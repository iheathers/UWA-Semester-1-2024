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179ED3" w14:textId="2750210F" w:rsidR="723A3CB5" w:rsidRDefault="723A3CB5" w:rsidP="000C5780"/>
    <w:p w14:paraId="74776476" w14:textId="5DAED638" w:rsidR="723A3CB5" w:rsidRDefault="728FCA20" w:rsidP="2059267D">
      <w:pPr>
        <w:jc w:val="center"/>
      </w:pPr>
      <w:r>
        <w:rPr>
          <w:noProof/>
        </w:rPr>
        <w:drawing>
          <wp:inline distT="0" distB="0" distL="0" distR="0" wp14:anchorId="32E68F09" wp14:editId="1D644D99">
            <wp:extent cx="1795474" cy="1259652"/>
            <wp:effectExtent l="0" t="0" r="0" b="0"/>
            <wp:docPr id="187193638" name="Picture 18719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95474" cy="1259652"/>
                    </a:xfrm>
                    <a:prstGeom prst="rect">
                      <a:avLst/>
                    </a:prstGeom>
                  </pic:spPr>
                </pic:pic>
              </a:graphicData>
            </a:graphic>
          </wp:inline>
        </w:drawing>
      </w:r>
    </w:p>
    <w:p w14:paraId="6B226AD5" w14:textId="3906D4B2" w:rsidR="105B83A5" w:rsidRDefault="105B83A5" w:rsidP="4B87640D">
      <w:pPr>
        <w:jc w:val="both"/>
        <w:rPr>
          <w:rFonts w:ascii="Times New Roman" w:eastAsia="Times New Roman" w:hAnsi="Times New Roman" w:cs="Times New Roman"/>
          <w:b/>
          <w:bCs/>
          <w:i/>
          <w:iCs/>
          <w:color w:val="000000" w:themeColor="text1"/>
          <w:sz w:val="28"/>
          <w:szCs w:val="28"/>
        </w:rPr>
      </w:pPr>
    </w:p>
    <w:p w14:paraId="52B176B0" w14:textId="22DC591C" w:rsidR="1B491A3D" w:rsidRDefault="058AC1FA" w:rsidP="2059267D">
      <w:pPr>
        <w:jc w:val="center"/>
        <w:rPr>
          <w:rFonts w:ascii="Times New Roman" w:eastAsia="Times New Roman" w:hAnsi="Times New Roman" w:cs="Times New Roman"/>
          <w:color w:val="538135" w:themeColor="accent6" w:themeShade="BF"/>
          <w:sz w:val="40"/>
          <w:szCs w:val="40"/>
        </w:rPr>
      </w:pPr>
      <w:r w:rsidRPr="2059267D">
        <w:rPr>
          <w:rFonts w:ascii="Times New Roman" w:eastAsia="Times New Roman" w:hAnsi="Times New Roman" w:cs="Times New Roman"/>
          <w:b/>
          <w:bCs/>
          <w:color w:val="538135" w:themeColor="accent6" w:themeShade="BF"/>
          <w:sz w:val="40"/>
          <w:szCs w:val="40"/>
        </w:rPr>
        <w:t xml:space="preserve">Kidston Solar Project Phase 1 </w:t>
      </w:r>
    </w:p>
    <w:p w14:paraId="149ECF49" w14:textId="6C3288A6" w:rsidR="1B491A3D" w:rsidRDefault="1B491A3D" w:rsidP="1B491A3D">
      <w:pPr>
        <w:jc w:val="both"/>
        <w:rPr>
          <w:rFonts w:ascii="Times New Roman" w:eastAsia="Times New Roman" w:hAnsi="Times New Roman" w:cs="Times New Roman"/>
          <w:b/>
          <w:bCs/>
          <w:i/>
          <w:iCs/>
          <w:color w:val="000000" w:themeColor="text1"/>
          <w:sz w:val="28"/>
          <w:szCs w:val="28"/>
        </w:rPr>
      </w:pPr>
    </w:p>
    <w:p w14:paraId="76138DB6" w14:textId="1F452147" w:rsidR="1B491A3D" w:rsidRDefault="0E85161E" w:rsidP="2059267D">
      <w:pPr>
        <w:jc w:val="center"/>
      </w:pPr>
      <w:r>
        <w:rPr>
          <w:noProof/>
        </w:rPr>
        <w:drawing>
          <wp:inline distT="0" distB="0" distL="0" distR="0" wp14:anchorId="0B51578A" wp14:editId="347535E2">
            <wp:extent cx="4495798" cy="2922269"/>
            <wp:effectExtent l="0" t="0" r="0" b="0"/>
            <wp:docPr id="1839942031" name="Picture 18399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t="35000"/>
                    <a:stretch>
                      <a:fillRect/>
                    </a:stretch>
                  </pic:blipFill>
                  <pic:spPr>
                    <a:xfrm>
                      <a:off x="0" y="0"/>
                      <a:ext cx="4495798" cy="2922269"/>
                    </a:xfrm>
                    <a:prstGeom prst="rect">
                      <a:avLst/>
                    </a:prstGeom>
                  </pic:spPr>
                </pic:pic>
              </a:graphicData>
            </a:graphic>
          </wp:inline>
        </w:drawing>
      </w:r>
    </w:p>
    <w:p w14:paraId="6F6B2F9E" w14:textId="38927187" w:rsidR="1B491A3D" w:rsidRDefault="77FD1C54" w:rsidP="2059267D">
      <w:pPr>
        <w:jc w:val="center"/>
        <w:rPr>
          <w:rFonts w:ascii="Times New Roman" w:eastAsia="Times New Roman" w:hAnsi="Times New Roman" w:cs="Times New Roman"/>
          <w:b/>
          <w:bCs/>
          <w:i/>
          <w:iCs/>
          <w:color w:val="000000" w:themeColor="text1"/>
          <w:sz w:val="28"/>
          <w:szCs w:val="28"/>
        </w:rPr>
      </w:pPr>
      <w:r w:rsidRPr="2059267D">
        <w:rPr>
          <w:rFonts w:ascii="Times New Roman" w:eastAsia="Times New Roman" w:hAnsi="Times New Roman" w:cs="Times New Roman"/>
          <w:b/>
          <w:bCs/>
          <w:i/>
          <w:iCs/>
          <w:color w:val="000000" w:themeColor="text1"/>
          <w:sz w:val="28"/>
          <w:szCs w:val="28"/>
        </w:rPr>
        <w:t>A CASE STUDY OF THE PROJECT MANAGEMENT LIFECYCLE</w:t>
      </w:r>
    </w:p>
    <w:p w14:paraId="65589473" w14:textId="752DA565" w:rsidR="105B83A5" w:rsidRDefault="08B051A9" w:rsidP="2059267D">
      <w:pPr>
        <w:jc w:val="center"/>
        <w:rPr>
          <w:rFonts w:ascii="Times New Roman" w:eastAsia="Times New Roman" w:hAnsi="Times New Roman" w:cs="Times New Roman"/>
          <w:b/>
          <w:bCs/>
          <w:i/>
          <w:iCs/>
          <w:color w:val="000000" w:themeColor="text1"/>
          <w:sz w:val="28"/>
          <w:szCs w:val="28"/>
        </w:rPr>
      </w:pPr>
      <w:r w:rsidRPr="2059267D">
        <w:rPr>
          <w:rFonts w:ascii="Times New Roman" w:eastAsia="Times New Roman" w:hAnsi="Times New Roman" w:cs="Times New Roman"/>
          <w:b/>
          <w:bCs/>
          <w:i/>
          <w:iCs/>
          <w:color w:val="000000" w:themeColor="text1"/>
          <w:sz w:val="28"/>
          <w:szCs w:val="28"/>
        </w:rPr>
        <w:t>(</w:t>
      </w:r>
      <w:r w:rsidR="77FD1C54" w:rsidRPr="2059267D">
        <w:rPr>
          <w:rFonts w:ascii="Times New Roman" w:eastAsia="Times New Roman" w:hAnsi="Times New Roman" w:cs="Times New Roman"/>
          <w:b/>
          <w:bCs/>
          <w:i/>
          <w:iCs/>
          <w:color w:val="000000" w:themeColor="text1"/>
          <w:sz w:val="28"/>
          <w:szCs w:val="28"/>
        </w:rPr>
        <w:t>GENG5505 Project Management and Engineering Practi</w:t>
      </w:r>
      <w:r w:rsidR="1B9D74E5" w:rsidRPr="2059267D">
        <w:rPr>
          <w:rFonts w:ascii="Times New Roman" w:eastAsia="Times New Roman" w:hAnsi="Times New Roman" w:cs="Times New Roman"/>
          <w:b/>
          <w:bCs/>
          <w:i/>
          <w:iCs/>
          <w:color w:val="000000" w:themeColor="text1"/>
          <w:sz w:val="28"/>
          <w:szCs w:val="28"/>
        </w:rPr>
        <w:t>ce</w:t>
      </w:r>
      <w:r w:rsidR="1F65D3BB" w:rsidRPr="2059267D">
        <w:rPr>
          <w:rFonts w:ascii="Times New Roman" w:eastAsia="Times New Roman" w:hAnsi="Times New Roman" w:cs="Times New Roman"/>
          <w:b/>
          <w:bCs/>
          <w:i/>
          <w:iCs/>
          <w:color w:val="000000" w:themeColor="text1"/>
          <w:sz w:val="28"/>
          <w:szCs w:val="28"/>
        </w:rPr>
        <w:t>)</w:t>
      </w:r>
    </w:p>
    <w:p w14:paraId="5F2AD5DE" w14:textId="06672EDD" w:rsidR="105B83A5" w:rsidRDefault="21300E3C" w:rsidP="2059267D">
      <w:pPr>
        <w:jc w:val="center"/>
        <w:rPr>
          <w:rFonts w:ascii="Times New Roman" w:eastAsia="Times New Roman" w:hAnsi="Times New Roman" w:cs="Times New Roman"/>
          <w:b/>
          <w:bCs/>
          <w:i/>
          <w:iCs/>
          <w:color w:val="000000" w:themeColor="text1"/>
          <w:sz w:val="28"/>
          <w:szCs w:val="28"/>
        </w:rPr>
      </w:pPr>
      <w:r w:rsidRPr="2059267D">
        <w:rPr>
          <w:rFonts w:ascii="Times New Roman" w:eastAsia="Times New Roman" w:hAnsi="Times New Roman" w:cs="Times New Roman"/>
          <w:b/>
          <w:bCs/>
          <w:i/>
          <w:iCs/>
          <w:color w:val="000000" w:themeColor="text1"/>
          <w:sz w:val="28"/>
          <w:szCs w:val="28"/>
        </w:rPr>
        <w:t>Tuesday 3PM- GROUP 4</w:t>
      </w:r>
    </w:p>
    <w:p w14:paraId="09EF84C7" w14:textId="2879B90E" w:rsidR="105B83A5" w:rsidRDefault="105B83A5" w:rsidP="2059267D">
      <w:pPr>
        <w:shd w:val="clear" w:color="auto" w:fill="FFFFFF" w:themeFill="background1"/>
        <w:spacing w:after="0" w:line="360" w:lineRule="auto"/>
        <w:ind w:left="2880"/>
        <w:rPr>
          <w:rFonts w:ascii="Times New Roman" w:eastAsia="Times New Roman" w:hAnsi="Times New Roman" w:cs="Times New Roman"/>
          <w:sz w:val="24"/>
          <w:szCs w:val="24"/>
        </w:rPr>
      </w:pPr>
    </w:p>
    <w:p w14:paraId="3E69B4F3" w14:textId="0FBE364C" w:rsidR="105B83A5"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rPr>
      </w:pPr>
      <w:r w:rsidRPr="2059267D">
        <w:rPr>
          <w:rFonts w:ascii="Times New Roman" w:eastAsia="Times New Roman" w:hAnsi="Times New Roman" w:cs="Times New Roman"/>
          <w:sz w:val="24"/>
          <w:szCs w:val="24"/>
        </w:rPr>
        <w:t>Nick Duplex</w:t>
      </w:r>
      <w:r w:rsidR="105B83A5">
        <w:tab/>
      </w:r>
      <w:r w:rsidR="105B83A5">
        <w:tab/>
      </w:r>
      <w:r w:rsidR="6EEB8A82" w:rsidRPr="2059267D">
        <w:rPr>
          <w:rFonts w:ascii="Times New Roman" w:eastAsia="Times New Roman" w:hAnsi="Times New Roman" w:cs="Times New Roman"/>
          <w:sz w:val="24"/>
          <w:szCs w:val="24"/>
        </w:rPr>
        <w:t xml:space="preserve">     22967258</w:t>
      </w:r>
    </w:p>
    <w:p w14:paraId="4D6DB7E6" w14:textId="65B0D3C9" w:rsidR="105B83A5"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rPr>
      </w:pPr>
      <w:r w:rsidRPr="2059267D">
        <w:rPr>
          <w:rFonts w:ascii="Times New Roman" w:eastAsia="Times New Roman" w:hAnsi="Times New Roman" w:cs="Times New Roman"/>
          <w:sz w:val="24"/>
          <w:szCs w:val="24"/>
        </w:rPr>
        <w:t>Ken Ji</w:t>
      </w:r>
      <w:r w:rsidR="105B83A5">
        <w:tab/>
      </w:r>
      <w:r w:rsidR="105B83A5">
        <w:tab/>
      </w:r>
      <w:r w:rsidR="105B83A5">
        <w:tab/>
      </w:r>
      <w:r w:rsidR="3A38023D" w:rsidRPr="2059267D">
        <w:rPr>
          <w:rFonts w:ascii="Times New Roman" w:eastAsia="Times New Roman" w:hAnsi="Times New Roman" w:cs="Times New Roman"/>
          <w:sz w:val="24"/>
          <w:szCs w:val="24"/>
        </w:rPr>
        <w:t xml:space="preserve">     21671765</w:t>
      </w:r>
    </w:p>
    <w:p w14:paraId="071344E8" w14:textId="6F208EE1" w:rsidR="105B83A5"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rPr>
      </w:pPr>
      <w:r w:rsidRPr="2059267D">
        <w:rPr>
          <w:rFonts w:ascii="Times New Roman" w:eastAsia="Times New Roman" w:hAnsi="Times New Roman" w:cs="Times New Roman"/>
          <w:sz w:val="24"/>
          <w:szCs w:val="24"/>
        </w:rPr>
        <w:t>Ninu Latheesh</w:t>
      </w:r>
      <w:r w:rsidR="6084BC8F" w:rsidRPr="2059267D">
        <w:rPr>
          <w:rFonts w:ascii="Times New Roman" w:eastAsia="Times New Roman" w:hAnsi="Times New Roman" w:cs="Times New Roman"/>
          <w:sz w:val="24"/>
          <w:szCs w:val="24"/>
        </w:rPr>
        <w:t xml:space="preserve">                  23804552</w:t>
      </w:r>
    </w:p>
    <w:p w14:paraId="591403D9" w14:textId="7EB018AD" w:rsidR="105B83A5"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rPr>
      </w:pPr>
      <w:r w:rsidRPr="2059267D">
        <w:rPr>
          <w:rFonts w:ascii="Times New Roman" w:eastAsia="Times New Roman" w:hAnsi="Times New Roman" w:cs="Times New Roman"/>
          <w:sz w:val="24"/>
          <w:szCs w:val="24"/>
        </w:rPr>
        <w:t>Mick Luu</w:t>
      </w:r>
      <w:r w:rsidR="105B83A5">
        <w:tab/>
      </w:r>
      <w:r w:rsidR="105B83A5">
        <w:tab/>
      </w:r>
      <w:r w:rsidR="49B13B26" w:rsidRPr="2059267D">
        <w:rPr>
          <w:rFonts w:ascii="Times New Roman" w:eastAsia="Times New Roman" w:hAnsi="Times New Roman" w:cs="Times New Roman"/>
          <w:sz w:val="24"/>
          <w:szCs w:val="24"/>
        </w:rPr>
        <w:t xml:space="preserve">      22970102</w:t>
      </w:r>
    </w:p>
    <w:p w14:paraId="67550049" w14:textId="4EA4935F" w:rsidR="105B83A5" w:rsidRPr="00900682"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lang w:val="it-IT"/>
        </w:rPr>
      </w:pPr>
      <w:r w:rsidRPr="00900682">
        <w:rPr>
          <w:rFonts w:ascii="Times New Roman" w:eastAsia="Times New Roman" w:hAnsi="Times New Roman" w:cs="Times New Roman"/>
          <w:sz w:val="24"/>
          <w:szCs w:val="24"/>
          <w:lang w:val="it-IT"/>
        </w:rPr>
        <w:t>Tatenda Makova</w:t>
      </w:r>
      <w:r w:rsidR="105B83A5" w:rsidRPr="00900682">
        <w:rPr>
          <w:lang w:val="it-IT"/>
        </w:rPr>
        <w:tab/>
      </w:r>
      <w:r w:rsidR="01EF89F4" w:rsidRPr="00900682">
        <w:rPr>
          <w:rFonts w:ascii="Times New Roman" w:eastAsia="Times New Roman" w:hAnsi="Times New Roman" w:cs="Times New Roman"/>
          <w:sz w:val="24"/>
          <w:szCs w:val="24"/>
          <w:lang w:val="it-IT"/>
        </w:rPr>
        <w:t xml:space="preserve">      23072009</w:t>
      </w:r>
    </w:p>
    <w:p w14:paraId="7A05A7B7" w14:textId="42E3D6D4" w:rsidR="105B83A5" w:rsidRPr="00900682" w:rsidRDefault="7469D43E" w:rsidP="2059267D">
      <w:pPr>
        <w:shd w:val="clear" w:color="auto" w:fill="FFFFFF" w:themeFill="background1"/>
        <w:spacing w:after="0" w:line="360" w:lineRule="auto"/>
        <w:jc w:val="center"/>
        <w:rPr>
          <w:rFonts w:ascii="Times New Roman" w:eastAsia="Times New Roman" w:hAnsi="Times New Roman" w:cs="Times New Roman"/>
          <w:sz w:val="24"/>
          <w:szCs w:val="24"/>
          <w:lang w:val="it-IT"/>
        </w:rPr>
      </w:pPr>
      <w:r w:rsidRPr="00900682">
        <w:rPr>
          <w:rFonts w:ascii="Times New Roman" w:eastAsia="Times New Roman" w:hAnsi="Times New Roman" w:cs="Times New Roman"/>
          <w:sz w:val="24"/>
          <w:szCs w:val="24"/>
          <w:lang w:val="it-IT"/>
        </w:rPr>
        <w:t>Pritam Suwal Shrestha</w:t>
      </w:r>
      <w:r w:rsidR="5BEE5D76" w:rsidRPr="00900682">
        <w:rPr>
          <w:rFonts w:ascii="Times New Roman" w:eastAsia="Times New Roman" w:hAnsi="Times New Roman" w:cs="Times New Roman"/>
          <w:sz w:val="24"/>
          <w:szCs w:val="24"/>
          <w:lang w:val="it-IT"/>
        </w:rPr>
        <w:t xml:space="preserve">      23771397</w:t>
      </w:r>
    </w:p>
    <w:p w14:paraId="175E71F7" w14:textId="6210AF54" w:rsidR="105B83A5" w:rsidRPr="000C5780" w:rsidRDefault="7469D43E" w:rsidP="000C5780">
      <w:pPr>
        <w:shd w:val="clear" w:color="auto" w:fill="FFFFFF" w:themeFill="background1"/>
        <w:spacing w:after="0" w:line="360" w:lineRule="auto"/>
        <w:jc w:val="center"/>
        <w:rPr>
          <w:rFonts w:ascii="Times New Roman" w:eastAsia="Times New Roman" w:hAnsi="Times New Roman" w:cs="Times New Roman"/>
          <w:sz w:val="24"/>
          <w:szCs w:val="24"/>
        </w:rPr>
      </w:pPr>
      <w:r w:rsidRPr="2059267D">
        <w:rPr>
          <w:rFonts w:ascii="Times New Roman" w:eastAsia="Times New Roman" w:hAnsi="Times New Roman" w:cs="Times New Roman"/>
          <w:sz w:val="24"/>
          <w:szCs w:val="24"/>
        </w:rPr>
        <w:t>Rachel Tausem</w:t>
      </w:r>
      <w:r w:rsidR="105B83A5">
        <w:tab/>
      </w:r>
      <w:r w:rsidR="2F6A4423" w:rsidRPr="2059267D">
        <w:rPr>
          <w:rFonts w:ascii="Times New Roman" w:eastAsia="Times New Roman" w:hAnsi="Times New Roman" w:cs="Times New Roman"/>
          <w:sz w:val="24"/>
          <w:szCs w:val="24"/>
        </w:rPr>
        <w:t xml:space="preserve">       23071639</w:t>
      </w:r>
    </w:p>
    <w:sdt>
      <w:sdtPr>
        <w:rPr>
          <w:rFonts w:asciiTheme="minorHAnsi" w:eastAsia="SimSun" w:hAnsiTheme="minorHAnsi" w:cstheme="minorBidi"/>
          <w:b w:val="0"/>
          <w:bCs w:val="0"/>
          <w:color w:val="auto"/>
          <w:sz w:val="22"/>
          <w:szCs w:val="22"/>
          <w:lang w:val="en-GB"/>
        </w:rPr>
        <w:id w:val="419457345"/>
        <w:docPartObj>
          <w:docPartGallery w:val="Table of Contents"/>
          <w:docPartUnique/>
        </w:docPartObj>
      </w:sdtPr>
      <w:sdtContent>
        <w:p w14:paraId="54B914A4" w14:textId="7BC63185" w:rsidR="003606B7" w:rsidRDefault="003606B7">
          <w:pPr>
            <w:pStyle w:val="TOCHeading"/>
          </w:pPr>
          <w:r>
            <w:t>Table of Contents</w:t>
          </w:r>
        </w:p>
        <w:p w14:paraId="43125539" w14:textId="77777777" w:rsidR="00F74613" w:rsidRPr="00C15D08" w:rsidRDefault="00D37895">
          <w:pPr>
            <w:pStyle w:val="TOC1"/>
            <w:tabs>
              <w:tab w:val="left" w:pos="660"/>
              <w:tab w:val="right" w:leader="dot" w:pos="9016"/>
            </w:tabs>
            <w:rPr>
              <w:noProof/>
              <w:color w:val="FFFFFF" w:themeColor="background1"/>
            </w:rPr>
          </w:pPr>
          <w:r w:rsidRPr="00C15D08">
            <w:rPr>
              <w:b w:val="0"/>
              <w:bCs w:val="0"/>
              <w:color w:val="FFFFFF" w:themeColor="background1"/>
            </w:rPr>
            <w:t>4</w:t>
          </w:r>
          <w:r w:rsidR="006A3A70">
            <w:rPr>
              <w:b w:val="0"/>
              <w:bCs w:val="0"/>
              <w:color w:val="FFFFFF" w:themeColor="background1"/>
            </w:rPr>
            <w:fldChar w:fldCharType="begin"/>
          </w:r>
          <w:r w:rsidR="006A3A70" w:rsidRPr="00C15D08">
            <w:rPr>
              <w:color w:val="FFFFFF" w:themeColor="background1"/>
            </w:rPr>
            <w:instrText xml:space="preserve"> TOC \o "1-3" \h \z \u </w:instrText>
          </w:r>
          <w:r w:rsidR="006A3A70">
            <w:rPr>
              <w:b w:val="0"/>
              <w:bCs w:val="0"/>
              <w:color w:val="FFFFFF" w:themeColor="background1"/>
            </w:rPr>
            <w:fldChar w:fldCharType="separate"/>
          </w:r>
        </w:p>
        <w:p w14:paraId="315C501D" w14:textId="7D7056FE" w:rsidR="00F74613" w:rsidRDefault="00E672FF">
          <w:pPr>
            <w:pStyle w:val="TOC1"/>
            <w:tabs>
              <w:tab w:val="left" w:pos="660"/>
              <w:tab w:val="right" w:leader="dot" w:pos="9016"/>
            </w:tabs>
            <w:rPr>
              <w:rFonts w:eastAsiaTheme="minorEastAsia" w:cstheme="minorBidi"/>
              <w:b w:val="0"/>
              <w:bCs w:val="0"/>
              <w:i w:val="0"/>
              <w:iCs w:val="0"/>
              <w:noProof/>
              <w:kern w:val="2"/>
              <w:lang w:val="en-AU" w:eastAsia="en-AU"/>
              <w14:ligatures w14:val="standardContextual"/>
            </w:rPr>
          </w:pPr>
          <w:hyperlink w:anchor="_Toc164071857" w:history="1">
            <w:r w:rsidR="00F74613" w:rsidRPr="00573AA2">
              <w:rPr>
                <w:rStyle w:val="Hyperlink"/>
                <w:noProof/>
              </w:rPr>
              <w:t>1.</w:t>
            </w:r>
            <w:r w:rsidR="00F74613">
              <w:rPr>
                <w:rFonts w:eastAsiaTheme="minorEastAsia" w:cstheme="minorBidi"/>
                <w:b w:val="0"/>
                <w:bCs w:val="0"/>
                <w:i w:val="0"/>
                <w:iCs w:val="0"/>
                <w:noProof/>
                <w:kern w:val="2"/>
                <w:lang w:val="en-AU" w:eastAsia="en-AU"/>
                <w14:ligatures w14:val="standardContextual"/>
              </w:rPr>
              <w:tab/>
            </w:r>
            <w:r w:rsidR="00F74613" w:rsidRPr="00573AA2">
              <w:rPr>
                <w:rStyle w:val="Hyperlink"/>
                <w:noProof/>
              </w:rPr>
              <w:t>EXECUTIVE SUMMARY</w:t>
            </w:r>
            <w:r w:rsidR="00F74613">
              <w:rPr>
                <w:noProof/>
                <w:webHidden/>
              </w:rPr>
              <w:tab/>
            </w:r>
            <w:r w:rsidR="00F74613">
              <w:rPr>
                <w:noProof/>
                <w:webHidden/>
              </w:rPr>
              <w:fldChar w:fldCharType="begin"/>
            </w:r>
            <w:r w:rsidR="00F74613">
              <w:rPr>
                <w:noProof/>
                <w:webHidden/>
              </w:rPr>
              <w:instrText xml:space="preserve"> PAGEREF _Toc164071857 \h </w:instrText>
            </w:r>
            <w:r w:rsidR="00F74613">
              <w:rPr>
                <w:noProof/>
                <w:webHidden/>
              </w:rPr>
            </w:r>
            <w:r w:rsidR="00F74613">
              <w:rPr>
                <w:noProof/>
                <w:webHidden/>
              </w:rPr>
              <w:fldChar w:fldCharType="separate"/>
            </w:r>
            <w:r w:rsidR="00F74613">
              <w:rPr>
                <w:noProof/>
                <w:webHidden/>
              </w:rPr>
              <w:t>4</w:t>
            </w:r>
            <w:r w:rsidR="00F74613">
              <w:rPr>
                <w:noProof/>
                <w:webHidden/>
              </w:rPr>
              <w:fldChar w:fldCharType="end"/>
            </w:r>
          </w:hyperlink>
        </w:p>
        <w:p w14:paraId="3D7A2B4C" w14:textId="517CBF85"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858" w:history="1">
            <w:r w:rsidR="00F74613" w:rsidRPr="00573AA2">
              <w:rPr>
                <w:rStyle w:val="Hyperlink"/>
                <w:noProof/>
              </w:rPr>
              <w:t>2. SECTION A: CASE STUDY WRITING</w:t>
            </w:r>
            <w:r w:rsidR="00F74613">
              <w:rPr>
                <w:noProof/>
                <w:webHidden/>
              </w:rPr>
              <w:tab/>
            </w:r>
            <w:r w:rsidR="00F74613">
              <w:rPr>
                <w:noProof/>
                <w:webHidden/>
              </w:rPr>
              <w:fldChar w:fldCharType="begin"/>
            </w:r>
            <w:r w:rsidR="00F74613">
              <w:rPr>
                <w:noProof/>
                <w:webHidden/>
              </w:rPr>
              <w:instrText xml:space="preserve"> PAGEREF _Toc164071858 \h </w:instrText>
            </w:r>
            <w:r w:rsidR="00F74613">
              <w:rPr>
                <w:noProof/>
                <w:webHidden/>
              </w:rPr>
            </w:r>
            <w:r w:rsidR="00F74613">
              <w:rPr>
                <w:noProof/>
                <w:webHidden/>
              </w:rPr>
              <w:fldChar w:fldCharType="separate"/>
            </w:r>
            <w:r w:rsidR="00F74613">
              <w:rPr>
                <w:noProof/>
                <w:webHidden/>
              </w:rPr>
              <w:t>5</w:t>
            </w:r>
            <w:r w:rsidR="00F74613">
              <w:rPr>
                <w:noProof/>
                <w:webHidden/>
              </w:rPr>
              <w:fldChar w:fldCharType="end"/>
            </w:r>
          </w:hyperlink>
        </w:p>
        <w:p w14:paraId="12DBD662" w14:textId="734D6941"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59" w:history="1">
            <w:r w:rsidR="00F74613" w:rsidRPr="00573AA2">
              <w:rPr>
                <w:rStyle w:val="Hyperlink"/>
                <w:noProof/>
              </w:rPr>
              <w:t>2.1  PROJECT OVERVIEW</w:t>
            </w:r>
            <w:r w:rsidR="00F74613">
              <w:rPr>
                <w:noProof/>
                <w:webHidden/>
              </w:rPr>
              <w:tab/>
            </w:r>
            <w:r w:rsidR="00F74613">
              <w:rPr>
                <w:noProof/>
                <w:webHidden/>
              </w:rPr>
              <w:fldChar w:fldCharType="begin"/>
            </w:r>
            <w:r w:rsidR="00F74613">
              <w:rPr>
                <w:noProof/>
                <w:webHidden/>
              </w:rPr>
              <w:instrText xml:space="preserve"> PAGEREF _Toc164071859 \h </w:instrText>
            </w:r>
            <w:r w:rsidR="00F74613">
              <w:rPr>
                <w:noProof/>
                <w:webHidden/>
              </w:rPr>
            </w:r>
            <w:r w:rsidR="00F74613">
              <w:rPr>
                <w:noProof/>
                <w:webHidden/>
              </w:rPr>
              <w:fldChar w:fldCharType="separate"/>
            </w:r>
            <w:r w:rsidR="00F74613">
              <w:rPr>
                <w:noProof/>
                <w:webHidden/>
              </w:rPr>
              <w:t>5</w:t>
            </w:r>
            <w:r w:rsidR="00F74613">
              <w:rPr>
                <w:noProof/>
                <w:webHidden/>
              </w:rPr>
              <w:fldChar w:fldCharType="end"/>
            </w:r>
          </w:hyperlink>
        </w:p>
        <w:p w14:paraId="16BC23ED" w14:textId="099CC69C"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0" w:history="1">
            <w:r w:rsidR="00F74613" w:rsidRPr="00573AA2">
              <w:rPr>
                <w:rStyle w:val="Hyperlink"/>
                <w:noProof/>
              </w:rPr>
              <w:t>2.2 SCOPE</w:t>
            </w:r>
            <w:r w:rsidR="00F74613">
              <w:rPr>
                <w:noProof/>
                <w:webHidden/>
              </w:rPr>
              <w:tab/>
            </w:r>
            <w:r w:rsidR="00F74613">
              <w:rPr>
                <w:noProof/>
                <w:webHidden/>
              </w:rPr>
              <w:fldChar w:fldCharType="begin"/>
            </w:r>
            <w:r w:rsidR="00F74613">
              <w:rPr>
                <w:noProof/>
                <w:webHidden/>
              </w:rPr>
              <w:instrText xml:space="preserve"> PAGEREF _Toc164071860 \h </w:instrText>
            </w:r>
            <w:r w:rsidR="00F74613">
              <w:rPr>
                <w:noProof/>
                <w:webHidden/>
              </w:rPr>
            </w:r>
            <w:r w:rsidR="00F74613">
              <w:rPr>
                <w:noProof/>
                <w:webHidden/>
              </w:rPr>
              <w:fldChar w:fldCharType="separate"/>
            </w:r>
            <w:r w:rsidR="00F74613">
              <w:rPr>
                <w:noProof/>
                <w:webHidden/>
              </w:rPr>
              <w:t>5</w:t>
            </w:r>
            <w:r w:rsidR="00F74613">
              <w:rPr>
                <w:noProof/>
                <w:webHidden/>
              </w:rPr>
              <w:fldChar w:fldCharType="end"/>
            </w:r>
          </w:hyperlink>
        </w:p>
        <w:p w14:paraId="4ABB0906" w14:textId="5D74B6F1"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1" w:history="1">
            <w:r w:rsidR="00F74613" w:rsidRPr="00573AA2">
              <w:rPr>
                <w:rStyle w:val="Hyperlink"/>
                <w:noProof/>
              </w:rPr>
              <w:t>2.3 TIME</w:t>
            </w:r>
            <w:r w:rsidR="00F74613">
              <w:rPr>
                <w:noProof/>
                <w:webHidden/>
              </w:rPr>
              <w:tab/>
            </w:r>
            <w:r w:rsidR="00F74613">
              <w:rPr>
                <w:noProof/>
                <w:webHidden/>
              </w:rPr>
              <w:fldChar w:fldCharType="begin"/>
            </w:r>
            <w:r w:rsidR="00F74613">
              <w:rPr>
                <w:noProof/>
                <w:webHidden/>
              </w:rPr>
              <w:instrText xml:space="preserve"> PAGEREF _Toc164071861 \h </w:instrText>
            </w:r>
            <w:r w:rsidR="00F74613">
              <w:rPr>
                <w:noProof/>
                <w:webHidden/>
              </w:rPr>
            </w:r>
            <w:r w:rsidR="00F74613">
              <w:rPr>
                <w:noProof/>
                <w:webHidden/>
              </w:rPr>
              <w:fldChar w:fldCharType="separate"/>
            </w:r>
            <w:r w:rsidR="00F74613">
              <w:rPr>
                <w:noProof/>
                <w:webHidden/>
              </w:rPr>
              <w:t>6</w:t>
            </w:r>
            <w:r w:rsidR="00F74613">
              <w:rPr>
                <w:noProof/>
                <w:webHidden/>
              </w:rPr>
              <w:fldChar w:fldCharType="end"/>
            </w:r>
          </w:hyperlink>
        </w:p>
        <w:p w14:paraId="0456016D" w14:textId="64CCF484"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2" w:history="1">
            <w:r w:rsidR="00F74613" w:rsidRPr="00573AA2">
              <w:rPr>
                <w:rStyle w:val="Hyperlink"/>
                <w:noProof/>
              </w:rPr>
              <w:t>2.4  QUALITY</w:t>
            </w:r>
            <w:r w:rsidR="00F74613">
              <w:rPr>
                <w:noProof/>
                <w:webHidden/>
              </w:rPr>
              <w:tab/>
            </w:r>
            <w:r w:rsidR="00F74613">
              <w:rPr>
                <w:noProof/>
                <w:webHidden/>
              </w:rPr>
              <w:fldChar w:fldCharType="begin"/>
            </w:r>
            <w:r w:rsidR="00F74613">
              <w:rPr>
                <w:noProof/>
                <w:webHidden/>
              </w:rPr>
              <w:instrText xml:space="preserve"> PAGEREF _Toc164071862 \h </w:instrText>
            </w:r>
            <w:r w:rsidR="00F74613">
              <w:rPr>
                <w:noProof/>
                <w:webHidden/>
              </w:rPr>
            </w:r>
            <w:r w:rsidR="00F74613">
              <w:rPr>
                <w:noProof/>
                <w:webHidden/>
              </w:rPr>
              <w:fldChar w:fldCharType="separate"/>
            </w:r>
            <w:r w:rsidR="00F74613">
              <w:rPr>
                <w:noProof/>
                <w:webHidden/>
              </w:rPr>
              <w:t>6</w:t>
            </w:r>
            <w:r w:rsidR="00F74613">
              <w:rPr>
                <w:noProof/>
                <w:webHidden/>
              </w:rPr>
              <w:fldChar w:fldCharType="end"/>
            </w:r>
          </w:hyperlink>
        </w:p>
        <w:p w14:paraId="728168B1" w14:textId="685F03D8"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3" w:history="1">
            <w:r w:rsidR="00F74613" w:rsidRPr="00573AA2">
              <w:rPr>
                <w:rStyle w:val="Hyperlink"/>
                <w:noProof/>
              </w:rPr>
              <w:t>2.5  RISK</w:t>
            </w:r>
            <w:r w:rsidR="00F74613">
              <w:rPr>
                <w:noProof/>
                <w:webHidden/>
              </w:rPr>
              <w:tab/>
            </w:r>
            <w:r w:rsidR="00F74613">
              <w:rPr>
                <w:noProof/>
                <w:webHidden/>
              </w:rPr>
              <w:fldChar w:fldCharType="begin"/>
            </w:r>
            <w:r w:rsidR="00F74613">
              <w:rPr>
                <w:noProof/>
                <w:webHidden/>
              </w:rPr>
              <w:instrText xml:space="preserve"> PAGEREF _Toc164071863 \h </w:instrText>
            </w:r>
            <w:r w:rsidR="00F74613">
              <w:rPr>
                <w:noProof/>
                <w:webHidden/>
              </w:rPr>
            </w:r>
            <w:r w:rsidR="00F74613">
              <w:rPr>
                <w:noProof/>
                <w:webHidden/>
              </w:rPr>
              <w:fldChar w:fldCharType="separate"/>
            </w:r>
            <w:r w:rsidR="00F74613">
              <w:rPr>
                <w:noProof/>
                <w:webHidden/>
              </w:rPr>
              <w:t>7</w:t>
            </w:r>
            <w:r w:rsidR="00F74613">
              <w:rPr>
                <w:noProof/>
                <w:webHidden/>
              </w:rPr>
              <w:fldChar w:fldCharType="end"/>
            </w:r>
          </w:hyperlink>
        </w:p>
        <w:p w14:paraId="699A540C" w14:textId="108439C3"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4" w:history="1">
            <w:r w:rsidR="00F74613" w:rsidRPr="00573AA2">
              <w:rPr>
                <w:rStyle w:val="Hyperlink"/>
                <w:noProof/>
              </w:rPr>
              <w:t>2.6 STAKEHOLDERS AND COMMUNICATION</w:t>
            </w:r>
            <w:r w:rsidR="00F74613">
              <w:rPr>
                <w:noProof/>
                <w:webHidden/>
              </w:rPr>
              <w:tab/>
            </w:r>
            <w:r w:rsidR="00F74613">
              <w:rPr>
                <w:noProof/>
                <w:webHidden/>
              </w:rPr>
              <w:fldChar w:fldCharType="begin"/>
            </w:r>
            <w:r w:rsidR="00F74613">
              <w:rPr>
                <w:noProof/>
                <w:webHidden/>
              </w:rPr>
              <w:instrText xml:space="preserve"> PAGEREF _Toc164071864 \h </w:instrText>
            </w:r>
            <w:r w:rsidR="00F74613">
              <w:rPr>
                <w:noProof/>
                <w:webHidden/>
              </w:rPr>
            </w:r>
            <w:r w:rsidR="00F74613">
              <w:rPr>
                <w:noProof/>
                <w:webHidden/>
              </w:rPr>
              <w:fldChar w:fldCharType="separate"/>
            </w:r>
            <w:r w:rsidR="00F74613">
              <w:rPr>
                <w:noProof/>
                <w:webHidden/>
              </w:rPr>
              <w:t>7</w:t>
            </w:r>
            <w:r w:rsidR="00F74613">
              <w:rPr>
                <w:noProof/>
                <w:webHidden/>
              </w:rPr>
              <w:fldChar w:fldCharType="end"/>
            </w:r>
          </w:hyperlink>
        </w:p>
        <w:p w14:paraId="6097330A" w14:textId="41FDF5A6"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5" w:history="1">
            <w:r w:rsidR="00F74613" w:rsidRPr="00573AA2">
              <w:rPr>
                <w:rStyle w:val="Hyperlink"/>
                <w:noProof/>
              </w:rPr>
              <w:t>2.7 COST</w:t>
            </w:r>
            <w:r w:rsidR="00F74613">
              <w:rPr>
                <w:noProof/>
                <w:webHidden/>
              </w:rPr>
              <w:tab/>
            </w:r>
            <w:r w:rsidR="00F74613">
              <w:rPr>
                <w:noProof/>
                <w:webHidden/>
              </w:rPr>
              <w:fldChar w:fldCharType="begin"/>
            </w:r>
            <w:r w:rsidR="00F74613">
              <w:rPr>
                <w:noProof/>
                <w:webHidden/>
              </w:rPr>
              <w:instrText xml:space="preserve"> PAGEREF _Toc164071865 \h </w:instrText>
            </w:r>
            <w:r w:rsidR="00F74613">
              <w:rPr>
                <w:noProof/>
                <w:webHidden/>
              </w:rPr>
            </w:r>
            <w:r w:rsidR="00F74613">
              <w:rPr>
                <w:noProof/>
                <w:webHidden/>
              </w:rPr>
              <w:fldChar w:fldCharType="separate"/>
            </w:r>
            <w:r w:rsidR="00F74613">
              <w:rPr>
                <w:noProof/>
                <w:webHidden/>
              </w:rPr>
              <w:t>8</w:t>
            </w:r>
            <w:r w:rsidR="00F74613">
              <w:rPr>
                <w:noProof/>
                <w:webHidden/>
              </w:rPr>
              <w:fldChar w:fldCharType="end"/>
            </w:r>
          </w:hyperlink>
        </w:p>
        <w:p w14:paraId="238DE8F1" w14:textId="248AA8BC"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66" w:history="1">
            <w:r w:rsidR="00F74613" w:rsidRPr="00573AA2">
              <w:rPr>
                <w:rStyle w:val="Hyperlink"/>
                <w:noProof/>
              </w:rPr>
              <w:t>2.8 TRIPLE BOTTOM LINE (TBL)</w:t>
            </w:r>
            <w:r w:rsidR="00F74613">
              <w:rPr>
                <w:noProof/>
                <w:webHidden/>
              </w:rPr>
              <w:tab/>
            </w:r>
            <w:r w:rsidR="00F74613">
              <w:rPr>
                <w:noProof/>
                <w:webHidden/>
              </w:rPr>
              <w:fldChar w:fldCharType="begin"/>
            </w:r>
            <w:r w:rsidR="00F74613">
              <w:rPr>
                <w:noProof/>
                <w:webHidden/>
              </w:rPr>
              <w:instrText xml:space="preserve"> PAGEREF _Toc164071866 \h </w:instrText>
            </w:r>
            <w:r w:rsidR="00F74613">
              <w:rPr>
                <w:noProof/>
                <w:webHidden/>
              </w:rPr>
            </w:r>
            <w:r w:rsidR="00F74613">
              <w:rPr>
                <w:noProof/>
                <w:webHidden/>
              </w:rPr>
              <w:fldChar w:fldCharType="separate"/>
            </w:r>
            <w:r w:rsidR="00F74613">
              <w:rPr>
                <w:noProof/>
                <w:webHidden/>
              </w:rPr>
              <w:t>9</w:t>
            </w:r>
            <w:r w:rsidR="00F74613">
              <w:rPr>
                <w:noProof/>
                <w:webHidden/>
              </w:rPr>
              <w:fldChar w:fldCharType="end"/>
            </w:r>
          </w:hyperlink>
        </w:p>
        <w:p w14:paraId="162E2505" w14:textId="0B4A6E6E"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67" w:history="1">
            <w:r w:rsidR="00F74613" w:rsidRPr="00573AA2">
              <w:rPr>
                <w:rStyle w:val="Hyperlink"/>
                <w:b/>
                <w:noProof/>
              </w:rPr>
              <w:t>2.8.1  SOCIAL</w:t>
            </w:r>
            <w:r w:rsidR="00F74613">
              <w:rPr>
                <w:noProof/>
                <w:webHidden/>
              </w:rPr>
              <w:tab/>
            </w:r>
            <w:r w:rsidR="00F74613">
              <w:rPr>
                <w:noProof/>
                <w:webHidden/>
              </w:rPr>
              <w:fldChar w:fldCharType="begin"/>
            </w:r>
            <w:r w:rsidR="00F74613">
              <w:rPr>
                <w:noProof/>
                <w:webHidden/>
              </w:rPr>
              <w:instrText xml:space="preserve"> PAGEREF _Toc164071867 \h </w:instrText>
            </w:r>
            <w:r w:rsidR="00F74613">
              <w:rPr>
                <w:noProof/>
                <w:webHidden/>
              </w:rPr>
            </w:r>
            <w:r w:rsidR="00F74613">
              <w:rPr>
                <w:noProof/>
                <w:webHidden/>
              </w:rPr>
              <w:fldChar w:fldCharType="separate"/>
            </w:r>
            <w:r w:rsidR="00F74613">
              <w:rPr>
                <w:noProof/>
                <w:webHidden/>
              </w:rPr>
              <w:t>9</w:t>
            </w:r>
            <w:r w:rsidR="00F74613">
              <w:rPr>
                <w:noProof/>
                <w:webHidden/>
              </w:rPr>
              <w:fldChar w:fldCharType="end"/>
            </w:r>
          </w:hyperlink>
        </w:p>
        <w:p w14:paraId="034EDE87" w14:textId="6452038F"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68" w:history="1">
            <w:r w:rsidR="00F74613" w:rsidRPr="00573AA2">
              <w:rPr>
                <w:rStyle w:val="Hyperlink"/>
                <w:b/>
                <w:noProof/>
              </w:rPr>
              <w:t>2.8.2  ECONOMIC</w:t>
            </w:r>
            <w:r w:rsidR="00F74613">
              <w:rPr>
                <w:noProof/>
                <w:webHidden/>
              </w:rPr>
              <w:tab/>
            </w:r>
            <w:r w:rsidR="00F74613">
              <w:rPr>
                <w:noProof/>
                <w:webHidden/>
              </w:rPr>
              <w:fldChar w:fldCharType="begin"/>
            </w:r>
            <w:r w:rsidR="00F74613">
              <w:rPr>
                <w:noProof/>
                <w:webHidden/>
              </w:rPr>
              <w:instrText xml:space="preserve"> PAGEREF _Toc164071868 \h </w:instrText>
            </w:r>
            <w:r w:rsidR="00F74613">
              <w:rPr>
                <w:noProof/>
                <w:webHidden/>
              </w:rPr>
            </w:r>
            <w:r w:rsidR="00F74613">
              <w:rPr>
                <w:noProof/>
                <w:webHidden/>
              </w:rPr>
              <w:fldChar w:fldCharType="separate"/>
            </w:r>
            <w:r w:rsidR="00F74613">
              <w:rPr>
                <w:noProof/>
                <w:webHidden/>
              </w:rPr>
              <w:t>9</w:t>
            </w:r>
            <w:r w:rsidR="00F74613">
              <w:rPr>
                <w:noProof/>
                <w:webHidden/>
              </w:rPr>
              <w:fldChar w:fldCharType="end"/>
            </w:r>
          </w:hyperlink>
        </w:p>
        <w:p w14:paraId="03BB8CE1" w14:textId="4797AF30"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69" w:history="1">
            <w:r w:rsidR="00F74613" w:rsidRPr="00573AA2">
              <w:rPr>
                <w:rStyle w:val="Hyperlink"/>
                <w:b/>
                <w:noProof/>
              </w:rPr>
              <w:t>2.8.3  ENVIRONMENTAL</w:t>
            </w:r>
            <w:r w:rsidR="00F74613">
              <w:rPr>
                <w:noProof/>
                <w:webHidden/>
              </w:rPr>
              <w:tab/>
            </w:r>
            <w:r w:rsidR="00F74613">
              <w:rPr>
                <w:noProof/>
                <w:webHidden/>
              </w:rPr>
              <w:fldChar w:fldCharType="begin"/>
            </w:r>
            <w:r w:rsidR="00F74613">
              <w:rPr>
                <w:noProof/>
                <w:webHidden/>
              </w:rPr>
              <w:instrText xml:space="preserve"> PAGEREF _Toc164071869 \h </w:instrText>
            </w:r>
            <w:r w:rsidR="00F74613">
              <w:rPr>
                <w:noProof/>
                <w:webHidden/>
              </w:rPr>
            </w:r>
            <w:r w:rsidR="00F74613">
              <w:rPr>
                <w:noProof/>
                <w:webHidden/>
              </w:rPr>
              <w:fldChar w:fldCharType="separate"/>
            </w:r>
            <w:r w:rsidR="00F74613">
              <w:rPr>
                <w:noProof/>
                <w:webHidden/>
              </w:rPr>
              <w:t>10</w:t>
            </w:r>
            <w:r w:rsidR="00F74613">
              <w:rPr>
                <w:noProof/>
                <w:webHidden/>
              </w:rPr>
              <w:fldChar w:fldCharType="end"/>
            </w:r>
          </w:hyperlink>
        </w:p>
        <w:p w14:paraId="4D18512E" w14:textId="1235731A"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870" w:history="1">
            <w:r w:rsidR="00F74613" w:rsidRPr="00573AA2">
              <w:rPr>
                <w:rStyle w:val="Hyperlink"/>
                <w:noProof/>
              </w:rPr>
              <w:t>3. SECTION B: CASE STUDY ANALYSIS</w:t>
            </w:r>
            <w:r w:rsidR="00F74613">
              <w:rPr>
                <w:noProof/>
                <w:webHidden/>
              </w:rPr>
              <w:tab/>
            </w:r>
            <w:r w:rsidR="00F74613">
              <w:rPr>
                <w:noProof/>
                <w:webHidden/>
              </w:rPr>
              <w:fldChar w:fldCharType="begin"/>
            </w:r>
            <w:r w:rsidR="00F74613">
              <w:rPr>
                <w:noProof/>
                <w:webHidden/>
              </w:rPr>
              <w:instrText xml:space="preserve"> PAGEREF _Toc164071870 \h </w:instrText>
            </w:r>
            <w:r w:rsidR="00F74613">
              <w:rPr>
                <w:noProof/>
                <w:webHidden/>
              </w:rPr>
            </w:r>
            <w:r w:rsidR="00F74613">
              <w:rPr>
                <w:noProof/>
                <w:webHidden/>
              </w:rPr>
              <w:fldChar w:fldCharType="separate"/>
            </w:r>
            <w:r w:rsidR="00F74613">
              <w:rPr>
                <w:noProof/>
                <w:webHidden/>
              </w:rPr>
              <w:t>10</w:t>
            </w:r>
            <w:r w:rsidR="00F74613">
              <w:rPr>
                <w:noProof/>
                <w:webHidden/>
              </w:rPr>
              <w:fldChar w:fldCharType="end"/>
            </w:r>
          </w:hyperlink>
        </w:p>
        <w:p w14:paraId="38EF4072" w14:textId="41BE7776"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71" w:history="1">
            <w:r w:rsidR="00F74613" w:rsidRPr="00573AA2">
              <w:rPr>
                <w:rStyle w:val="Hyperlink"/>
                <w:noProof/>
              </w:rPr>
              <w:t>3.1 INTRODUCTION TO PROJECT MANAGEMENT LIFECYCLE</w:t>
            </w:r>
            <w:r w:rsidR="00F74613">
              <w:rPr>
                <w:noProof/>
                <w:webHidden/>
              </w:rPr>
              <w:tab/>
            </w:r>
            <w:r w:rsidR="00F74613">
              <w:rPr>
                <w:noProof/>
                <w:webHidden/>
              </w:rPr>
              <w:fldChar w:fldCharType="begin"/>
            </w:r>
            <w:r w:rsidR="00F74613">
              <w:rPr>
                <w:noProof/>
                <w:webHidden/>
              </w:rPr>
              <w:instrText xml:space="preserve"> PAGEREF _Toc164071871 \h </w:instrText>
            </w:r>
            <w:r w:rsidR="00F74613">
              <w:rPr>
                <w:noProof/>
                <w:webHidden/>
              </w:rPr>
            </w:r>
            <w:r w:rsidR="00F74613">
              <w:rPr>
                <w:noProof/>
                <w:webHidden/>
              </w:rPr>
              <w:fldChar w:fldCharType="separate"/>
            </w:r>
            <w:r w:rsidR="00F74613">
              <w:rPr>
                <w:noProof/>
                <w:webHidden/>
              </w:rPr>
              <w:t>10</w:t>
            </w:r>
            <w:r w:rsidR="00F74613">
              <w:rPr>
                <w:noProof/>
                <w:webHidden/>
              </w:rPr>
              <w:fldChar w:fldCharType="end"/>
            </w:r>
          </w:hyperlink>
        </w:p>
        <w:p w14:paraId="4D8831CD" w14:textId="4892216E"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72" w:history="1">
            <w:r w:rsidR="00F74613" w:rsidRPr="00573AA2">
              <w:rPr>
                <w:rStyle w:val="Hyperlink"/>
                <w:noProof/>
              </w:rPr>
              <w:t>3.2 CONCEPTUALISATION  STAGE</w:t>
            </w:r>
            <w:r w:rsidR="00F74613">
              <w:rPr>
                <w:noProof/>
                <w:webHidden/>
              </w:rPr>
              <w:tab/>
            </w:r>
            <w:r w:rsidR="00F74613">
              <w:rPr>
                <w:noProof/>
                <w:webHidden/>
              </w:rPr>
              <w:fldChar w:fldCharType="begin"/>
            </w:r>
            <w:r w:rsidR="00F74613">
              <w:rPr>
                <w:noProof/>
                <w:webHidden/>
              </w:rPr>
              <w:instrText xml:space="preserve"> PAGEREF _Toc164071872 \h </w:instrText>
            </w:r>
            <w:r w:rsidR="00F74613">
              <w:rPr>
                <w:noProof/>
                <w:webHidden/>
              </w:rPr>
            </w:r>
            <w:r w:rsidR="00F74613">
              <w:rPr>
                <w:noProof/>
                <w:webHidden/>
              </w:rPr>
              <w:fldChar w:fldCharType="separate"/>
            </w:r>
            <w:r w:rsidR="00F74613">
              <w:rPr>
                <w:noProof/>
                <w:webHidden/>
              </w:rPr>
              <w:t>11</w:t>
            </w:r>
            <w:r w:rsidR="00F74613">
              <w:rPr>
                <w:noProof/>
                <w:webHidden/>
              </w:rPr>
              <w:fldChar w:fldCharType="end"/>
            </w:r>
          </w:hyperlink>
        </w:p>
        <w:p w14:paraId="7CEB5DE2" w14:textId="55DD77F8"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3" w:history="1">
            <w:r w:rsidR="00F74613" w:rsidRPr="00573AA2">
              <w:rPr>
                <w:rStyle w:val="Hyperlink"/>
                <w:b/>
                <w:noProof/>
              </w:rPr>
              <w:t>3.2.1  SCOPE MANAGEMENT</w:t>
            </w:r>
            <w:r w:rsidR="00F74613">
              <w:rPr>
                <w:noProof/>
                <w:webHidden/>
              </w:rPr>
              <w:tab/>
            </w:r>
            <w:r w:rsidR="00F74613">
              <w:rPr>
                <w:noProof/>
                <w:webHidden/>
              </w:rPr>
              <w:fldChar w:fldCharType="begin"/>
            </w:r>
            <w:r w:rsidR="00F74613">
              <w:rPr>
                <w:noProof/>
                <w:webHidden/>
              </w:rPr>
              <w:instrText xml:space="preserve"> PAGEREF _Toc164071873 \h </w:instrText>
            </w:r>
            <w:r w:rsidR="00F74613">
              <w:rPr>
                <w:noProof/>
                <w:webHidden/>
              </w:rPr>
            </w:r>
            <w:r w:rsidR="00F74613">
              <w:rPr>
                <w:noProof/>
                <w:webHidden/>
              </w:rPr>
              <w:fldChar w:fldCharType="separate"/>
            </w:r>
            <w:r w:rsidR="00F74613">
              <w:rPr>
                <w:noProof/>
                <w:webHidden/>
              </w:rPr>
              <w:t>11</w:t>
            </w:r>
            <w:r w:rsidR="00F74613">
              <w:rPr>
                <w:noProof/>
                <w:webHidden/>
              </w:rPr>
              <w:fldChar w:fldCharType="end"/>
            </w:r>
          </w:hyperlink>
        </w:p>
        <w:p w14:paraId="6C7DB430" w14:textId="0C2BE031"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4" w:history="1">
            <w:r w:rsidR="00F74613" w:rsidRPr="00573AA2">
              <w:rPr>
                <w:rStyle w:val="Hyperlink"/>
                <w:b/>
                <w:noProof/>
              </w:rPr>
              <w:t>3.2.2 STAKEHOLDER AND COMMUNICATION MANAGEMENT</w:t>
            </w:r>
            <w:r w:rsidR="00F74613">
              <w:rPr>
                <w:noProof/>
                <w:webHidden/>
              </w:rPr>
              <w:tab/>
            </w:r>
            <w:r w:rsidR="00F74613">
              <w:rPr>
                <w:noProof/>
                <w:webHidden/>
              </w:rPr>
              <w:fldChar w:fldCharType="begin"/>
            </w:r>
            <w:r w:rsidR="00F74613">
              <w:rPr>
                <w:noProof/>
                <w:webHidden/>
              </w:rPr>
              <w:instrText xml:space="preserve"> PAGEREF _Toc164071874 \h </w:instrText>
            </w:r>
            <w:r w:rsidR="00F74613">
              <w:rPr>
                <w:noProof/>
                <w:webHidden/>
              </w:rPr>
            </w:r>
            <w:r w:rsidR="00F74613">
              <w:rPr>
                <w:noProof/>
                <w:webHidden/>
              </w:rPr>
              <w:fldChar w:fldCharType="separate"/>
            </w:r>
            <w:r w:rsidR="00F74613">
              <w:rPr>
                <w:noProof/>
                <w:webHidden/>
              </w:rPr>
              <w:t>11</w:t>
            </w:r>
            <w:r w:rsidR="00F74613">
              <w:rPr>
                <w:noProof/>
                <w:webHidden/>
              </w:rPr>
              <w:fldChar w:fldCharType="end"/>
            </w:r>
          </w:hyperlink>
        </w:p>
        <w:p w14:paraId="2D7696D7" w14:textId="480B9EDA"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5" w:history="1">
            <w:r w:rsidR="00F74613" w:rsidRPr="00573AA2">
              <w:rPr>
                <w:rStyle w:val="Hyperlink"/>
                <w:b/>
                <w:noProof/>
              </w:rPr>
              <w:t>3.2.3  COST MANAGEMENT</w:t>
            </w:r>
            <w:r w:rsidR="00F74613">
              <w:rPr>
                <w:noProof/>
                <w:webHidden/>
              </w:rPr>
              <w:tab/>
            </w:r>
            <w:r w:rsidR="00F74613">
              <w:rPr>
                <w:noProof/>
                <w:webHidden/>
              </w:rPr>
              <w:fldChar w:fldCharType="begin"/>
            </w:r>
            <w:r w:rsidR="00F74613">
              <w:rPr>
                <w:noProof/>
                <w:webHidden/>
              </w:rPr>
              <w:instrText xml:space="preserve"> PAGEREF _Toc164071875 \h </w:instrText>
            </w:r>
            <w:r w:rsidR="00F74613">
              <w:rPr>
                <w:noProof/>
                <w:webHidden/>
              </w:rPr>
            </w:r>
            <w:r w:rsidR="00F74613">
              <w:rPr>
                <w:noProof/>
                <w:webHidden/>
              </w:rPr>
              <w:fldChar w:fldCharType="separate"/>
            </w:r>
            <w:r w:rsidR="00F74613">
              <w:rPr>
                <w:noProof/>
                <w:webHidden/>
              </w:rPr>
              <w:t>12</w:t>
            </w:r>
            <w:r w:rsidR="00F74613">
              <w:rPr>
                <w:noProof/>
                <w:webHidden/>
              </w:rPr>
              <w:fldChar w:fldCharType="end"/>
            </w:r>
          </w:hyperlink>
        </w:p>
        <w:p w14:paraId="39858442" w14:textId="6FF88411"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76" w:history="1">
            <w:r w:rsidR="00F74613" w:rsidRPr="00573AA2">
              <w:rPr>
                <w:rStyle w:val="Hyperlink"/>
                <w:noProof/>
              </w:rPr>
              <w:t>3.3 PLANNING STAGE</w:t>
            </w:r>
            <w:r w:rsidR="00F74613">
              <w:rPr>
                <w:noProof/>
                <w:webHidden/>
              </w:rPr>
              <w:tab/>
            </w:r>
            <w:r w:rsidR="00F74613">
              <w:rPr>
                <w:noProof/>
                <w:webHidden/>
              </w:rPr>
              <w:fldChar w:fldCharType="begin"/>
            </w:r>
            <w:r w:rsidR="00F74613">
              <w:rPr>
                <w:noProof/>
                <w:webHidden/>
              </w:rPr>
              <w:instrText xml:space="preserve"> PAGEREF _Toc164071876 \h </w:instrText>
            </w:r>
            <w:r w:rsidR="00F74613">
              <w:rPr>
                <w:noProof/>
                <w:webHidden/>
              </w:rPr>
            </w:r>
            <w:r w:rsidR="00F74613">
              <w:rPr>
                <w:noProof/>
                <w:webHidden/>
              </w:rPr>
              <w:fldChar w:fldCharType="separate"/>
            </w:r>
            <w:r w:rsidR="00F74613">
              <w:rPr>
                <w:noProof/>
                <w:webHidden/>
              </w:rPr>
              <w:t>12</w:t>
            </w:r>
            <w:r w:rsidR="00F74613">
              <w:rPr>
                <w:noProof/>
                <w:webHidden/>
              </w:rPr>
              <w:fldChar w:fldCharType="end"/>
            </w:r>
          </w:hyperlink>
        </w:p>
        <w:p w14:paraId="522F9CC3" w14:textId="7DAE22BD"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7" w:history="1">
            <w:r w:rsidR="00F74613" w:rsidRPr="00573AA2">
              <w:rPr>
                <w:rStyle w:val="Hyperlink"/>
                <w:b/>
                <w:noProof/>
              </w:rPr>
              <w:t>3.3.1  RISK MANAGEMENT</w:t>
            </w:r>
            <w:r w:rsidR="00F74613">
              <w:rPr>
                <w:noProof/>
                <w:webHidden/>
              </w:rPr>
              <w:tab/>
            </w:r>
            <w:r w:rsidR="00F74613">
              <w:rPr>
                <w:noProof/>
                <w:webHidden/>
              </w:rPr>
              <w:fldChar w:fldCharType="begin"/>
            </w:r>
            <w:r w:rsidR="00F74613">
              <w:rPr>
                <w:noProof/>
                <w:webHidden/>
              </w:rPr>
              <w:instrText xml:space="preserve"> PAGEREF _Toc164071877 \h </w:instrText>
            </w:r>
            <w:r w:rsidR="00F74613">
              <w:rPr>
                <w:noProof/>
                <w:webHidden/>
              </w:rPr>
            </w:r>
            <w:r w:rsidR="00F74613">
              <w:rPr>
                <w:noProof/>
                <w:webHidden/>
              </w:rPr>
              <w:fldChar w:fldCharType="separate"/>
            </w:r>
            <w:r w:rsidR="00F74613">
              <w:rPr>
                <w:noProof/>
                <w:webHidden/>
              </w:rPr>
              <w:t>12</w:t>
            </w:r>
            <w:r w:rsidR="00F74613">
              <w:rPr>
                <w:noProof/>
                <w:webHidden/>
              </w:rPr>
              <w:fldChar w:fldCharType="end"/>
            </w:r>
          </w:hyperlink>
        </w:p>
        <w:p w14:paraId="079DB4F1" w14:textId="486A8274"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8" w:history="1">
            <w:r w:rsidR="00F74613" w:rsidRPr="00573AA2">
              <w:rPr>
                <w:rStyle w:val="Hyperlink"/>
                <w:b/>
                <w:noProof/>
              </w:rPr>
              <w:t>3.3.2  COST MANAGEMENT</w:t>
            </w:r>
            <w:r w:rsidR="00F74613">
              <w:rPr>
                <w:noProof/>
                <w:webHidden/>
              </w:rPr>
              <w:tab/>
            </w:r>
            <w:r w:rsidR="00F74613">
              <w:rPr>
                <w:noProof/>
                <w:webHidden/>
              </w:rPr>
              <w:fldChar w:fldCharType="begin"/>
            </w:r>
            <w:r w:rsidR="00F74613">
              <w:rPr>
                <w:noProof/>
                <w:webHidden/>
              </w:rPr>
              <w:instrText xml:space="preserve"> PAGEREF _Toc164071878 \h </w:instrText>
            </w:r>
            <w:r w:rsidR="00F74613">
              <w:rPr>
                <w:noProof/>
                <w:webHidden/>
              </w:rPr>
            </w:r>
            <w:r w:rsidR="00F74613">
              <w:rPr>
                <w:noProof/>
                <w:webHidden/>
              </w:rPr>
              <w:fldChar w:fldCharType="separate"/>
            </w:r>
            <w:r w:rsidR="00F74613">
              <w:rPr>
                <w:noProof/>
                <w:webHidden/>
              </w:rPr>
              <w:t>13</w:t>
            </w:r>
            <w:r w:rsidR="00F74613">
              <w:rPr>
                <w:noProof/>
                <w:webHidden/>
              </w:rPr>
              <w:fldChar w:fldCharType="end"/>
            </w:r>
          </w:hyperlink>
        </w:p>
        <w:p w14:paraId="48333BB2" w14:textId="2E83A0DB"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79" w:history="1">
            <w:r w:rsidR="00F74613" w:rsidRPr="00573AA2">
              <w:rPr>
                <w:rStyle w:val="Hyperlink"/>
                <w:b/>
                <w:noProof/>
              </w:rPr>
              <w:t>3.3.3  TIME MANAGEMENT</w:t>
            </w:r>
            <w:r w:rsidR="00F74613">
              <w:rPr>
                <w:noProof/>
                <w:webHidden/>
              </w:rPr>
              <w:tab/>
            </w:r>
            <w:r w:rsidR="00F74613">
              <w:rPr>
                <w:noProof/>
                <w:webHidden/>
              </w:rPr>
              <w:fldChar w:fldCharType="begin"/>
            </w:r>
            <w:r w:rsidR="00F74613">
              <w:rPr>
                <w:noProof/>
                <w:webHidden/>
              </w:rPr>
              <w:instrText xml:space="preserve"> PAGEREF _Toc164071879 \h </w:instrText>
            </w:r>
            <w:r w:rsidR="00F74613">
              <w:rPr>
                <w:noProof/>
                <w:webHidden/>
              </w:rPr>
            </w:r>
            <w:r w:rsidR="00F74613">
              <w:rPr>
                <w:noProof/>
                <w:webHidden/>
              </w:rPr>
              <w:fldChar w:fldCharType="separate"/>
            </w:r>
            <w:r w:rsidR="00F74613">
              <w:rPr>
                <w:noProof/>
                <w:webHidden/>
              </w:rPr>
              <w:t>13</w:t>
            </w:r>
            <w:r w:rsidR="00F74613">
              <w:rPr>
                <w:noProof/>
                <w:webHidden/>
              </w:rPr>
              <w:fldChar w:fldCharType="end"/>
            </w:r>
          </w:hyperlink>
        </w:p>
        <w:p w14:paraId="7085F3B4" w14:textId="144B8955"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0" w:history="1">
            <w:r w:rsidR="00F74613" w:rsidRPr="00573AA2">
              <w:rPr>
                <w:rStyle w:val="Hyperlink"/>
                <w:b/>
                <w:i/>
                <w:noProof/>
              </w:rPr>
              <w:t>3.3</w:t>
            </w:r>
            <w:r w:rsidR="00F74613" w:rsidRPr="00573AA2">
              <w:rPr>
                <w:rStyle w:val="Hyperlink"/>
                <w:b/>
                <w:noProof/>
              </w:rPr>
              <w:t>.4. QUALITY MANAGEMENT</w:t>
            </w:r>
            <w:r w:rsidR="00F74613">
              <w:rPr>
                <w:noProof/>
                <w:webHidden/>
              </w:rPr>
              <w:tab/>
            </w:r>
            <w:r w:rsidR="00F74613">
              <w:rPr>
                <w:noProof/>
                <w:webHidden/>
              </w:rPr>
              <w:fldChar w:fldCharType="begin"/>
            </w:r>
            <w:r w:rsidR="00F74613">
              <w:rPr>
                <w:noProof/>
                <w:webHidden/>
              </w:rPr>
              <w:instrText xml:space="preserve"> PAGEREF _Toc164071880 \h </w:instrText>
            </w:r>
            <w:r w:rsidR="00F74613">
              <w:rPr>
                <w:noProof/>
                <w:webHidden/>
              </w:rPr>
            </w:r>
            <w:r w:rsidR="00F74613">
              <w:rPr>
                <w:noProof/>
                <w:webHidden/>
              </w:rPr>
              <w:fldChar w:fldCharType="separate"/>
            </w:r>
            <w:r w:rsidR="00F74613">
              <w:rPr>
                <w:noProof/>
                <w:webHidden/>
              </w:rPr>
              <w:t>14</w:t>
            </w:r>
            <w:r w:rsidR="00F74613">
              <w:rPr>
                <w:noProof/>
                <w:webHidden/>
              </w:rPr>
              <w:fldChar w:fldCharType="end"/>
            </w:r>
          </w:hyperlink>
        </w:p>
        <w:p w14:paraId="5DE32AA3" w14:textId="2925FC2B"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81" w:history="1">
            <w:r w:rsidR="00F74613" w:rsidRPr="00573AA2">
              <w:rPr>
                <w:rStyle w:val="Hyperlink"/>
                <w:noProof/>
              </w:rPr>
              <w:t>3.4 EXECUTION STAGE</w:t>
            </w:r>
            <w:r w:rsidR="00F74613">
              <w:rPr>
                <w:noProof/>
                <w:webHidden/>
              </w:rPr>
              <w:tab/>
            </w:r>
            <w:r w:rsidR="00F74613">
              <w:rPr>
                <w:noProof/>
                <w:webHidden/>
              </w:rPr>
              <w:fldChar w:fldCharType="begin"/>
            </w:r>
            <w:r w:rsidR="00F74613">
              <w:rPr>
                <w:noProof/>
                <w:webHidden/>
              </w:rPr>
              <w:instrText xml:space="preserve"> PAGEREF _Toc164071881 \h </w:instrText>
            </w:r>
            <w:r w:rsidR="00F74613">
              <w:rPr>
                <w:noProof/>
                <w:webHidden/>
              </w:rPr>
            </w:r>
            <w:r w:rsidR="00F74613">
              <w:rPr>
                <w:noProof/>
                <w:webHidden/>
              </w:rPr>
              <w:fldChar w:fldCharType="separate"/>
            </w:r>
            <w:r w:rsidR="00F74613">
              <w:rPr>
                <w:noProof/>
                <w:webHidden/>
              </w:rPr>
              <w:t>15</w:t>
            </w:r>
            <w:r w:rsidR="00F74613">
              <w:rPr>
                <w:noProof/>
                <w:webHidden/>
              </w:rPr>
              <w:fldChar w:fldCharType="end"/>
            </w:r>
          </w:hyperlink>
        </w:p>
        <w:p w14:paraId="6EE79EEE" w14:textId="565F6499"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2" w:history="1">
            <w:r w:rsidR="00F74613" w:rsidRPr="00573AA2">
              <w:rPr>
                <w:rStyle w:val="Hyperlink"/>
                <w:b/>
                <w:noProof/>
              </w:rPr>
              <w:t>3.4.1  TIME MANAGEMENT</w:t>
            </w:r>
            <w:r w:rsidR="00F74613">
              <w:rPr>
                <w:noProof/>
                <w:webHidden/>
              </w:rPr>
              <w:tab/>
            </w:r>
            <w:r w:rsidR="00F74613">
              <w:rPr>
                <w:noProof/>
                <w:webHidden/>
              </w:rPr>
              <w:fldChar w:fldCharType="begin"/>
            </w:r>
            <w:r w:rsidR="00F74613">
              <w:rPr>
                <w:noProof/>
                <w:webHidden/>
              </w:rPr>
              <w:instrText xml:space="preserve"> PAGEREF _Toc164071882 \h </w:instrText>
            </w:r>
            <w:r w:rsidR="00F74613">
              <w:rPr>
                <w:noProof/>
                <w:webHidden/>
              </w:rPr>
            </w:r>
            <w:r w:rsidR="00F74613">
              <w:rPr>
                <w:noProof/>
                <w:webHidden/>
              </w:rPr>
              <w:fldChar w:fldCharType="separate"/>
            </w:r>
            <w:r w:rsidR="00F74613">
              <w:rPr>
                <w:noProof/>
                <w:webHidden/>
              </w:rPr>
              <w:t>15</w:t>
            </w:r>
            <w:r w:rsidR="00F74613">
              <w:rPr>
                <w:noProof/>
                <w:webHidden/>
              </w:rPr>
              <w:fldChar w:fldCharType="end"/>
            </w:r>
          </w:hyperlink>
        </w:p>
        <w:p w14:paraId="46C909FF" w14:textId="20596219"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3" w:history="1">
            <w:r w:rsidR="00F74613" w:rsidRPr="00573AA2">
              <w:rPr>
                <w:rStyle w:val="Hyperlink"/>
                <w:b/>
                <w:noProof/>
                <w:lang w:eastAsia="zh-CN"/>
              </w:rPr>
              <w:t>3.4.2  STAKEHOLDERS / COMMUNICATION / HR MANAGEMENT</w:t>
            </w:r>
            <w:r w:rsidR="00F74613">
              <w:rPr>
                <w:noProof/>
                <w:webHidden/>
              </w:rPr>
              <w:tab/>
            </w:r>
            <w:r w:rsidR="00F74613">
              <w:rPr>
                <w:noProof/>
                <w:webHidden/>
              </w:rPr>
              <w:fldChar w:fldCharType="begin"/>
            </w:r>
            <w:r w:rsidR="00F74613">
              <w:rPr>
                <w:noProof/>
                <w:webHidden/>
              </w:rPr>
              <w:instrText xml:space="preserve"> PAGEREF _Toc164071883 \h </w:instrText>
            </w:r>
            <w:r w:rsidR="00F74613">
              <w:rPr>
                <w:noProof/>
                <w:webHidden/>
              </w:rPr>
            </w:r>
            <w:r w:rsidR="00F74613">
              <w:rPr>
                <w:noProof/>
                <w:webHidden/>
              </w:rPr>
              <w:fldChar w:fldCharType="separate"/>
            </w:r>
            <w:r w:rsidR="00F74613">
              <w:rPr>
                <w:noProof/>
                <w:webHidden/>
              </w:rPr>
              <w:t>16</w:t>
            </w:r>
            <w:r w:rsidR="00F74613">
              <w:rPr>
                <w:noProof/>
                <w:webHidden/>
              </w:rPr>
              <w:fldChar w:fldCharType="end"/>
            </w:r>
          </w:hyperlink>
        </w:p>
        <w:p w14:paraId="29914717" w14:textId="25D7B63B"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4" w:history="1">
            <w:r w:rsidR="00F74613" w:rsidRPr="00573AA2">
              <w:rPr>
                <w:rStyle w:val="Hyperlink"/>
                <w:b/>
                <w:noProof/>
              </w:rPr>
              <w:t>3.4.3  QUALITY MANAGEMENT</w:t>
            </w:r>
            <w:r w:rsidR="00F74613">
              <w:rPr>
                <w:noProof/>
                <w:webHidden/>
              </w:rPr>
              <w:tab/>
            </w:r>
            <w:r w:rsidR="00F74613">
              <w:rPr>
                <w:noProof/>
                <w:webHidden/>
              </w:rPr>
              <w:fldChar w:fldCharType="begin"/>
            </w:r>
            <w:r w:rsidR="00F74613">
              <w:rPr>
                <w:noProof/>
                <w:webHidden/>
              </w:rPr>
              <w:instrText xml:space="preserve"> PAGEREF _Toc164071884 \h </w:instrText>
            </w:r>
            <w:r w:rsidR="00F74613">
              <w:rPr>
                <w:noProof/>
                <w:webHidden/>
              </w:rPr>
            </w:r>
            <w:r w:rsidR="00F74613">
              <w:rPr>
                <w:noProof/>
                <w:webHidden/>
              </w:rPr>
              <w:fldChar w:fldCharType="separate"/>
            </w:r>
            <w:r w:rsidR="00F74613">
              <w:rPr>
                <w:noProof/>
                <w:webHidden/>
              </w:rPr>
              <w:t>17</w:t>
            </w:r>
            <w:r w:rsidR="00F74613">
              <w:rPr>
                <w:noProof/>
                <w:webHidden/>
              </w:rPr>
              <w:fldChar w:fldCharType="end"/>
            </w:r>
          </w:hyperlink>
        </w:p>
        <w:p w14:paraId="456113D3" w14:textId="26095E19"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85" w:history="1">
            <w:r w:rsidR="00F74613" w:rsidRPr="00573AA2">
              <w:rPr>
                <w:rStyle w:val="Hyperlink"/>
                <w:noProof/>
              </w:rPr>
              <w:t>3.5 FINALISATION STAGE</w:t>
            </w:r>
            <w:r w:rsidR="00F74613">
              <w:rPr>
                <w:noProof/>
                <w:webHidden/>
              </w:rPr>
              <w:tab/>
            </w:r>
            <w:r w:rsidR="00F74613">
              <w:rPr>
                <w:noProof/>
                <w:webHidden/>
              </w:rPr>
              <w:fldChar w:fldCharType="begin"/>
            </w:r>
            <w:r w:rsidR="00F74613">
              <w:rPr>
                <w:noProof/>
                <w:webHidden/>
              </w:rPr>
              <w:instrText xml:space="preserve"> PAGEREF _Toc164071885 \h </w:instrText>
            </w:r>
            <w:r w:rsidR="00F74613">
              <w:rPr>
                <w:noProof/>
                <w:webHidden/>
              </w:rPr>
            </w:r>
            <w:r w:rsidR="00F74613">
              <w:rPr>
                <w:noProof/>
                <w:webHidden/>
              </w:rPr>
              <w:fldChar w:fldCharType="separate"/>
            </w:r>
            <w:r w:rsidR="00F74613">
              <w:rPr>
                <w:noProof/>
                <w:webHidden/>
              </w:rPr>
              <w:t>17</w:t>
            </w:r>
            <w:r w:rsidR="00F74613">
              <w:rPr>
                <w:noProof/>
                <w:webHidden/>
              </w:rPr>
              <w:fldChar w:fldCharType="end"/>
            </w:r>
          </w:hyperlink>
        </w:p>
        <w:p w14:paraId="384250A8" w14:textId="618D293A"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6" w:history="1">
            <w:r w:rsidR="00F74613" w:rsidRPr="00573AA2">
              <w:rPr>
                <w:rStyle w:val="Hyperlink"/>
                <w:b/>
                <w:noProof/>
              </w:rPr>
              <w:t>3.5.1 STAKEHOLDER MANAGEMENT</w:t>
            </w:r>
            <w:r w:rsidR="00F74613">
              <w:rPr>
                <w:noProof/>
                <w:webHidden/>
              </w:rPr>
              <w:tab/>
            </w:r>
            <w:r w:rsidR="00F74613">
              <w:rPr>
                <w:noProof/>
                <w:webHidden/>
              </w:rPr>
              <w:fldChar w:fldCharType="begin"/>
            </w:r>
            <w:r w:rsidR="00F74613">
              <w:rPr>
                <w:noProof/>
                <w:webHidden/>
              </w:rPr>
              <w:instrText xml:space="preserve"> PAGEREF _Toc164071886 \h </w:instrText>
            </w:r>
            <w:r w:rsidR="00F74613">
              <w:rPr>
                <w:noProof/>
                <w:webHidden/>
              </w:rPr>
            </w:r>
            <w:r w:rsidR="00F74613">
              <w:rPr>
                <w:noProof/>
                <w:webHidden/>
              </w:rPr>
              <w:fldChar w:fldCharType="separate"/>
            </w:r>
            <w:r w:rsidR="00F74613">
              <w:rPr>
                <w:noProof/>
                <w:webHidden/>
              </w:rPr>
              <w:t>17</w:t>
            </w:r>
            <w:r w:rsidR="00F74613">
              <w:rPr>
                <w:noProof/>
                <w:webHidden/>
              </w:rPr>
              <w:fldChar w:fldCharType="end"/>
            </w:r>
          </w:hyperlink>
        </w:p>
        <w:p w14:paraId="631D100D" w14:textId="0368402A"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7" w:history="1">
            <w:r w:rsidR="00F74613" w:rsidRPr="00573AA2">
              <w:rPr>
                <w:rStyle w:val="Hyperlink"/>
                <w:b/>
                <w:noProof/>
              </w:rPr>
              <w:t>3.5.2 COST MANAGEMENT</w:t>
            </w:r>
            <w:r w:rsidR="00F74613">
              <w:rPr>
                <w:noProof/>
                <w:webHidden/>
              </w:rPr>
              <w:tab/>
            </w:r>
            <w:r w:rsidR="00F74613">
              <w:rPr>
                <w:noProof/>
                <w:webHidden/>
              </w:rPr>
              <w:fldChar w:fldCharType="begin"/>
            </w:r>
            <w:r w:rsidR="00F74613">
              <w:rPr>
                <w:noProof/>
                <w:webHidden/>
              </w:rPr>
              <w:instrText xml:space="preserve"> PAGEREF _Toc164071887 \h </w:instrText>
            </w:r>
            <w:r w:rsidR="00F74613">
              <w:rPr>
                <w:noProof/>
                <w:webHidden/>
              </w:rPr>
            </w:r>
            <w:r w:rsidR="00F74613">
              <w:rPr>
                <w:noProof/>
                <w:webHidden/>
              </w:rPr>
              <w:fldChar w:fldCharType="separate"/>
            </w:r>
            <w:r w:rsidR="00F74613">
              <w:rPr>
                <w:noProof/>
                <w:webHidden/>
              </w:rPr>
              <w:t>18</w:t>
            </w:r>
            <w:r w:rsidR="00F74613">
              <w:rPr>
                <w:noProof/>
                <w:webHidden/>
              </w:rPr>
              <w:fldChar w:fldCharType="end"/>
            </w:r>
          </w:hyperlink>
        </w:p>
        <w:p w14:paraId="6CFDA673" w14:textId="09A13E97"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88" w:history="1">
            <w:r w:rsidR="00F74613" w:rsidRPr="00573AA2">
              <w:rPr>
                <w:rStyle w:val="Hyperlink"/>
                <w:noProof/>
              </w:rPr>
              <w:t>3.6 TRIPLE BOTTOM LINE</w:t>
            </w:r>
            <w:r w:rsidR="00F74613">
              <w:rPr>
                <w:noProof/>
                <w:webHidden/>
              </w:rPr>
              <w:tab/>
            </w:r>
            <w:r w:rsidR="00F74613">
              <w:rPr>
                <w:noProof/>
                <w:webHidden/>
              </w:rPr>
              <w:fldChar w:fldCharType="begin"/>
            </w:r>
            <w:r w:rsidR="00F74613">
              <w:rPr>
                <w:noProof/>
                <w:webHidden/>
              </w:rPr>
              <w:instrText xml:space="preserve"> PAGEREF _Toc164071888 \h </w:instrText>
            </w:r>
            <w:r w:rsidR="00F74613">
              <w:rPr>
                <w:noProof/>
                <w:webHidden/>
              </w:rPr>
            </w:r>
            <w:r w:rsidR="00F74613">
              <w:rPr>
                <w:noProof/>
                <w:webHidden/>
              </w:rPr>
              <w:fldChar w:fldCharType="separate"/>
            </w:r>
            <w:r w:rsidR="00F74613">
              <w:rPr>
                <w:noProof/>
                <w:webHidden/>
              </w:rPr>
              <w:t>18</w:t>
            </w:r>
            <w:r w:rsidR="00F74613">
              <w:rPr>
                <w:noProof/>
                <w:webHidden/>
              </w:rPr>
              <w:fldChar w:fldCharType="end"/>
            </w:r>
          </w:hyperlink>
        </w:p>
        <w:p w14:paraId="59E780E9" w14:textId="0E726220"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89" w:history="1">
            <w:r w:rsidR="00F74613" w:rsidRPr="00573AA2">
              <w:rPr>
                <w:rStyle w:val="Hyperlink"/>
                <w:b/>
                <w:noProof/>
              </w:rPr>
              <w:t>3.6.1 SOCIAL</w:t>
            </w:r>
            <w:r w:rsidR="00F74613">
              <w:rPr>
                <w:noProof/>
                <w:webHidden/>
              </w:rPr>
              <w:tab/>
            </w:r>
            <w:r w:rsidR="00F74613">
              <w:rPr>
                <w:noProof/>
                <w:webHidden/>
              </w:rPr>
              <w:fldChar w:fldCharType="begin"/>
            </w:r>
            <w:r w:rsidR="00F74613">
              <w:rPr>
                <w:noProof/>
                <w:webHidden/>
              </w:rPr>
              <w:instrText xml:space="preserve"> PAGEREF _Toc164071889 \h </w:instrText>
            </w:r>
            <w:r w:rsidR="00F74613">
              <w:rPr>
                <w:noProof/>
                <w:webHidden/>
              </w:rPr>
            </w:r>
            <w:r w:rsidR="00F74613">
              <w:rPr>
                <w:noProof/>
                <w:webHidden/>
              </w:rPr>
              <w:fldChar w:fldCharType="separate"/>
            </w:r>
            <w:r w:rsidR="00F74613">
              <w:rPr>
                <w:noProof/>
                <w:webHidden/>
              </w:rPr>
              <w:t>18</w:t>
            </w:r>
            <w:r w:rsidR="00F74613">
              <w:rPr>
                <w:noProof/>
                <w:webHidden/>
              </w:rPr>
              <w:fldChar w:fldCharType="end"/>
            </w:r>
          </w:hyperlink>
        </w:p>
        <w:p w14:paraId="214963A8" w14:textId="585F0CBD"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90" w:history="1">
            <w:r w:rsidR="00F74613" w:rsidRPr="00573AA2">
              <w:rPr>
                <w:rStyle w:val="Hyperlink"/>
                <w:b/>
                <w:noProof/>
              </w:rPr>
              <w:t>3.6.2  ECONOMIC</w:t>
            </w:r>
            <w:r w:rsidR="00F74613">
              <w:rPr>
                <w:noProof/>
                <w:webHidden/>
              </w:rPr>
              <w:tab/>
            </w:r>
            <w:r w:rsidR="00F74613">
              <w:rPr>
                <w:noProof/>
                <w:webHidden/>
              </w:rPr>
              <w:fldChar w:fldCharType="begin"/>
            </w:r>
            <w:r w:rsidR="00F74613">
              <w:rPr>
                <w:noProof/>
                <w:webHidden/>
              </w:rPr>
              <w:instrText xml:space="preserve"> PAGEREF _Toc164071890 \h </w:instrText>
            </w:r>
            <w:r w:rsidR="00F74613">
              <w:rPr>
                <w:noProof/>
                <w:webHidden/>
              </w:rPr>
            </w:r>
            <w:r w:rsidR="00F74613">
              <w:rPr>
                <w:noProof/>
                <w:webHidden/>
              </w:rPr>
              <w:fldChar w:fldCharType="separate"/>
            </w:r>
            <w:r w:rsidR="00F74613">
              <w:rPr>
                <w:noProof/>
                <w:webHidden/>
              </w:rPr>
              <w:t>18</w:t>
            </w:r>
            <w:r w:rsidR="00F74613">
              <w:rPr>
                <w:noProof/>
                <w:webHidden/>
              </w:rPr>
              <w:fldChar w:fldCharType="end"/>
            </w:r>
          </w:hyperlink>
        </w:p>
        <w:p w14:paraId="1780E4EC" w14:textId="3358B261" w:rsidR="00F74613" w:rsidRDefault="00E672FF">
          <w:pPr>
            <w:pStyle w:val="TOC3"/>
            <w:tabs>
              <w:tab w:val="right" w:leader="dot" w:pos="9016"/>
            </w:tabs>
            <w:rPr>
              <w:rFonts w:eastAsiaTheme="minorEastAsia" w:cstheme="minorBidi"/>
              <w:noProof/>
              <w:kern w:val="2"/>
              <w:sz w:val="24"/>
              <w:szCs w:val="24"/>
              <w:lang w:val="en-AU" w:eastAsia="en-AU"/>
              <w14:ligatures w14:val="standardContextual"/>
            </w:rPr>
          </w:pPr>
          <w:hyperlink w:anchor="_Toc164071891" w:history="1">
            <w:r w:rsidR="00F74613" w:rsidRPr="00573AA2">
              <w:rPr>
                <w:rStyle w:val="Hyperlink"/>
                <w:b/>
                <w:noProof/>
              </w:rPr>
              <w:t>3.6.3  ENVIRONMENTAL</w:t>
            </w:r>
            <w:r w:rsidR="00F74613">
              <w:rPr>
                <w:noProof/>
                <w:webHidden/>
              </w:rPr>
              <w:tab/>
            </w:r>
            <w:r w:rsidR="00F74613">
              <w:rPr>
                <w:noProof/>
                <w:webHidden/>
              </w:rPr>
              <w:fldChar w:fldCharType="begin"/>
            </w:r>
            <w:r w:rsidR="00F74613">
              <w:rPr>
                <w:noProof/>
                <w:webHidden/>
              </w:rPr>
              <w:instrText xml:space="preserve"> PAGEREF _Toc164071891 \h </w:instrText>
            </w:r>
            <w:r w:rsidR="00F74613">
              <w:rPr>
                <w:noProof/>
                <w:webHidden/>
              </w:rPr>
            </w:r>
            <w:r w:rsidR="00F74613">
              <w:rPr>
                <w:noProof/>
                <w:webHidden/>
              </w:rPr>
              <w:fldChar w:fldCharType="separate"/>
            </w:r>
            <w:r w:rsidR="00F74613">
              <w:rPr>
                <w:noProof/>
                <w:webHidden/>
              </w:rPr>
              <w:t>18</w:t>
            </w:r>
            <w:r w:rsidR="00F74613">
              <w:rPr>
                <w:noProof/>
                <w:webHidden/>
              </w:rPr>
              <w:fldChar w:fldCharType="end"/>
            </w:r>
          </w:hyperlink>
        </w:p>
        <w:p w14:paraId="46DAF0C0" w14:textId="2EC10D98"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892" w:history="1">
            <w:r w:rsidR="00F74613" w:rsidRPr="00573AA2">
              <w:rPr>
                <w:rStyle w:val="Hyperlink"/>
                <w:noProof/>
              </w:rPr>
              <w:t>4. SECTION C: RECOMMENDATIONS TO THE CASE</w:t>
            </w:r>
            <w:r w:rsidR="00F74613">
              <w:rPr>
                <w:noProof/>
                <w:webHidden/>
              </w:rPr>
              <w:tab/>
            </w:r>
            <w:r w:rsidR="00F74613">
              <w:rPr>
                <w:noProof/>
                <w:webHidden/>
              </w:rPr>
              <w:fldChar w:fldCharType="begin"/>
            </w:r>
            <w:r w:rsidR="00F74613">
              <w:rPr>
                <w:noProof/>
                <w:webHidden/>
              </w:rPr>
              <w:instrText xml:space="preserve"> PAGEREF _Toc164071892 \h </w:instrText>
            </w:r>
            <w:r w:rsidR="00F74613">
              <w:rPr>
                <w:noProof/>
                <w:webHidden/>
              </w:rPr>
            </w:r>
            <w:r w:rsidR="00F74613">
              <w:rPr>
                <w:noProof/>
                <w:webHidden/>
              </w:rPr>
              <w:fldChar w:fldCharType="separate"/>
            </w:r>
            <w:r w:rsidR="00F74613">
              <w:rPr>
                <w:noProof/>
                <w:webHidden/>
              </w:rPr>
              <w:t>19</w:t>
            </w:r>
            <w:r w:rsidR="00F74613">
              <w:rPr>
                <w:noProof/>
                <w:webHidden/>
              </w:rPr>
              <w:fldChar w:fldCharType="end"/>
            </w:r>
          </w:hyperlink>
        </w:p>
        <w:p w14:paraId="5852C65F" w14:textId="6D0A6030"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3" w:history="1">
            <w:r w:rsidR="00F74613" w:rsidRPr="00573AA2">
              <w:rPr>
                <w:rStyle w:val="Hyperlink"/>
                <w:noProof/>
              </w:rPr>
              <w:t>4.1 TIME MANAGEMENT</w:t>
            </w:r>
            <w:r w:rsidR="00F74613">
              <w:rPr>
                <w:noProof/>
                <w:webHidden/>
              </w:rPr>
              <w:tab/>
            </w:r>
            <w:r w:rsidR="00F74613">
              <w:rPr>
                <w:noProof/>
                <w:webHidden/>
              </w:rPr>
              <w:fldChar w:fldCharType="begin"/>
            </w:r>
            <w:r w:rsidR="00F74613">
              <w:rPr>
                <w:noProof/>
                <w:webHidden/>
              </w:rPr>
              <w:instrText xml:space="preserve"> PAGEREF _Toc164071893 \h </w:instrText>
            </w:r>
            <w:r w:rsidR="00F74613">
              <w:rPr>
                <w:noProof/>
                <w:webHidden/>
              </w:rPr>
            </w:r>
            <w:r w:rsidR="00F74613">
              <w:rPr>
                <w:noProof/>
                <w:webHidden/>
              </w:rPr>
              <w:fldChar w:fldCharType="separate"/>
            </w:r>
            <w:r w:rsidR="00F74613">
              <w:rPr>
                <w:noProof/>
                <w:webHidden/>
              </w:rPr>
              <w:t>19</w:t>
            </w:r>
            <w:r w:rsidR="00F74613">
              <w:rPr>
                <w:noProof/>
                <w:webHidden/>
              </w:rPr>
              <w:fldChar w:fldCharType="end"/>
            </w:r>
          </w:hyperlink>
        </w:p>
        <w:p w14:paraId="7A91156E" w14:textId="4AFC022E"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4" w:history="1">
            <w:r w:rsidR="00F74613" w:rsidRPr="00573AA2">
              <w:rPr>
                <w:rStyle w:val="Hyperlink"/>
                <w:noProof/>
              </w:rPr>
              <w:t>4.2 SCOPE MANAGEMENT</w:t>
            </w:r>
            <w:r w:rsidR="00F74613">
              <w:rPr>
                <w:noProof/>
                <w:webHidden/>
              </w:rPr>
              <w:tab/>
            </w:r>
            <w:r w:rsidR="00F74613">
              <w:rPr>
                <w:noProof/>
                <w:webHidden/>
              </w:rPr>
              <w:fldChar w:fldCharType="begin"/>
            </w:r>
            <w:r w:rsidR="00F74613">
              <w:rPr>
                <w:noProof/>
                <w:webHidden/>
              </w:rPr>
              <w:instrText xml:space="preserve"> PAGEREF _Toc164071894 \h </w:instrText>
            </w:r>
            <w:r w:rsidR="00F74613">
              <w:rPr>
                <w:noProof/>
                <w:webHidden/>
              </w:rPr>
            </w:r>
            <w:r w:rsidR="00F74613">
              <w:rPr>
                <w:noProof/>
                <w:webHidden/>
              </w:rPr>
              <w:fldChar w:fldCharType="separate"/>
            </w:r>
            <w:r w:rsidR="00F74613">
              <w:rPr>
                <w:noProof/>
                <w:webHidden/>
              </w:rPr>
              <w:t>20</w:t>
            </w:r>
            <w:r w:rsidR="00F74613">
              <w:rPr>
                <w:noProof/>
                <w:webHidden/>
              </w:rPr>
              <w:fldChar w:fldCharType="end"/>
            </w:r>
          </w:hyperlink>
        </w:p>
        <w:p w14:paraId="2AF024E2" w14:textId="51749DFE"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5" w:history="1">
            <w:r w:rsidR="00F74613" w:rsidRPr="00573AA2">
              <w:rPr>
                <w:rStyle w:val="Hyperlink"/>
                <w:noProof/>
              </w:rPr>
              <w:t>4.3 RISK &amp; COST MANAGEMENT</w:t>
            </w:r>
            <w:r w:rsidR="00F74613">
              <w:rPr>
                <w:noProof/>
                <w:webHidden/>
              </w:rPr>
              <w:tab/>
            </w:r>
            <w:r w:rsidR="00F74613">
              <w:rPr>
                <w:noProof/>
                <w:webHidden/>
              </w:rPr>
              <w:fldChar w:fldCharType="begin"/>
            </w:r>
            <w:r w:rsidR="00F74613">
              <w:rPr>
                <w:noProof/>
                <w:webHidden/>
              </w:rPr>
              <w:instrText xml:space="preserve"> PAGEREF _Toc164071895 \h </w:instrText>
            </w:r>
            <w:r w:rsidR="00F74613">
              <w:rPr>
                <w:noProof/>
                <w:webHidden/>
              </w:rPr>
            </w:r>
            <w:r w:rsidR="00F74613">
              <w:rPr>
                <w:noProof/>
                <w:webHidden/>
              </w:rPr>
              <w:fldChar w:fldCharType="separate"/>
            </w:r>
            <w:r w:rsidR="00F74613">
              <w:rPr>
                <w:noProof/>
                <w:webHidden/>
              </w:rPr>
              <w:t>20</w:t>
            </w:r>
            <w:r w:rsidR="00F74613">
              <w:rPr>
                <w:noProof/>
                <w:webHidden/>
              </w:rPr>
              <w:fldChar w:fldCharType="end"/>
            </w:r>
          </w:hyperlink>
        </w:p>
        <w:p w14:paraId="59C3B8C2" w14:textId="718D89A2"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6" w:history="1">
            <w:r w:rsidR="00F74613" w:rsidRPr="00573AA2">
              <w:rPr>
                <w:rStyle w:val="Hyperlink"/>
                <w:noProof/>
              </w:rPr>
              <w:t>4.4 STAKEHOLDER MANAGEMENT</w:t>
            </w:r>
            <w:r w:rsidR="00F74613">
              <w:rPr>
                <w:noProof/>
                <w:webHidden/>
              </w:rPr>
              <w:tab/>
            </w:r>
            <w:r w:rsidR="00F74613">
              <w:rPr>
                <w:noProof/>
                <w:webHidden/>
              </w:rPr>
              <w:fldChar w:fldCharType="begin"/>
            </w:r>
            <w:r w:rsidR="00F74613">
              <w:rPr>
                <w:noProof/>
                <w:webHidden/>
              </w:rPr>
              <w:instrText xml:space="preserve"> PAGEREF _Toc164071896 \h </w:instrText>
            </w:r>
            <w:r w:rsidR="00F74613">
              <w:rPr>
                <w:noProof/>
                <w:webHidden/>
              </w:rPr>
            </w:r>
            <w:r w:rsidR="00F74613">
              <w:rPr>
                <w:noProof/>
                <w:webHidden/>
              </w:rPr>
              <w:fldChar w:fldCharType="separate"/>
            </w:r>
            <w:r w:rsidR="00F74613">
              <w:rPr>
                <w:noProof/>
                <w:webHidden/>
              </w:rPr>
              <w:t>23</w:t>
            </w:r>
            <w:r w:rsidR="00F74613">
              <w:rPr>
                <w:noProof/>
                <w:webHidden/>
              </w:rPr>
              <w:fldChar w:fldCharType="end"/>
            </w:r>
          </w:hyperlink>
        </w:p>
        <w:p w14:paraId="4493CF55" w14:textId="30A5E2E8"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7" w:history="1">
            <w:r w:rsidR="00F74613" w:rsidRPr="00573AA2">
              <w:rPr>
                <w:rStyle w:val="Hyperlink"/>
                <w:noProof/>
              </w:rPr>
              <w:t>4.5 COMMUNICATION MANAGEMENT</w:t>
            </w:r>
            <w:r w:rsidR="00F74613">
              <w:rPr>
                <w:noProof/>
                <w:webHidden/>
              </w:rPr>
              <w:tab/>
            </w:r>
            <w:r w:rsidR="00F74613">
              <w:rPr>
                <w:noProof/>
                <w:webHidden/>
              </w:rPr>
              <w:fldChar w:fldCharType="begin"/>
            </w:r>
            <w:r w:rsidR="00F74613">
              <w:rPr>
                <w:noProof/>
                <w:webHidden/>
              </w:rPr>
              <w:instrText xml:space="preserve"> PAGEREF _Toc164071897 \h </w:instrText>
            </w:r>
            <w:r w:rsidR="00F74613">
              <w:rPr>
                <w:noProof/>
                <w:webHidden/>
              </w:rPr>
            </w:r>
            <w:r w:rsidR="00F74613">
              <w:rPr>
                <w:noProof/>
                <w:webHidden/>
              </w:rPr>
              <w:fldChar w:fldCharType="separate"/>
            </w:r>
            <w:r w:rsidR="00F74613">
              <w:rPr>
                <w:noProof/>
                <w:webHidden/>
              </w:rPr>
              <w:t>24</w:t>
            </w:r>
            <w:r w:rsidR="00F74613">
              <w:rPr>
                <w:noProof/>
                <w:webHidden/>
              </w:rPr>
              <w:fldChar w:fldCharType="end"/>
            </w:r>
          </w:hyperlink>
        </w:p>
        <w:p w14:paraId="7585B615" w14:textId="322251AF" w:rsidR="00F74613" w:rsidRDefault="00E672FF">
          <w:pPr>
            <w:pStyle w:val="TOC2"/>
            <w:tabs>
              <w:tab w:val="right" w:leader="dot" w:pos="9016"/>
            </w:tabs>
            <w:rPr>
              <w:rFonts w:eastAsiaTheme="minorEastAsia" w:cstheme="minorBidi"/>
              <w:b w:val="0"/>
              <w:bCs w:val="0"/>
              <w:noProof/>
              <w:kern w:val="2"/>
              <w:sz w:val="24"/>
              <w:szCs w:val="24"/>
              <w:lang w:val="en-AU" w:eastAsia="en-AU"/>
              <w14:ligatures w14:val="standardContextual"/>
            </w:rPr>
          </w:pPr>
          <w:hyperlink w:anchor="_Toc164071898" w:history="1">
            <w:r w:rsidR="00F74613" w:rsidRPr="00573AA2">
              <w:rPr>
                <w:rStyle w:val="Hyperlink"/>
                <w:noProof/>
              </w:rPr>
              <w:t>4.6 QUALITY MANAGEMENT</w:t>
            </w:r>
            <w:r w:rsidR="00F74613">
              <w:rPr>
                <w:noProof/>
                <w:webHidden/>
              </w:rPr>
              <w:tab/>
            </w:r>
            <w:r w:rsidR="00F74613">
              <w:rPr>
                <w:noProof/>
                <w:webHidden/>
              </w:rPr>
              <w:fldChar w:fldCharType="begin"/>
            </w:r>
            <w:r w:rsidR="00F74613">
              <w:rPr>
                <w:noProof/>
                <w:webHidden/>
              </w:rPr>
              <w:instrText xml:space="preserve"> PAGEREF _Toc164071898 \h </w:instrText>
            </w:r>
            <w:r w:rsidR="00F74613">
              <w:rPr>
                <w:noProof/>
                <w:webHidden/>
              </w:rPr>
            </w:r>
            <w:r w:rsidR="00F74613">
              <w:rPr>
                <w:noProof/>
                <w:webHidden/>
              </w:rPr>
              <w:fldChar w:fldCharType="separate"/>
            </w:r>
            <w:r w:rsidR="00F74613">
              <w:rPr>
                <w:noProof/>
                <w:webHidden/>
              </w:rPr>
              <w:t>25</w:t>
            </w:r>
            <w:r w:rsidR="00F74613">
              <w:rPr>
                <w:noProof/>
                <w:webHidden/>
              </w:rPr>
              <w:fldChar w:fldCharType="end"/>
            </w:r>
          </w:hyperlink>
        </w:p>
        <w:p w14:paraId="25A74B67" w14:textId="267C1C62"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899" w:history="1">
            <w:r w:rsidR="00F74613" w:rsidRPr="00573AA2">
              <w:rPr>
                <w:rStyle w:val="Hyperlink"/>
                <w:noProof/>
              </w:rPr>
              <w:t>5. CONCLUSION</w:t>
            </w:r>
            <w:r w:rsidR="00F74613">
              <w:rPr>
                <w:noProof/>
                <w:webHidden/>
              </w:rPr>
              <w:tab/>
            </w:r>
            <w:r w:rsidR="00F74613">
              <w:rPr>
                <w:noProof/>
                <w:webHidden/>
              </w:rPr>
              <w:fldChar w:fldCharType="begin"/>
            </w:r>
            <w:r w:rsidR="00F74613">
              <w:rPr>
                <w:noProof/>
                <w:webHidden/>
              </w:rPr>
              <w:instrText xml:space="preserve"> PAGEREF _Toc164071899 \h </w:instrText>
            </w:r>
            <w:r w:rsidR="00F74613">
              <w:rPr>
                <w:noProof/>
                <w:webHidden/>
              </w:rPr>
            </w:r>
            <w:r w:rsidR="00F74613">
              <w:rPr>
                <w:noProof/>
                <w:webHidden/>
              </w:rPr>
              <w:fldChar w:fldCharType="separate"/>
            </w:r>
            <w:r w:rsidR="00F74613">
              <w:rPr>
                <w:noProof/>
                <w:webHidden/>
              </w:rPr>
              <w:t>26</w:t>
            </w:r>
            <w:r w:rsidR="00F74613">
              <w:rPr>
                <w:noProof/>
                <w:webHidden/>
              </w:rPr>
              <w:fldChar w:fldCharType="end"/>
            </w:r>
          </w:hyperlink>
        </w:p>
        <w:p w14:paraId="1E0466FE" w14:textId="2138D609"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900" w:history="1">
            <w:r w:rsidR="00F74613" w:rsidRPr="00573AA2">
              <w:rPr>
                <w:rStyle w:val="Hyperlink"/>
                <w:noProof/>
              </w:rPr>
              <w:t>6. REFERENCES</w:t>
            </w:r>
            <w:r w:rsidR="00F74613">
              <w:rPr>
                <w:noProof/>
                <w:webHidden/>
              </w:rPr>
              <w:tab/>
            </w:r>
            <w:r w:rsidR="00F74613">
              <w:rPr>
                <w:noProof/>
                <w:webHidden/>
              </w:rPr>
              <w:fldChar w:fldCharType="begin"/>
            </w:r>
            <w:r w:rsidR="00F74613">
              <w:rPr>
                <w:noProof/>
                <w:webHidden/>
              </w:rPr>
              <w:instrText xml:space="preserve"> PAGEREF _Toc164071900 \h </w:instrText>
            </w:r>
            <w:r w:rsidR="00F74613">
              <w:rPr>
                <w:noProof/>
                <w:webHidden/>
              </w:rPr>
            </w:r>
            <w:r w:rsidR="00F74613">
              <w:rPr>
                <w:noProof/>
                <w:webHidden/>
              </w:rPr>
              <w:fldChar w:fldCharType="separate"/>
            </w:r>
            <w:r w:rsidR="00F74613">
              <w:rPr>
                <w:noProof/>
                <w:webHidden/>
              </w:rPr>
              <w:t>27</w:t>
            </w:r>
            <w:r w:rsidR="00F74613">
              <w:rPr>
                <w:noProof/>
                <w:webHidden/>
              </w:rPr>
              <w:fldChar w:fldCharType="end"/>
            </w:r>
          </w:hyperlink>
        </w:p>
        <w:p w14:paraId="29EFD712" w14:textId="592C6766"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901" w:history="1">
            <w:r w:rsidR="00F74613" w:rsidRPr="00573AA2">
              <w:rPr>
                <w:rStyle w:val="Hyperlink"/>
                <w:noProof/>
              </w:rPr>
              <w:t>7. APPENDIX</w:t>
            </w:r>
            <w:r w:rsidR="00F74613">
              <w:rPr>
                <w:noProof/>
                <w:webHidden/>
              </w:rPr>
              <w:tab/>
            </w:r>
            <w:r w:rsidR="00F74613">
              <w:rPr>
                <w:noProof/>
                <w:webHidden/>
              </w:rPr>
              <w:fldChar w:fldCharType="begin"/>
            </w:r>
            <w:r w:rsidR="00F74613">
              <w:rPr>
                <w:noProof/>
                <w:webHidden/>
              </w:rPr>
              <w:instrText xml:space="preserve"> PAGEREF _Toc164071901 \h </w:instrText>
            </w:r>
            <w:r w:rsidR="00F74613">
              <w:rPr>
                <w:noProof/>
                <w:webHidden/>
              </w:rPr>
            </w:r>
            <w:r w:rsidR="00F74613">
              <w:rPr>
                <w:noProof/>
                <w:webHidden/>
              </w:rPr>
              <w:fldChar w:fldCharType="separate"/>
            </w:r>
            <w:r w:rsidR="00F74613">
              <w:rPr>
                <w:noProof/>
                <w:webHidden/>
              </w:rPr>
              <w:t>31</w:t>
            </w:r>
            <w:r w:rsidR="00F74613">
              <w:rPr>
                <w:noProof/>
                <w:webHidden/>
              </w:rPr>
              <w:fldChar w:fldCharType="end"/>
            </w:r>
          </w:hyperlink>
        </w:p>
        <w:p w14:paraId="711A9B3D" w14:textId="1F91F775" w:rsidR="00F74613" w:rsidRDefault="00E672FF">
          <w:pPr>
            <w:pStyle w:val="TOC1"/>
            <w:tabs>
              <w:tab w:val="right" w:leader="dot" w:pos="9016"/>
            </w:tabs>
            <w:rPr>
              <w:rFonts w:eastAsiaTheme="minorEastAsia" w:cstheme="minorBidi"/>
              <w:b w:val="0"/>
              <w:bCs w:val="0"/>
              <w:i w:val="0"/>
              <w:iCs w:val="0"/>
              <w:noProof/>
              <w:kern w:val="2"/>
              <w:lang w:val="en-AU" w:eastAsia="en-AU"/>
              <w14:ligatures w14:val="standardContextual"/>
            </w:rPr>
          </w:pPr>
          <w:hyperlink w:anchor="_Toc164071902" w:history="1">
            <w:r w:rsidR="00F74613" w:rsidRPr="00573AA2">
              <w:rPr>
                <w:rStyle w:val="Hyperlink"/>
                <w:noProof/>
              </w:rPr>
              <w:t>8. MEETING MINUTES &amp; TEAM REFLECTIONS</w:t>
            </w:r>
            <w:r w:rsidR="00F74613">
              <w:rPr>
                <w:noProof/>
                <w:webHidden/>
              </w:rPr>
              <w:tab/>
            </w:r>
            <w:r w:rsidR="00F74613">
              <w:rPr>
                <w:noProof/>
                <w:webHidden/>
              </w:rPr>
              <w:fldChar w:fldCharType="begin"/>
            </w:r>
            <w:r w:rsidR="00F74613">
              <w:rPr>
                <w:noProof/>
                <w:webHidden/>
              </w:rPr>
              <w:instrText xml:space="preserve"> PAGEREF _Toc164071902 \h </w:instrText>
            </w:r>
            <w:r w:rsidR="00F74613">
              <w:rPr>
                <w:noProof/>
                <w:webHidden/>
              </w:rPr>
            </w:r>
            <w:r w:rsidR="00F74613">
              <w:rPr>
                <w:noProof/>
                <w:webHidden/>
              </w:rPr>
              <w:fldChar w:fldCharType="separate"/>
            </w:r>
            <w:r w:rsidR="00F74613">
              <w:rPr>
                <w:noProof/>
                <w:webHidden/>
              </w:rPr>
              <w:t>36</w:t>
            </w:r>
            <w:r w:rsidR="00F74613">
              <w:rPr>
                <w:noProof/>
                <w:webHidden/>
              </w:rPr>
              <w:fldChar w:fldCharType="end"/>
            </w:r>
          </w:hyperlink>
        </w:p>
        <w:p w14:paraId="51E462D1" w14:textId="01D7AC21" w:rsidR="006A3A70" w:rsidRDefault="006A3A70">
          <w:r>
            <w:rPr>
              <w:b/>
              <w:bCs/>
              <w:noProof/>
            </w:rPr>
            <w:fldChar w:fldCharType="end"/>
          </w:r>
        </w:p>
      </w:sdtContent>
    </w:sdt>
    <w:p w14:paraId="581D4C43" w14:textId="0910C248" w:rsidR="105B83A5" w:rsidRPr="007A56AD" w:rsidRDefault="105B83A5" w:rsidP="007A56AD">
      <w:pPr>
        <w:ind w:left="-20" w:right="-20"/>
        <w:jc w:val="both"/>
        <w:rPr>
          <w:rFonts w:ascii="Calibri" w:eastAsia="Calibri" w:hAnsi="Calibri" w:cs="Calibri"/>
          <w:color w:val="000000" w:themeColor="text1"/>
        </w:rPr>
      </w:pPr>
    </w:p>
    <w:p w14:paraId="71F35194" w14:textId="34C5A1AB" w:rsidR="40DA2178" w:rsidRDefault="40DA2178" w:rsidP="40DA2178">
      <w:pPr>
        <w:jc w:val="both"/>
      </w:pPr>
    </w:p>
    <w:p w14:paraId="38B930EE" w14:textId="41576E1A" w:rsidR="2059267D" w:rsidRDefault="2059267D" w:rsidP="2059267D">
      <w:pPr>
        <w:pStyle w:val="Heading1"/>
      </w:pPr>
    </w:p>
    <w:p w14:paraId="3B5ADE9B" w14:textId="3AFDEE25" w:rsidR="2059267D" w:rsidRDefault="2059267D" w:rsidP="2059267D">
      <w:pPr>
        <w:pStyle w:val="Heading1"/>
      </w:pPr>
    </w:p>
    <w:p w14:paraId="28E6AB02" w14:textId="1C1A0C1D" w:rsidR="2059267D" w:rsidRDefault="2059267D" w:rsidP="2059267D">
      <w:pPr>
        <w:pStyle w:val="Heading1"/>
      </w:pPr>
    </w:p>
    <w:p w14:paraId="2C28BE97" w14:textId="0CC3E8DB" w:rsidR="2059267D" w:rsidRDefault="2059267D" w:rsidP="2059267D">
      <w:pPr>
        <w:pStyle w:val="Heading1"/>
      </w:pPr>
    </w:p>
    <w:p w14:paraId="12EAC369" w14:textId="385358B5" w:rsidR="2059267D" w:rsidRDefault="2059267D" w:rsidP="2059267D">
      <w:pPr>
        <w:pStyle w:val="Heading1"/>
      </w:pPr>
    </w:p>
    <w:p w14:paraId="219BCEA3" w14:textId="6B3463B4" w:rsidR="2059267D" w:rsidRDefault="2059267D" w:rsidP="2059267D">
      <w:pPr>
        <w:pStyle w:val="Heading1"/>
      </w:pPr>
    </w:p>
    <w:p w14:paraId="3192DD1D" w14:textId="00CD5589" w:rsidR="2059267D" w:rsidRDefault="2059267D" w:rsidP="2059267D"/>
    <w:p w14:paraId="194DABE3" w14:textId="4F7EAF87" w:rsidR="2059267D" w:rsidRDefault="2059267D" w:rsidP="2059267D"/>
    <w:p w14:paraId="29459B2F" w14:textId="13D76873" w:rsidR="2059267D" w:rsidRDefault="2059267D" w:rsidP="2059267D"/>
    <w:p w14:paraId="5D150B2A" w14:textId="4416A38A" w:rsidR="4C8F7FB9" w:rsidRDefault="4C8F7FB9" w:rsidP="4C8F7FB9"/>
    <w:p w14:paraId="1F695D68" w14:textId="77777777" w:rsidR="00B24E63" w:rsidRDefault="00B24E63" w:rsidP="4C8F7FB9"/>
    <w:p w14:paraId="4AF41F1D" w14:textId="77777777" w:rsidR="00B24E63" w:rsidRDefault="00B24E63" w:rsidP="4C8F7FB9"/>
    <w:p w14:paraId="08572FED" w14:textId="77777777" w:rsidR="00B24E63" w:rsidRDefault="00B24E63" w:rsidP="4C8F7FB9"/>
    <w:p w14:paraId="5D173C27" w14:textId="77777777" w:rsidR="00B24E63" w:rsidRDefault="00B24E63" w:rsidP="4C8F7FB9"/>
    <w:p w14:paraId="415BBA2A" w14:textId="77777777" w:rsidR="00B24E63" w:rsidRDefault="00B24E63" w:rsidP="4C8F7FB9"/>
    <w:p w14:paraId="2607DBBF" w14:textId="77777777" w:rsidR="00B24E63" w:rsidRDefault="00B24E63" w:rsidP="4C8F7FB9"/>
    <w:p w14:paraId="00805C1E" w14:textId="77777777" w:rsidR="00B24E63" w:rsidRDefault="00B24E63" w:rsidP="4C8F7FB9"/>
    <w:p w14:paraId="4EF0B5F1" w14:textId="77777777" w:rsidR="00B24E63" w:rsidRDefault="00B24E63" w:rsidP="4C8F7FB9"/>
    <w:p w14:paraId="04B1EA94" w14:textId="77777777" w:rsidR="00693EB1" w:rsidRDefault="00693EB1" w:rsidP="4C8F7FB9"/>
    <w:p w14:paraId="74FFB4EA" w14:textId="7CA65461" w:rsidR="00693EB1" w:rsidRPr="00693EB1" w:rsidRDefault="1024A935" w:rsidP="00693EB1">
      <w:pPr>
        <w:pStyle w:val="Heading1"/>
        <w:numPr>
          <w:ilvl w:val="0"/>
          <w:numId w:val="26"/>
        </w:numPr>
      </w:pPr>
      <w:bookmarkStart w:id="0" w:name="_Toc164024184"/>
      <w:bookmarkStart w:id="1" w:name="_Toc164071857"/>
      <w:r w:rsidRPr="105B83A5">
        <w:t>EXECUTIVE SUMMARY</w:t>
      </w:r>
      <w:bookmarkEnd w:id="0"/>
      <w:bookmarkEnd w:id="1"/>
    </w:p>
    <w:p w14:paraId="334AE953" w14:textId="77777777" w:rsidR="001D4983" w:rsidRPr="001D4983" w:rsidRDefault="001D4983" w:rsidP="001D4983"/>
    <w:p w14:paraId="07837877" w14:textId="22F0467C" w:rsidR="3D3D99CB" w:rsidRDefault="3D3D99CB"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 xml:space="preserve">The Kidston Solar Project Phase 1 (KS1) was </w:t>
      </w:r>
      <w:r w:rsidR="4749759E" w:rsidRPr="3DB937D9">
        <w:rPr>
          <w:rFonts w:ascii="Times New Roman" w:eastAsia="Times New Roman" w:hAnsi="Times New Roman" w:cs="Times New Roman"/>
          <w:color w:val="000000" w:themeColor="text1"/>
          <w:sz w:val="24"/>
          <w:szCs w:val="24"/>
        </w:rPr>
        <w:t>a large-scale</w:t>
      </w:r>
      <w:r w:rsidR="6FBB49C5" w:rsidRPr="3DB937D9">
        <w:rPr>
          <w:rFonts w:ascii="Times New Roman" w:eastAsia="Times New Roman" w:hAnsi="Times New Roman" w:cs="Times New Roman"/>
          <w:color w:val="000000" w:themeColor="text1"/>
          <w:sz w:val="24"/>
          <w:szCs w:val="24"/>
        </w:rPr>
        <w:t xml:space="preserve"> solar project</w:t>
      </w:r>
      <w:r w:rsidRPr="3DB937D9">
        <w:rPr>
          <w:rFonts w:ascii="Times New Roman" w:eastAsia="Times New Roman" w:hAnsi="Times New Roman" w:cs="Times New Roman"/>
          <w:color w:val="000000" w:themeColor="text1"/>
          <w:sz w:val="24"/>
          <w:szCs w:val="24"/>
        </w:rPr>
        <w:t xml:space="preserve"> </w:t>
      </w:r>
      <w:r w:rsidR="4F984F82" w:rsidRPr="3DB937D9">
        <w:rPr>
          <w:rFonts w:ascii="Times New Roman" w:eastAsia="Times New Roman" w:hAnsi="Times New Roman" w:cs="Times New Roman"/>
          <w:color w:val="000000" w:themeColor="text1"/>
          <w:sz w:val="24"/>
          <w:szCs w:val="24"/>
        </w:rPr>
        <w:t xml:space="preserve">run </w:t>
      </w:r>
      <w:r w:rsidRPr="3DB937D9">
        <w:rPr>
          <w:rFonts w:ascii="Times New Roman" w:eastAsia="Times New Roman" w:hAnsi="Times New Roman" w:cs="Times New Roman"/>
          <w:color w:val="000000" w:themeColor="text1"/>
          <w:sz w:val="24"/>
          <w:szCs w:val="24"/>
        </w:rPr>
        <w:t>by Genex Power.</w:t>
      </w:r>
      <w:r w:rsidR="78A52FB8" w:rsidRPr="3DB937D9">
        <w:rPr>
          <w:rFonts w:ascii="Times New Roman" w:eastAsia="Times New Roman" w:hAnsi="Times New Roman" w:cs="Times New Roman"/>
          <w:color w:val="000000" w:themeColor="text1"/>
          <w:sz w:val="24"/>
          <w:szCs w:val="24"/>
        </w:rPr>
        <w:t xml:space="preserve"> Located</w:t>
      </w:r>
      <w:r w:rsidR="685AD289" w:rsidRPr="3DB937D9">
        <w:rPr>
          <w:rFonts w:ascii="Times New Roman" w:eastAsia="Times New Roman" w:hAnsi="Times New Roman" w:cs="Times New Roman"/>
          <w:color w:val="000000" w:themeColor="text1"/>
          <w:sz w:val="24"/>
          <w:szCs w:val="24"/>
        </w:rPr>
        <w:t xml:space="preserve"> </w:t>
      </w:r>
      <w:r w:rsidR="62C2CB5B" w:rsidRPr="3DB937D9">
        <w:rPr>
          <w:rFonts w:ascii="Times New Roman" w:eastAsia="Times New Roman" w:hAnsi="Times New Roman" w:cs="Times New Roman"/>
          <w:color w:val="000000" w:themeColor="text1"/>
          <w:sz w:val="24"/>
          <w:szCs w:val="24"/>
        </w:rPr>
        <w:t xml:space="preserve">in </w:t>
      </w:r>
      <w:r w:rsidR="513C0D69" w:rsidRPr="3DB937D9">
        <w:rPr>
          <w:rFonts w:ascii="Times New Roman" w:eastAsia="Times New Roman" w:hAnsi="Times New Roman" w:cs="Times New Roman"/>
          <w:color w:val="000000" w:themeColor="text1"/>
          <w:sz w:val="24"/>
          <w:szCs w:val="24"/>
        </w:rPr>
        <w:t>N</w:t>
      </w:r>
      <w:r w:rsidR="62C2CB5B" w:rsidRPr="3DB937D9">
        <w:rPr>
          <w:rFonts w:ascii="Times New Roman" w:eastAsia="Times New Roman" w:hAnsi="Times New Roman" w:cs="Times New Roman"/>
          <w:color w:val="000000" w:themeColor="text1"/>
          <w:sz w:val="24"/>
          <w:szCs w:val="24"/>
        </w:rPr>
        <w:t xml:space="preserve">orth </w:t>
      </w:r>
      <w:r w:rsidR="4164CC08" w:rsidRPr="3DB937D9">
        <w:rPr>
          <w:rFonts w:ascii="Times New Roman" w:eastAsia="Times New Roman" w:hAnsi="Times New Roman" w:cs="Times New Roman"/>
          <w:color w:val="000000" w:themeColor="text1"/>
          <w:sz w:val="24"/>
          <w:szCs w:val="24"/>
        </w:rPr>
        <w:t>Queensland</w:t>
      </w:r>
      <w:r w:rsidR="2B4C397D" w:rsidRPr="3DB937D9">
        <w:rPr>
          <w:rFonts w:ascii="Times New Roman" w:eastAsia="Times New Roman" w:hAnsi="Times New Roman" w:cs="Times New Roman"/>
          <w:color w:val="000000" w:themeColor="text1"/>
          <w:sz w:val="24"/>
          <w:szCs w:val="24"/>
        </w:rPr>
        <w:t>,</w:t>
      </w:r>
      <w:r w:rsidR="61452FD4" w:rsidRPr="3DB937D9">
        <w:rPr>
          <w:rFonts w:ascii="Times New Roman" w:eastAsia="Times New Roman" w:hAnsi="Times New Roman" w:cs="Times New Roman"/>
          <w:color w:val="000000" w:themeColor="text1"/>
          <w:sz w:val="24"/>
          <w:szCs w:val="24"/>
        </w:rPr>
        <w:t xml:space="preserve"> </w:t>
      </w:r>
      <w:r w:rsidR="657FA290" w:rsidRPr="3DB937D9">
        <w:rPr>
          <w:rFonts w:ascii="Times New Roman" w:eastAsia="Times New Roman" w:hAnsi="Times New Roman" w:cs="Times New Roman"/>
          <w:color w:val="000000" w:themeColor="text1"/>
          <w:sz w:val="24"/>
          <w:szCs w:val="24"/>
        </w:rPr>
        <w:t>KS1 aimed to maximise solar energy capture</w:t>
      </w:r>
      <w:r w:rsidR="7AA69BB6" w:rsidRPr="3DB937D9">
        <w:rPr>
          <w:rFonts w:ascii="Times New Roman" w:eastAsia="Times New Roman" w:hAnsi="Times New Roman" w:cs="Times New Roman"/>
          <w:color w:val="000000" w:themeColor="text1"/>
          <w:sz w:val="24"/>
          <w:szCs w:val="24"/>
        </w:rPr>
        <w:t xml:space="preserve"> </w:t>
      </w:r>
      <w:r w:rsidR="296D9FC8" w:rsidRPr="3DB937D9">
        <w:rPr>
          <w:rFonts w:ascii="Times New Roman" w:eastAsia="Times New Roman" w:hAnsi="Times New Roman" w:cs="Times New Roman"/>
          <w:color w:val="000000" w:themeColor="text1"/>
          <w:sz w:val="24"/>
          <w:szCs w:val="24"/>
        </w:rPr>
        <w:t>and</w:t>
      </w:r>
      <w:r w:rsidR="1C9C939D" w:rsidRPr="3DB937D9">
        <w:rPr>
          <w:rFonts w:ascii="Times New Roman" w:eastAsia="Times New Roman" w:hAnsi="Times New Roman" w:cs="Times New Roman"/>
          <w:color w:val="000000" w:themeColor="text1"/>
          <w:sz w:val="24"/>
          <w:szCs w:val="24"/>
        </w:rPr>
        <w:t xml:space="preserve"> was </w:t>
      </w:r>
      <w:r w:rsidR="3CA6C734" w:rsidRPr="3DB937D9">
        <w:rPr>
          <w:rFonts w:ascii="Times New Roman" w:eastAsia="Times New Roman" w:hAnsi="Times New Roman" w:cs="Times New Roman"/>
          <w:color w:val="000000" w:themeColor="text1"/>
          <w:sz w:val="24"/>
          <w:szCs w:val="24"/>
        </w:rPr>
        <w:t>estimated to generate 50MW of electricity annually</w:t>
      </w:r>
      <w:r w:rsidR="1AD0111F" w:rsidRPr="3DB937D9">
        <w:rPr>
          <w:rFonts w:ascii="Times New Roman" w:eastAsia="Times New Roman" w:hAnsi="Times New Roman" w:cs="Times New Roman"/>
          <w:color w:val="000000" w:themeColor="text1"/>
          <w:sz w:val="24"/>
          <w:szCs w:val="24"/>
        </w:rPr>
        <w:t>.</w:t>
      </w:r>
    </w:p>
    <w:p w14:paraId="63AFEA74" w14:textId="6F9E9B31" w:rsidR="43B129F1" w:rsidRDefault="43B129F1"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In the conceptualisation stage, scope management</w:t>
      </w:r>
      <w:r w:rsidR="7BBBC6E2" w:rsidRPr="3DB937D9">
        <w:rPr>
          <w:rFonts w:ascii="Times New Roman" w:eastAsia="Times New Roman" w:hAnsi="Times New Roman" w:cs="Times New Roman"/>
          <w:color w:val="000000" w:themeColor="text1"/>
          <w:sz w:val="24"/>
          <w:szCs w:val="24"/>
        </w:rPr>
        <w:t xml:space="preserve"> </w:t>
      </w:r>
      <w:r w:rsidRPr="3DB937D9">
        <w:rPr>
          <w:rFonts w:ascii="Times New Roman" w:eastAsia="Times New Roman" w:hAnsi="Times New Roman" w:cs="Times New Roman"/>
          <w:color w:val="000000" w:themeColor="text1"/>
          <w:sz w:val="24"/>
          <w:szCs w:val="24"/>
        </w:rPr>
        <w:t>establis</w:t>
      </w:r>
      <w:r w:rsidR="78C9D227" w:rsidRPr="3DB937D9">
        <w:rPr>
          <w:rFonts w:ascii="Times New Roman" w:eastAsia="Times New Roman" w:hAnsi="Times New Roman" w:cs="Times New Roman"/>
          <w:color w:val="000000" w:themeColor="text1"/>
          <w:sz w:val="24"/>
          <w:szCs w:val="24"/>
        </w:rPr>
        <w:t>hed</w:t>
      </w:r>
      <w:r w:rsidRPr="3DB937D9">
        <w:rPr>
          <w:rFonts w:ascii="Times New Roman" w:eastAsia="Times New Roman" w:hAnsi="Times New Roman" w:cs="Times New Roman"/>
          <w:color w:val="000000" w:themeColor="text1"/>
          <w:sz w:val="24"/>
          <w:szCs w:val="24"/>
        </w:rPr>
        <w:t xml:space="preserve"> clear objectives </w:t>
      </w:r>
      <w:r w:rsidR="06785247" w:rsidRPr="3DB937D9">
        <w:rPr>
          <w:rFonts w:ascii="Times New Roman" w:eastAsia="Times New Roman" w:hAnsi="Times New Roman" w:cs="Times New Roman"/>
          <w:color w:val="000000" w:themeColor="text1"/>
          <w:sz w:val="24"/>
          <w:szCs w:val="24"/>
        </w:rPr>
        <w:t>which</w:t>
      </w:r>
      <w:r w:rsidR="2C8130A7" w:rsidRPr="3DB937D9">
        <w:rPr>
          <w:rFonts w:ascii="Times New Roman" w:eastAsia="Times New Roman" w:hAnsi="Times New Roman" w:cs="Times New Roman"/>
          <w:color w:val="000000" w:themeColor="text1"/>
          <w:sz w:val="24"/>
          <w:szCs w:val="24"/>
        </w:rPr>
        <w:t xml:space="preserve"> feature the installation of 1.5 million solar panels, along with the establishment of</w:t>
      </w:r>
      <w:r w:rsidR="43E55F27" w:rsidRPr="3DB937D9">
        <w:rPr>
          <w:rFonts w:ascii="Times New Roman" w:eastAsia="Times New Roman" w:hAnsi="Times New Roman" w:cs="Times New Roman"/>
          <w:color w:val="000000" w:themeColor="text1"/>
          <w:sz w:val="24"/>
          <w:szCs w:val="24"/>
        </w:rPr>
        <w:t xml:space="preserve"> </w:t>
      </w:r>
      <w:r w:rsidR="23ADCAC8" w:rsidRPr="3DB937D9">
        <w:rPr>
          <w:rFonts w:ascii="Times New Roman" w:eastAsia="Times New Roman" w:hAnsi="Times New Roman" w:cs="Times New Roman"/>
          <w:color w:val="000000" w:themeColor="text1"/>
          <w:sz w:val="24"/>
          <w:szCs w:val="24"/>
        </w:rPr>
        <w:t>electrical infrastructure</w:t>
      </w:r>
      <w:r w:rsidR="2C8130A7" w:rsidRPr="3DB937D9">
        <w:rPr>
          <w:rFonts w:ascii="Times New Roman" w:eastAsia="Times New Roman" w:hAnsi="Times New Roman" w:cs="Times New Roman"/>
          <w:color w:val="000000" w:themeColor="text1"/>
          <w:sz w:val="24"/>
          <w:szCs w:val="24"/>
        </w:rPr>
        <w:t>.</w:t>
      </w:r>
      <w:r w:rsidR="394BAFD7" w:rsidRPr="3DB937D9">
        <w:rPr>
          <w:rFonts w:ascii="Times New Roman" w:eastAsia="Times New Roman" w:hAnsi="Times New Roman" w:cs="Times New Roman"/>
          <w:color w:val="000000" w:themeColor="text1"/>
          <w:sz w:val="24"/>
          <w:szCs w:val="24"/>
        </w:rPr>
        <w:t xml:space="preserve"> </w:t>
      </w:r>
      <w:r w:rsidR="0A5B3141" w:rsidRPr="3DB937D9">
        <w:rPr>
          <w:rFonts w:ascii="Times New Roman" w:eastAsia="Times New Roman" w:hAnsi="Times New Roman" w:cs="Times New Roman"/>
          <w:color w:val="000000" w:themeColor="text1"/>
          <w:sz w:val="24"/>
          <w:szCs w:val="24"/>
        </w:rPr>
        <w:t>Stakeholder engagement</w:t>
      </w:r>
      <w:r w:rsidR="134C8849" w:rsidRPr="3DB937D9">
        <w:rPr>
          <w:rFonts w:ascii="Times New Roman" w:eastAsia="Times New Roman" w:hAnsi="Times New Roman" w:cs="Times New Roman"/>
          <w:color w:val="000000" w:themeColor="text1"/>
          <w:sz w:val="24"/>
          <w:szCs w:val="24"/>
        </w:rPr>
        <w:t xml:space="preserve"> </w:t>
      </w:r>
      <w:r w:rsidR="0A5B3141" w:rsidRPr="3DB937D9">
        <w:rPr>
          <w:rFonts w:ascii="Times New Roman" w:eastAsia="Times New Roman" w:hAnsi="Times New Roman" w:cs="Times New Roman"/>
          <w:color w:val="000000" w:themeColor="text1"/>
          <w:sz w:val="24"/>
          <w:szCs w:val="24"/>
        </w:rPr>
        <w:t>secur</w:t>
      </w:r>
      <w:r w:rsidR="1556980C" w:rsidRPr="3DB937D9">
        <w:rPr>
          <w:rFonts w:ascii="Times New Roman" w:eastAsia="Times New Roman" w:hAnsi="Times New Roman" w:cs="Times New Roman"/>
          <w:color w:val="000000" w:themeColor="text1"/>
          <w:sz w:val="24"/>
          <w:szCs w:val="24"/>
        </w:rPr>
        <w:t>ed</w:t>
      </w:r>
      <w:r w:rsidR="0A5B3141" w:rsidRPr="3DB937D9">
        <w:rPr>
          <w:rFonts w:ascii="Times New Roman" w:eastAsia="Times New Roman" w:hAnsi="Times New Roman" w:cs="Times New Roman"/>
          <w:color w:val="000000" w:themeColor="text1"/>
          <w:sz w:val="24"/>
          <w:szCs w:val="24"/>
        </w:rPr>
        <w:t xml:space="preserve"> crucial approvals and partnerships</w:t>
      </w:r>
      <w:r w:rsidR="717BBE39" w:rsidRPr="3DB937D9">
        <w:rPr>
          <w:rFonts w:ascii="Times New Roman" w:eastAsia="Times New Roman" w:hAnsi="Times New Roman" w:cs="Times New Roman"/>
          <w:color w:val="000000" w:themeColor="text1"/>
          <w:sz w:val="24"/>
          <w:szCs w:val="24"/>
        </w:rPr>
        <w:t xml:space="preserve"> with</w:t>
      </w:r>
      <w:r w:rsidR="0A5B3141" w:rsidRPr="3DB937D9">
        <w:rPr>
          <w:rFonts w:ascii="Times New Roman" w:eastAsia="Times New Roman" w:hAnsi="Times New Roman" w:cs="Times New Roman"/>
          <w:color w:val="000000" w:themeColor="text1"/>
          <w:sz w:val="24"/>
          <w:szCs w:val="24"/>
        </w:rPr>
        <w:t xml:space="preserve"> </w:t>
      </w:r>
      <w:r w:rsidR="15CBB31E" w:rsidRPr="3DB937D9">
        <w:rPr>
          <w:rFonts w:ascii="Times New Roman" w:eastAsia="Times New Roman" w:hAnsi="Times New Roman" w:cs="Times New Roman"/>
          <w:color w:val="000000" w:themeColor="text1"/>
          <w:sz w:val="24"/>
          <w:szCs w:val="24"/>
        </w:rPr>
        <w:t>ARENA, the Queensland State Government</w:t>
      </w:r>
      <w:r w:rsidR="67781278" w:rsidRPr="3DB937D9">
        <w:rPr>
          <w:rFonts w:ascii="Times New Roman" w:eastAsia="Times New Roman" w:hAnsi="Times New Roman" w:cs="Times New Roman"/>
          <w:color w:val="000000" w:themeColor="text1"/>
          <w:sz w:val="24"/>
          <w:szCs w:val="24"/>
        </w:rPr>
        <w:t>, Société Générale and Clean Energy Finance Corporation</w:t>
      </w:r>
      <w:r w:rsidR="04A4F462" w:rsidRPr="3DB937D9">
        <w:rPr>
          <w:rFonts w:ascii="Times New Roman" w:eastAsia="Times New Roman" w:hAnsi="Times New Roman" w:cs="Times New Roman"/>
          <w:color w:val="000000" w:themeColor="text1"/>
          <w:sz w:val="24"/>
          <w:szCs w:val="24"/>
        </w:rPr>
        <w:t>, UGL,</w:t>
      </w:r>
      <w:r w:rsidR="4E3B7D76" w:rsidRPr="3DB937D9">
        <w:rPr>
          <w:rFonts w:ascii="Times New Roman" w:eastAsia="Times New Roman" w:hAnsi="Times New Roman" w:cs="Times New Roman"/>
          <w:color w:val="000000" w:themeColor="text1"/>
          <w:sz w:val="24"/>
          <w:szCs w:val="24"/>
        </w:rPr>
        <w:t xml:space="preserve"> </w:t>
      </w:r>
      <w:r w:rsidR="1AB692CE" w:rsidRPr="3DB937D9">
        <w:rPr>
          <w:rFonts w:ascii="Times New Roman" w:eastAsia="Times New Roman" w:hAnsi="Times New Roman" w:cs="Times New Roman"/>
          <w:color w:val="000000" w:themeColor="text1"/>
          <w:sz w:val="24"/>
          <w:szCs w:val="24"/>
        </w:rPr>
        <w:t>AECOM, Ergon</w:t>
      </w:r>
      <w:r w:rsidR="332D1ACF" w:rsidRPr="3DB937D9">
        <w:rPr>
          <w:rFonts w:ascii="Times New Roman" w:eastAsia="Times New Roman" w:hAnsi="Times New Roman" w:cs="Times New Roman"/>
          <w:color w:val="000000" w:themeColor="text1"/>
          <w:sz w:val="24"/>
          <w:szCs w:val="24"/>
        </w:rPr>
        <w:t xml:space="preserve"> Energy and Genex Australia shareholders</w:t>
      </w:r>
      <w:r w:rsidR="00EA6DB2">
        <w:rPr>
          <w:rFonts w:ascii="Times New Roman" w:eastAsia="Times New Roman" w:hAnsi="Times New Roman" w:cs="Times New Roman"/>
          <w:color w:val="000000" w:themeColor="text1"/>
          <w:sz w:val="24"/>
          <w:szCs w:val="24"/>
        </w:rPr>
        <w:t xml:space="preserve"> to name a few</w:t>
      </w:r>
      <w:r w:rsidR="332D1ACF" w:rsidRPr="3DB937D9">
        <w:rPr>
          <w:rFonts w:ascii="Times New Roman" w:eastAsia="Times New Roman" w:hAnsi="Times New Roman" w:cs="Times New Roman"/>
          <w:color w:val="000000" w:themeColor="text1"/>
          <w:sz w:val="24"/>
          <w:szCs w:val="24"/>
        </w:rPr>
        <w:t>.</w:t>
      </w:r>
      <w:r w:rsidR="13457F0F" w:rsidRPr="3DB937D9">
        <w:rPr>
          <w:rFonts w:ascii="Times New Roman" w:eastAsia="Times New Roman" w:hAnsi="Times New Roman" w:cs="Times New Roman"/>
          <w:color w:val="000000" w:themeColor="text1"/>
          <w:sz w:val="24"/>
          <w:szCs w:val="24"/>
        </w:rPr>
        <w:t xml:space="preserve"> During</w:t>
      </w:r>
      <w:r w:rsidR="64D4EBD9" w:rsidRPr="3DB937D9">
        <w:rPr>
          <w:rFonts w:ascii="Times New Roman" w:eastAsia="Times New Roman" w:hAnsi="Times New Roman" w:cs="Times New Roman"/>
          <w:color w:val="000000" w:themeColor="text1"/>
          <w:sz w:val="24"/>
          <w:szCs w:val="24"/>
        </w:rPr>
        <w:t xml:space="preserve"> planning, </w:t>
      </w:r>
      <w:r w:rsidR="690159C1" w:rsidRPr="3DB937D9">
        <w:rPr>
          <w:rFonts w:ascii="Times New Roman" w:eastAsia="Times New Roman" w:hAnsi="Times New Roman" w:cs="Times New Roman"/>
          <w:color w:val="000000" w:themeColor="text1"/>
          <w:sz w:val="24"/>
          <w:szCs w:val="24"/>
        </w:rPr>
        <w:t xml:space="preserve">Genex transferred construction and finalisation risks to </w:t>
      </w:r>
      <w:r w:rsidR="295CA0CD" w:rsidRPr="3DB937D9">
        <w:rPr>
          <w:rFonts w:ascii="Times New Roman" w:eastAsia="Times New Roman" w:hAnsi="Times New Roman" w:cs="Times New Roman"/>
          <w:color w:val="000000" w:themeColor="text1"/>
          <w:sz w:val="24"/>
          <w:szCs w:val="24"/>
        </w:rPr>
        <w:t>UGL by</w:t>
      </w:r>
      <w:r w:rsidR="690159C1" w:rsidRPr="3DB937D9">
        <w:rPr>
          <w:rFonts w:ascii="Times New Roman" w:eastAsia="Times New Roman" w:hAnsi="Times New Roman" w:cs="Times New Roman"/>
          <w:color w:val="000000" w:themeColor="text1"/>
          <w:sz w:val="24"/>
          <w:szCs w:val="24"/>
        </w:rPr>
        <w:t xml:space="preserve"> paying a margin</w:t>
      </w:r>
      <w:r w:rsidR="00AB18C3">
        <w:rPr>
          <w:rFonts w:ascii="Times New Roman" w:eastAsia="Times New Roman" w:hAnsi="Times New Roman" w:cs="Times New Roman"/>
          <w:color w:val="000000" w:themeColor="text1"/>
          <w:sz w:val="24"/>
          <w:szCs w:val="24"/>
        </w:rPr>
        <w:t xml:space="preserve"> fee</w:t>
      </w:r>
      <w:r w:rsidR="690159C1" w:rsidRPr="3DB937D9">
        <w:rPr>
          <w:rFonts w:ascii="Times New Roman" w:eastAsia="Times New Roman" w:hAnsi="Times New Roman" w:cs="Times New Roman"/>
          <w:color w:val="000000" w:themeColor="text1"/>
          <w:sz w:val="24"/>
          <w:szCs w:val="24"/>
        </w:rPr>
        <w:t>. Power purchase agreements were establ</w:t>
      </w:r>
      <w:r w:rsidR="099AA065" w:rsidRPr="3DB937D9">
        <w:rPr>
          <w:rFonts w:ascii="Times New Roman" w:eastAsia="Times New Roman" w:hAnsi="Times New Roman" w:cs="Times New Roman"/>
          <w:color w:val="000000" w:themeColor="text1"/>
          <w:sz w:val="24"/>
          <w:szCs w:val="24"/>
        </w:rPr>
        <w:t>ished with Origin Energy and Energy Australia.</w:t>
      </w:r>
      <w:r w:rsidR="6128B4D4" w:rsidRPr="3DB937D9">
        <w:rPr>
          <w:rFonts w:ascii="Times New Roman" w:eastAsia="Times New Roman" w:hAnsi="Times New Roman" w:cs="Times New Roman"/>
          <w:color w:val="000000" w:themeColor="text1"/>
          <w:sz w:val="24"/>
          <w:szCs w:val="24"/>
        </w:rPr>
        <w:t xml:space="preserve"> </w:t>
      </w:r>
      <w:r w:rsidR="5FBDA0E3" w:rsidRPr="3DB937D9">
        <w:rPr>
          <w:rFonts w:ascii="Times New Roman" w:eastAsia="Times New Roman" w:hAnsi="Times New Roman" w:cs="Times New Roman"/>
          <w:color w:val="000000" w:themeColor="text1"/>
          <w:sz w:val="24"/>
          <w:szCs w:val="24"/>
        </w:rPr>
        <w:t>Cost management efforts negotiated contracts and addressed unforeseen expenses</w:t>
      </w:r>
      <w:r w:rsidR="3CF9061B" w:rsidRPr="3DB937D9">
        <w:rPr>
          <w:rFonts w:ascii="Times New Roman" w:eastAsia="Times New Roman" w:hAnsi="Times New Roman" w:cs="Times New Roman"/>
          <w:color w:val="000000" w:themeColor="text1"/>
          <w:sz w:val="24"/>
          <w:szCs w:val="24"/>
        </w:rPr>
        <w:t xml:space="preserve">. </w:t>
      </w:r>
      <w:r w:rsidR="42FA56CF" w:rsidRPr="3DB937D9">
        <w:rPr>
          <w:rFonts w:ascii="Times New Roman" w:eastAsia="Times New Roman" w:hAnsi="Times New Roman" w:cs="Times New Roman"/>
          <w:color w:val="000000" w:themeColor="text1"/>
          <w:sz w:val="24"/>
          <w:szCs w:val="24"/>
        </w:rPr>
        <w:t xml:space="preserve">Time management utilised Gantt charts but lacked detailed activity descriptions. </w:t>
      </w:r>
      <w:r w:rsidR="380AFA0C" w:rsidRPr="3DB937D9">
        <w:rPr>
          <w:rFonts w:ascii="Times New Roman" w:eastAsia="Times New Roman" w:hAnsi="Times New Roman" w:cs="Times New Roman"/>
          <w:color w:val="000000" w:themeColor="text1"/>
          <w:sz w:val="24"/>
          <w:szCs w:val="24"/>
        </w:rPr>
        <w:t xml:space="preserve">Quality management </w:t>
      </w:r>
      <w:r w:rsidR="2FE1B6C2" w:rsidRPr="3DB937D9">
        <w:rPr>
          <w:rFonts w:ascii="Times New Roman" w:eastAsia="Times New Roman" w:hAnsi="Times New Roman" w:cs="Times New Roman"/>
          <w:color w:val="000000" w:themeColor="text1"/>
          <w:sz w:val="24"/>
          <w:szCs w:val="24"/>
        </w:rPr>
        <w:t>included site selection which</w:t>
      </w:r>
      <w:r w:rsidR="380AFA0C" w:rsidRPr="3DB937D9">
        <w:rPr>
          <w:rFonts w:ascii="Times New Roman" w:eastAsia="Times New Roman" w:hAnsi="Times New Roman" w:cs="Times New Roman"/>
          <w:color w:val="000000" w:themeColor="text1"/>
          <w:sz w:val="24"/>
          <w:szCs w:val="24"/>
        </w:rPr>
        <w:t xml:space="preserve"> </w:t>
      </w:r>
      <w:r w:rsidR="4B83CDDC" w:rsidRPr="3DB937D9">
        <w:rPr>
          <w:rFonts w:ascii="Times New Roman" w:eastAsia="Times New Roman" w:hAnsi="Times New Roman" w:cs="Times New Roman"/>
          <w:color w:val="000000" w:themeColor="text1"/>
          <w:sz w:val="24"/>
          <w:szCs w:val="24"/>
        </w:rPr>
        <w:t>had</w:t>
      </w:r>
      <w:r w:rsidR="380AFA0C" w:rsidRPr="3DB937D9">
        <w:rPr>
          <w:rFonts w:ascii="Times New Roman" w:eastAsia="Times New Roman" w:hAnsi="Times New Roman" w:cs="Times New Roman"/>
          <w:color w:val="000000" w:themeColor="text1"/>
          <w:sz w:val="24"/>
          <w:szCs w:val="24"/>
        </w:rPr>
        <w:t xml:space="preserve"> one of the highest solar radiation zones in the country.</w:t>
      </w:r>
      <w:r w:rsidR="6A149A1C" w:rsidRPr="3DB937D9">
        <w:rPr>
          <w:rFonts w:ascii="Times New Roman" w:eastAsia="Times New Roman" w:hAnsi="Times New Roman" w:cs="Times New Roman"/>
          <w:color w:val="000000" w:themeColor="text1"/>
          <w:sz w:val="24"/>
          <w:szCs w:val="24"/>
        </w:rPr>
        <w:t xml:space="preserve"> </w:t>
      </w:r>
      <w:r w:rsidR="40ADAA8F" w:rsidRPr="3DB937D9">
        <w:rPr>
          <w:rFonts w:ascii="Times New Roman" w:eastAsia="Times New Roman" w:hAnsi="Times New Roman" w:cs="Times New Roman"/>
          <w:color w:val="000000" w:themeColor="text1"/>
          <w:sz w:val="24"/>
          <w:szCs w:val="24"/>
        </w:rPr>
        <w:t>During execution, time management faced challenges with project financing delays, requiring adjustments to the timeline. Stakeholder communication remained transparent, evidenced by ASX announcements.</w:t>
      </w:r>
      <w:r w:rsidR="585803DE" w:rsidRPr="3DB937D9">
        <w:rPr>
          <w:rFonts w:ascii="Times New Roman" w:eastAsia="Times New Roman" w:hAnsi="Times New Roman" w:cs="Times New Roman"/>
          <w:color w:val="000000" w:themeColor="text1"/>
          <w:sz w:val="24"/>
          <w:szCs w:val="24"/>
        </w:rPr>
        <w:t xml:space="preserve"> </w:t>
      </w:r>
      <w:r w:rsidR="109652AC" w:rsidRPr="3DB937D9">
        <w:rPr>
          <w:rFonts w:ascii="Times New Roman" w:eastAsia="Times New Roman" w:hAnsi="Times New Roman" w:cs="Times New Roman"/>
          <w:color w:val="000000" w:themeColor="text1"/>
          <w:sz w:val="24"/>
          <w:szCs w:val="24"/>
        </w:rPr>
        <w:t>Quality management provided compliance</w:t>
      </w:r>
      <w:r w:rsidR="7DDFB867" w:rsidRPr="3DB937D9">
        <w:rPr>
          <w:rFonts w:ascii="Times New Roman" w:eastAsia="Times New Roman" w:hAnsi="Times New Roman" w:cs="Times New Roman"/>
          <w:color w:val="000000" w:themeColor="text1"/>
          <w:sz w:val="24"/>
          <w:szCs w:val="24"/>
        </w:rPr>
        <w:t xml:space="preserve"> </w:t>
      </w:r>
      <w:r w:rsidR="109652AC" w:rsidRPr="3DB937D9">
        <w:rPr>
          <w:rFonts w:ascii="Times New Roman" w:eastAsia="Times New Roman" w:hAnsi="Times New Roman" w:cs="Times New Roman"/>
          <w:color w:val="000000" w:themeColor="text1"/>
          <w:sz w:val="24"/>
          <w:szCs w:val="24"/>
        </w:rPr>
        <w:t>with ISO 9001 management guidelines.</w:t>
      </w:r>
      <w:r w:rsidR="615884CF" w:rsidRPr="3DB937D9">
        <w:rPr>
          <w:rFonts w:ascii="Times New Roman" w:eastAsia="Times New Roman" w:hAnsi="Times New Roman" w:cs="Times New Roman"/>
          <w:color w:val="000000" w:themeColor="text1"/>
          <w:sz w:val="24"/>
          <w:szCs w:val="24"/>
        </w:rPr>
        <w:t xml:space="preserve"> During</w:t>
      </w:r>
      <w:r w:rsidR="38C0132C" w:rsidRPr="3DB937D9">
        <w:rPr>
          <w:rFonts w:ascii="Times New Roman" w:eastAsia="Times New Roman" w:hAnsi="Times New Roman" w:cs="Times New Roman"/>
          <w:color w:val="000000" w:themeColor="text1"/>
          <w:sz w:val="24"/>
          <w:szCs w:val="24"/>
        </w:rPr>
        <w:t xml:space="preserve"> </w:t>
      </w:r>
      <w:r w:rsidR="3E11B028" w:rsidRPr="3DB937D9">
        <w:rPr>
          <w:rFonts w:ascii="Times New Roman" w:eastAsia="Times New Roman" w:hAnsi="Times New Roman" w:cs="Times New Roman"/>
          <w:color w:val="000000" w:themeColor="text1"/>
          <w:sz w:val="24"/>
          <w:szCs w:val="24"/>
        </w:rPr>
        <w:t xml:space="preserve">project </w:t>
      </w:r>
      <w:r w:rsidR="38C0132C" w:rsidRPr="3DB937D9">
        <w:rPr>
          <w:rFonts w:ascii="Times New Roman" w:eastAsia="Times New Roman" w:hAnsi="Times New Roman" w:cs="Times New Roman"/>
          <w:color w:val="000000" w:themeColor="text1"/>
          <w:sz w:val="24"/>
          <w:szCs w:val="24"/>
        </w:rPr>
        <w:t>finalisation, stakeholder management extended to operations and maintenance, ensuring regulatory compliance and market participation. Cost management involved forecasting O&amp;M costs and projected revenues.</w:t>
      </w:r>
    </w:p>
    <w:p w14:paraId="08277669" w14:textId="2F513F72" w:rsidR="4AC8E967" w:rsidRDefault="4AC8E967" w:rsidP="3DB937D9">
      <w:pPr>
        <w:spacing w:line="360" w:lineRule="auto"/>
        <w:ind w:left="-20" w:right="-20"/>
        <w:jc w:val="both"/>
        <w:rPr>
          <w:rFonts w:ascii="Times New Roman" w:eastAsia="Times New Roman" w:hAnsi="Times New Roman" w:cs="Times New Roman"/>
          <w:sz w:val="24"/>
          <w:szCs w:val="24"/>
        </w:rPr>
      </w:pPr>
      <w:r w:rsidRPr="3DB937D9">
        <w:rPr>
          <w:rFonts w:ascii="Times New Roman" w:eastAsia="Times New Roman" w:hAnsi="Times New Roman" w:cs="Times New Roman"/>
          <w:color w:val="000000" w:themeColor="text1"/>
          <w:sz w:val="24"/>
          <w:szCs w:val="24"/>
        </w:rPr>
        <w:t>Genex</w:t>
      </w:r>
      <w:r w:rsidR="3C849D99" w:rsidRPr="3DB937D9">
        <w:rPr>
          <w:rFonts w:ascii="Times New Roman" w:eastAsia="Times New Roman" w:hAnsi="Times New Roman" w:cs="Times New Roman"/>
          <w:color w:val="000000" w:themeColor="text1"/>
          <w:sz w:val="24"/>
          <w:szCs w:val="24"/>
        </w:rPr>
        <w:t xml:space="preserve"> </w:t>
      </w:r>
      <w:r w:rsidR="3836EFB3" w:rsidRPr="3DB937D9">
        <w:rPr>
          <w:rFonts w:ascii="Times New Roman" w:eastAsia="Times New Roman" w:hAnsi="Times New Roman" w:cs="Times New Roman"/>
          <w:color w:val="000000" w:themeColor="text1"/>
          <w:sz w:val="24"/>
          <w:szCs w:val="24"/>
        </w:rPr>
        <w:t xml:space="preserve">showed </w:t>
      </w:r>
      <w:r w:rsidRPr="3DB937D9">
        <w:rPr>
          <w:rFonts w:ascii="Times New Roman" w:eastAsia="Times New Roman" w:hAnsi="Times New Roman" w:cs="Times New Roman"/>
          <w:color w:val="000000" w:themeColor="text1"/>
          <w:sz w:val="24"/>
          <w:szCs w:val="24"/>
        </w:rPr>
        <w:t>a commitment to the TBL</w:t>
      </w:r>
      <w:r w:rsidR="0CDC6DD5" w:rsidRPr="3DB937D9">
        <w:rPr>
          <w:rFonts w:ascii="Times New Roman" w:eastAsia="Times New Roman" w:hAnsi="Times New Roman" w:cs="Times New Roman"/>
          <w:color w:val="000000" w:themeColor="text1"/>
          <w:sz w:val="24"/>
          <w:szCs w:val="24"/>
        </w:rPr>
        <w:t xml:space="preserve"> during KS1’s </w:t>
      </w:r>
      <w:r w:rsidR="465E47A1" w:rsidRPr="3DB937D9">
        <w:rPr>
          <w:rFonts w:ascii="Times New Roman" w:eastAsia="Times New Roman" w:hAnsi="Times New Roman" w:cs="Times New Roman"/>
          <w:color w:val="000000" w:themeColor="text1"/>
          <w:sz w:val="24"/>
          <w:szCs w:val="24"/>
        </w:rPr>
        <w:t>lifecycle.</w:t>
      </w:r>
      <w:r w:rsidR="69142357" w:rsidRPr="3DB937D9">
        <w:rPr>
          <w:rFonts w:ascii="Times New Roman" w:eastAsia="Times New Roman" w:hAnsi="Times New Roman" w:cs="Times New Roman"/>
          <w:color w:val="000000" w:themeColor="text1"/>
          <w:sz w:val="24"/>
          <w:szCs w:val="24"/>
        </w:rPr>
        <w:t xml:space="preserve"> </w:t>
      </w:r>
      <w:r w:rsidR="4F342EA3" w:rsidRPr="3DB937D9">
        <w:rPr>
          <w:rFonts w:ascii="Times New Roman" w:eastAsia="Times New Roman" w:hAnsi="Times New Roman" w:cs="Times New Roman"/>
          <w:color w:val="000000" w:themeColor="text1"/>
          <w:sz w:val="24"/>
          <w:szCs w:val="24"/>
        </w:rPr>
        <w:t>Socially, i</w:t>
      </w:r>
      <w:r w:rsidR="03E33060" w:rsidRPr="3DB937D9">
        <w:rPr>
          <w:rFonts w:ascii="Times New Roman" w:eastAsia="Times New Roman" w:hAnsi="Times New Roman" w:cs="Times New Roman"/>
          <w:color w:val="000000" w:themeColor="text1"/>
          <w:sz w:val="24"/>
          <w:szCs w:val="24"/>
        </w:rPr>
        <w:t xml:space="preserve">t created </w:t>
      </w:r>
      <w:r w:rsidR="69142357" w:rsidRPr="3DB937D9">
        <w:rPr>
          <w:rFonts w:ascii="Times New Roman" w:eastAsia="Times New Roman" w:hAnsi="Times New Roman" w:cs="Times New Roman"/>
          <w:color w:val="000000" w:themeColor="text1"/>
          <w:sz w:val="24"/>
          <w:szCs w:val="24"/>
        </w:rPr>
        <w:t>170 jobs during the construction stage with diverse representation</w:t>
      </w:r>
      <w:r w:rsidR="4168D260" w:rsidRPr="3DB937D9">
        <w:rPr>
          <w:rFonts w:ascii="Times New Roman" w:eastAsia="Times New Roman" w:hAnsi="Times New Roman" w:cs="Times New Roman"/>
          <w:color w:val="000000" w:themeColor="text1"/>
          <w:sz w:val="24"/>
          <w:szCs w:val="24"/>
        </w:rPr>
        <w:t xml:space="preserve">. Economically, </w:t>
      </w:r>
      <w:r w:rsidR="7AAD5EE0" w:rsidRPr="3DB937D9">
        <w:rPr>
          <w:rFonts w:ascii="Times New Roman" w:eastAsia="Times New Roman" w:hAnsi="Times New Roman" w:cs="Times New Roman"/>
          <w:color w:val="000000" w:themeColor="text1"/>
          <w:sz w:val="24"/>
          <w:szCs w:val="24"/>
        </w:rPr>
        <w:t xml:space="preserve">KS1 generated $13.3 million in net revenue in the </w:t>
      </w:r>
      <w:r w:rsidR="0074F3B0" w:rsidRPr="3DB937D9">
        <w:rPr>
          <w:rFonts w:ascii="Times New Roman" w:eastAsia="Times New Roman" w:hAnsi="Times New Roman" w:cs="Times New Roman"/>
          <w:color w:val="000000" w:themeColor="text1"/>
          <w:sz w:val="24"/>
          <w:szCs w:val="24"/>
        </w:rPr>
        <w:t xml:space="preserve">first financial year after completion. </w:t>
      </w:r>
      <w:r w:rsidR="74C0D9D9" w:rsidRPr="3DB937D9">
        <w:rPr>
          <w:rFonts w:ascii="Times New Roman" w:eastAsia="Times New Roman" w:hAnsi="Times New Roman" w:cs="Times New Roman"/>
          <w:color w:val="000000" w:themeColor="text1"/>
          <w:sz w:val="24"/>
          <w:szCs w:val="24"/>
        </w:rPr>
        <w:t>Environmentally</w:t>
      </w:r>
      <w:r w:rsidR="0074F3B0" w:rsidRPr="3DB937D9">
        <w:rPr>
          <w:rFonts w:ascii="Times New Roman" w:eastAsia="Times New Roman" w:hAnsi="Times New Roman" w:cs="Times New Roman"/>
          <w:color w:val="000000" w:themeColor="text1"/>
          <w:sz w:val="24"/>
          <w:szCs w:val="24"/>
        </w:rPr>
        <w:t xml:space="preserve">, </w:t>
      </w:r>
      <w:r w:rsidR="738BF8BC" w:rsidRPr="3DB937D9">
        <w:rPr>
          <w:rFonts w:ascii="Times New Roman" w:eastAsia="Times New Roman" w:hAnsi="Times New Roman" w:cs="Times New Roman"/>
          <w:color w:val="000000" w:themeColor="text1"/>
          <w:sz w:val="24"/>
          <w:szCs w:val="24"/>
        </w:rPr>
        <w:t xml:space="preserve">KS1 </w:t>
      </w:r>
      <w:r w:rsidR="7B2982CA" w:rsidRPr="3DB937D9">
        <w:rPr>
          <w:rFonts w:ascii="Times New Roman" w:eastAsia="Times New Roman" w:hAnsi="Times New Roman" w:cs="Times New Roman"/>
          <w:color w:val="000000" w:themeColor="text1"/>
          <w:sz w:val="24"/>
          <w:szCs w:val="24"/>
        </w:rPr>
        <w:t xml:space="preserve"> offsets</w:t>
      </w:r>
      <w:r w:rsidR="738BF8BC" w:rsidRPr="3DB937D9">
        <w:rPr>
          <w:rFonts w:ascii="Times New Roman" w:eastAsia="Times New Roman" w:hAnsi="Times New Roman" w:cs="Times New Roman"/>
          <w:color w:val="000000" w:themeColor="text1"/>
          <w:sz w:val="24"/>
          <w:szCs w:val="24"/>
        </w:rPr>
        <w:t xml:space="preserve"> 120,000 tonnes of CO2 annually.</w:t>
      </w:r>
      <w:r w:rsidR="5E2C562A" w:rsidRPr="3DB937D9">
        <w:rPr>
          <w:rFonts w:ascii="Times New Roman" w:eastAsia="Times New Roman" w:hAnsi="Times New Roman" w:cs="Times New Roman"/>
          <w:color w:val="000000" w:themeColor="text1"/>
          <w:sz w:val="24"/>
          <w:szCs w:val="24"/>
        </w:rPr>
        <w:t xml:space="preserve"> </w:t>
      </w:r>
      <w:r w:rsidR="25DB3296" w:rsidRPr="3DB937D9">
        <w:rPr>
          <w:rFonts w:ascii="Times New Roman" w:eastAsia="Times New Roman" w:hAnsi="Times New Roman" w:cs="Times New Roman"/>
          <w:sz w:val="24"/>
          <w:szCs w:val="24"/>
        </w:rPr>
        <w:t>Recommendations</w:t>
      </w:r>
      <w:r w:rsidR="318E440A" w:rsidRPr="3DB937D9">
        <w:rPr>
          <w:rFonts w:ascii="Times New Roman" w:eastAsia="Times New Roman" w:hAnsi="Times New Roman" w:cs="Times New Roman"/>
          <w:sz w:val="24"/>
          <w:szCs w:val="24"/>
        </w:rPr>
        <w:t xml:space="preserve"> regarding project management for KS1 </w:t>
      </w:r>
      <w:r w:rsidR="6772EECA" w:rsidRPr="3DB937D9">
        <w:rPr>
          <w:rFonts w:ascii="Times New Roman" w:eastAsia="Times New Roman" w:hAnsi="Times New Roman" w:cs="Times New Roman"/>
          <w:sz w:val="24"/>
          <w:szCs w:val="24"/>
        </w:rPr>
        <w:t>include</w:t>
      </w:r>
      <w:r w:rsidR="318E440A" w:rsidRPr="3DB937D9">
        <w:rPr>
          <w:rFonts w:ascii="Times New Roman" w:eastAsia="Times New Roman" w:hAnsi="Times New Roman" w:cs="Times New Roman"/>
          <w:sz w:val="24"/>
          <w:szCs w:val="24"/>
        </w:rPr>
        <w:t xml:space="preserve"> enhancing time management </w:t>
      </w:r>
      <w:r w:rsidR="47118DCC" w:rsidRPr="3DB937D9">
        <w:rPr>
          <w:rFonts w:ascii="Times New Roman" w:eastAsia="Times New Roman" w:hAnsi="Times New Roman" w:cs="Times New Roman"/>
          <w:sz w:val="24"/>
          <w:szCs w:val="24"/>
        </w:rPr>
        <w:t>by improving</w:t>
      </w:r>
      <w:r w:rsidR="318E440A" w:rsidRPr="3DB937D9">
        <w:rPr>
          <w:rFonts w:ascii="Times New Roman" w:eastAsia="Times New Roman" w:hAnsi="Times New Roman" w:cs="Times New Roman"/>
          <w:sz w:val="24"/>
          <w:szCs w:val="24"/>
        </w:rPr>
        <w:t xml:space="preserve"> estimation techniques and formali</w:t>
      </w:r>
      <w:r w:rsidR="2B906E22" w:rsidRPr="3DB937D9">
        <w:rPr>
          <w:rFonts w:ascii="Times New Roman" w:eastAsia="Times New Roman" w:hAnsi="Times New Roman" w:cs="Times New Roman"/>
          <w:sz w:val="24"/>
          <w:szCs w:val="24"/>
        </w:rPr>
        <w:t>s</w:t>
      </w:r>
      <w:r w:rsidR="318E440A" w:rsidRPr="3DB937D9">
        <w:rPr>
          <w:rFonts w:ascii="Times New Roman" w:eastAsia="Times New Roman" w:hAnsi="Times New Roman" w:cs="Times New Roman"/>
          <w:sz w:val="24"/>
          <w:szCs w:val="24"/>
        </w:rPr>
        <w:t>ing scope change processes. Strengthening risk and cost management involves sophisticated hedging mechanisms and early engagement with grid operators. Stakeholder management can benefit from structured engagement and refined contract scopes. Communication management suggests kick-off meetings and continuous reporting, while quality management emphasi</w:t>
      </w:r>
      <w:r w:rsidR="484C867D" w:rsidRPr="3DB937D9">
        <w:rPr>
          <w:rFonts w:ascii="Times New Roman" w:eastAsia="Times New Roman" w:hAnsi="Times New Roman" w:cs="Times New Roman"/>
          <w:sz w:val="24"/>
          <w:szCs w:val="24"/>
        </w:rPr>
        <w:t>s</w:t>
      </w:r>
      <w:r w:rsidR="318E440A" w:rsidRPr="3DB937D9">
        <w:rPr>
          <w:rFonts w:ascii="Times New Roman" w:eastAsia="Times New Roman" w:hAnsi="Times New Roman" w:cs="Times New Roman"/>
          <w:sz w:val="24"/>
          <w:szCs w:val="24"/>
        </w:rPr>
        <w:t>es thorough site assessment and grid connection procedures</w:t>
      </w:r>
      <w:r w:rsidR="30F1324E" w:rsidRPr="3DB937D9">
        <w:rPr>
          <w:rFonts w:ascii="Times New Roman" w:eastAsia="Times New Roman" w:hAnsi="Times New Roman" w:cs="Times New Roman"/>
          <w:sz w:val="24"/>
          <w:szCs w:val="24"/>
        </w:rPr>
        <w:t>.</w:t>
      </w:r>
    </w:p>
    <w:p w14:paraId="4146F2F9" w14:textId="6AC9B200" w:rsidR="65255A9F" w:rsidRDefault="530727C5" w:rsidP="2059267D">
      <w:pPr>
        <w:pStyle w:val="Heading1"/>
        <w:spacing w:line="240" w:lineRule="auto"/>
        <w:rPr>
          <w:b/>
        </w:rPr>
      </w:pPr>
      <w:bookmarkStart w:id="2" w:name="_Toc164024185"/>
      <w:bookmarkStart w:id="3" w:name="_Toc164071858"/>
      <w:r w:rsidRPr="6C5250D7">
        <w:rPr>
          <w:b/>
        </w:rPr>
        <w:t>2</w:t>
      </w:r>
      <w:r w:rsidR="65255A9F" w:rsidRPr="6C5250D7">
        <w:rPr>
          <w:b/>
        </w:rPr>
        <w:t xml:space="preserve">. </w:t>
      </w:r>
      <w:r w:rsidR="1024A935" w:rsidRPr="6C5250D7">
        <w:rPr>
          <w:b/>
        </w:rPr>
        <w:t>SECTION A: CASE STUDY WRITING</w:t>
      </w:r>
      <w:bookmarkEnd w:id="2"/>
      <w:bookmarkEnd w:id="3"/>
    </w:p>
    <w:p w14:paraId="0CC2FED7" w14:textId="51568048" w:rsidR="105B83A5" w:rsidRDefault="105B83A5" w:rsidP="2059267D">
      <w:pPr>
        <w:spacing w:after="0" w:line="240" w:lineRule="auto"/>
        <w:ind w:right="-20"/>
        <w:jc w:val="both"/>
        <w:rPr>
          <w:rFonts w:ascii="Calibri" w:eastAsia="Calibri" w:hAnsi="Calibri" w:cs="Calibri"/>
          <w:color w:val="000000" w:themeColor="text1"/>
        </w:rPr>
      </w:pPr>
    </w:p>
    <w:p w14:paraId="2AD1D67F" w14:textId="0CCE2E62" w:rsidR="00A83B39" w:rsidRPr="00BA380E" w:rsidRDefault="612AA9F1" w:rsidP="00AC13E3">
      <w:pPr>
        <w:pStyle w:val="Heading2"/>
        <w:spacing w:line="360" w:lineRule="auto"/>
        <w:rPr>
          <w:b/>
        </w:rPr>
      </w:pPr>
      <w:bookmarkStart w:id="4" w:name="_Toc164024186"/>
      <w:bookmarkStart w:id="5" w:name="_Toc164071859"/>
      <w:r w:rsidRPr="6C5250D7">
        <w:rPr>
          <w:b/>
        </w:rPr>
        <w:t>2</w:t>
      </w:r>
      <w:r w:rsidR="1024A935" w:rsidRPr="6C5250D7">
        <w:rPr>
          <w:b/>
        </w:rPr>
        <w:t>.1  PROJECT OVERVIEW</w:t>
      </w:r>
      <w:bookmarkEnd w:id="4"/>
      <w:bookmarkEnd w:id="5"/>
    </w:p>
    <w:p w14:paraId="0540C2D9" w14:textId="46D67967" w:rsidR="19A792F8" w:rsidRDefault="05BFCA9A" w:rsidP="002C1136">
      <w:pPr>
        <w:spacing w:line="360" w:lineRule="auto"/>
        <w:ind w:left="-20" w:right="-20"/>
        <w:jc w:val="both"/>
        <w:rPr>
          <w:rFonts w:ascii="Times New Roman" w:eastAsia="Times New Roman" w:hAnsi="Times New Roman" w:cs="Times New Roman"/>
          <w:sz w:val="24"/>
          <w:szCs w:val="24"/>
        </w:rPr>
      </w:pPr>
      <w:r w:rsidRPr="00A83B39">
        <w:rPr>
          <w:rFonts w:ascii="Times New Roman" w:eastAsia="Times New Roman" w:hAnsi="Times New Roman" w:cs="Times New Roman"/>
          <w:sz w:val="24"/>
          <w:szCs w:val="24"/>
        </w:rPr>
        <w:t>The Kidston Solar Project Phase 1</w:t>
      </w:r>
      <w:r w:rsidR="6624D290" w:rsidRPr="00A83B39">
        <w:rPr>
          <w:rFonts w:ascii="Times New Roman" w:eastAsia="Times New Roman" w:hAnsi="Times New Roman" w:cs="Times New Roman"/>
          <w:sz w:val="24"/>
          <w:szCs w:val="24"/>
        </w:rPr>
        <w:t xml:space="preserve"> (KS1</w:t>
      </w:r>
      <w:r w:rsidR="79FD7595" w:rsidRPr="3DB937D9">
        <w:rPr>
          <w:rFonts w:ascii="Times New Roman" w:eastAsia="Times New Roman" w:hAnsi="Times New Roman" w:cs="Times New Roman"/>
          <w:sz w:val="24"/>
          <w:szCs w:val="24"/>
        </w:rPr>
        <w:t>)</w:t>
      </w:r>
      <w:r w:rsidRPr="00A83B39">
        <w:rPr>
          <w:rFonts w:ascii="Times New Roman" w:eastAsia="Times New Roman" w:hAnsi="Times New Roman" w:cs="Times New Roman"/>
          <w:sz w:val="24"/>
          <w:szCs w:val="24"/>
        </w:rPr>
        <w:t xml:space="preserve"> </w:t>
      </w:r>
      <w:r w:rsidR="6A89C238" w:rsidRPr="00A83B39">
        <w:rPr>
          <w:rFonts w:ascii="Times New Roman" w:eastAsia="Times New Roman" w:hAnsi="Times New Roman" w:cs="Times New Roman"/>
          <w:sz w:val="24"/>
          <w:szCs w:val="24"/>
        </w:rPr>
        <w:t xml:space="preserve">is </w:t>
      </w:r>
      <w:r w:rsidR="69537609" w:rsidRPr="00A83B39">
        <w:rPr>
          <w:rFonts w:ascii="Times New Roman" w:eastAsia="Times New Roman" w:hAnsi="Times New Roman" w:cs="Times New Roman"/>
          <w:sz w:val="24"/>
          <w:szCs w:val="24"/>
        </w:rPr>
        <w:t>a large-scale</w:t>
      </w:r>
      <w:r w:rsidR="6A89C238" w:rsidRPr="00A83B39">
        <w:rPr>
          <w:rFonts w:ascii="Times New Roman" w:eastAsia="Times New Roman" w:hAnsi="Times New Roman" w:cs="Times New Roman"/>
          <w:sz w:val="24"/>
          <w:szCs w:val="24"/>
        </w:rPr>
        <w:t xml:space="preserve"> solar farm</w:t>
      </w:r>
      <w:r w:rsidR="349D9BFC" w:rsidRPr="00A83B39">
        <w:rPr>
          <w:rFonts w:ascii="Times New Roman" w:eastAsia="Times New Roman" w:hAnsi="Times New Roman" w:cs="Times New Roman"/>
          <w:sz w:val="24"/>
          <w:szCs w:val="24"/>
        </w:rPr>
        <w:t xml:space="preserve"> </w:t>
      </w:r>
      <w:r w:rsidRPr="00A83B39">
        <w:rPr>
          <w:rFonts w:ascii="Times New Roman" w:eastAsia="Times New Roman" w:hAnsi="Times New Roman" w:cs="Times New Roman"/>
          <w:sz w:val="24"/>
          <w:szCs w:val="24"/>
        </w:rPr>
        <w:t>initiated and managed by Genex Power aimed at contributing significantly to Australia's renewable energy capacity</w:t>
      </w:r>
      <w:r w:rsidR="00096E09">
        <w:rPr>
          <w:rFonts w:ascii="Times New Roman" w:eastAsia="Times New Roman" w:hAnsi="Times New Roman" w:cs="Times New Roman"/>
          <w:sz w:val="24"/>
          <w:szCs w:val="24"/>
        </w:rPr>
        <w:t xml:space="preserve"> and as a way </w:t>
      </w:r>
      <w:r w:rsidR="62A5026B" w:rsidRPr="00A83B39">
        <w:rPr>
          <w:rFonts w:ascii="Times New Roman" w:eastAsia="Times New Roman" w:hAnsi="Times New Roman" w:cs="Times New Roman"/>
          <w:sz w:val="24"/>
          <w:szCs w:val="24"/>
        </w:rPr>
        <w:t xml:space="preserve">to diversify Genex Power’s </w:t>
      </w:r>
      <w:r w:rsidR="00096E09">
        <w:rPr>
          <w:rFonts w:ascii="Times New Roman" w:eastAsia="Times New Roman" w:hAnsi="Times New Roman" w:cs="Times New Roman"/>
          <w:sz w:val="24"/>
          <w:szCs w:val="24"/>
        </w:rPr>
        <w:t xml:space="preserve">project </w:t>
      </w:r>
      <w:r w:rsidR="62A5026B" w:rsidRPr="00A83B39">
        <w:rPr>
          <w:rFonts w:ascii="Times New Roman" w:eastAsia="Times New Roman" w:hAnsi="Times New Roman" w:cs="Times New Roman"/>
          <w:sz w:val="24"/>
          <w:szCs w:val="24"/>
        </w:rPr>
        <w:t xml:space="preserve">portfolio. They initially looked to </w:t>
      </w:r>
      <w:r w:rsidR="5AC7A258" w:rsidRPr="00A83B39">
        <w:rPr>
          <w:rFonts w:ascii="Times New Roman" w:eastAsia="Times New Roman" w:hAnsi="Times New Roman" w:cs="Times New Roman"/>
          <w:sz w:val="24"/>
          <w:szCs w:val="24"/>
        </w:rPr>
        <w:t>construct</w:t>
      </w:r>
      <w:r w:rsidR="1BB3F47D" w:rsidRPr="00A83B39">
        <w:rPr>
          <w:rFonts w:ascii="Times New Roman" w:eastAsia="Times New Roman" w:hAnsi="Times New Roman" w:cs="Times New Roman"/>
          <w:sz w:val="24"/>
          <w:szCs w:val="24"/>
        </w:rPr>
        <w:t xml:space="preserve"> a pumped hydro renewable project however</w:t>
      </w:r>
      <w:r w:rsidR="2E6C450B" w:rsidRPr="00A83B39">
        <w:rPr>
          <w:rFonts w:ascii="Times New Roman" w:eastAsia="Times New Roman" w:hAnsi="Times New Roman" w:cs="Times New Roman"/>
          <w:sz w:val="24"/>
          <w:szCs w:val="24"/>
        </w:rPr>
        <w:t xml:space="preserve"> it proved to be harder than estimated.</w:t>
      </w:r>
      <w:r w:rsidR="1BB3F47D" w:rsidRPr="00A83B39">
        <w:rPr>
          <w:rFonts w:ascii="Times New Roman" w:eastAsia="Times New Roman" w:hAnsi="Times New Roman" w:cs="Times New Roman"/>
          <w:sz w:val="24"/>
          <w:szCs w:val="24"/>
        </w:rPr>
        <w:t xml:space="preserve"> </w:t>
      </w:r>
      <w:r w:rsidR="50D1243F" w:rsidRPr="00A83B39">
        <w:rPr>
          <w:rFonts w:ascii="Times New Roman" w:eastAsia="Times New Roman" w:hAnsi="Times New Roman" w:cs="Times New Roman"/>
          <w:sz w:val="24"/>
          <w:szCs w:val="24"/>
        </w:rPr>
        <w:t>W</w:t>
      </w:r>
      <w:r w:rsidR="1BB3F47D" w:rsidRPr="00A83B39">
        <w:rPr>
          <w:rFonts w:ascii="Times New Roman" w:eastAsia="Times New Roman" w:hAnsi="Times New Roman" w:cs="Times New Roman"/>
          <w:sz w:val="24"/>
          <w:szCs w:val="24"/>
        </w:rPr>
        <w:t xml:space="preserve">ithout a diverse </w:t>
      </w:r>
      <w:r w:rsidR="7E6CD360" w:rsidRPr="00A83B39">
        <w:rPr>
          <w:rFonts w:ascii="Times New Roman" w:eastAsia="Times New Roman" w:hAnsi="Times New Roman" w:cs="Times New Roman"/>
          <w:sz w:val="24"/>
          <w:szCs w:val="24"/>
        </w:rPr>
        <w:t>portfolio</w:t>
      </w:r>
      <w:r w:rsidR="1BB3F47D" w:rsidRPr="00A83B39">
        <w:rPr>
          <w:rFonts w:ascii="Times New Roman" w:eastAsia="Times New Roman" w:hAnsi="Times New Roman" w:cs="Times New Roman"/>
          <w:sz w:val="24"/>
          <w:szCs w:val="24"/>
        </w:rPr>
        <w:t>, if the pumped hydro was not successful, shareholders would not be</w:t>
      </w:r>
      <w:r w:rsidR="5A58D9AE" w:rsidRPr="00A83B39">
        <w:rPr>
          <w:rFonts w:ascii="Times New Roman" w:eastAsia="Times New Roman" w:hAnsi="Times New Roman" w:cs="Times New Roman"/>
          <w:sz w:val="24"/>
          <w:szCs w:val="24"/>
        </w:rPr>
        <w:t xml:space="preserve"> supportive of future projects</w:t>
      </w:r>
      <w:r w:rsidR="6A1A1CFC" w:rsidRPr="00A83B39">
        <w:rPr>
          <w:rFonts w:ascii="Times New Roman" w:eastAsia="Times New Roman" w:hAnsi="Times New Roman" w:cs="Times New Roman"/>
          <w:sz w:val="24"/>
          <w:szCs w:val="24"/>
        </w:rPr>
        <w:t xml:space="preserve">. </w:t>
      </w:r>
      <w:r w:rsidR="0071388D">
        <w:rPr>
          <w:rFonts w:ascii="Times New Roman" w:eastAsia="Times New Roman" w:hAnsi="Times New Roman" w:cs="Times New Roman"/>
          <w:sz w:val="24"/>
          <w:szCs w:val="24"/>
        </w:rPr>
        <w:t xml:space="preserve">According to </w:t>
      </w:r>
      <w:r w:rsidR="00C9301B">
        <w:rPr>
          <w:rFonts w:ascii="Times New Roman" w:eastAsia="Times New Roman" w:hAnsi="Times New Roman" w:cs="Times New Roman"/>
          <w:sz w:val="24"/>
          <w:szCs w:val="24"/>
        </w:rPr>
        <w:t>Ben Guo</w:t>
      </w:r>
      <w:r w:rsidR="00122FD1">
        <w:rPr>
          <w:rFonts w:ascii="Times New Roman" w:eastAsia="Times New Roman" w:hAnsi="Times New Roman" w:cs="Times New Roman"/>
          <w:sz w:val="24"/>
          <w:szCs w:val="24"/>
        </w:rPr>
        <w:t xml:space="preserve"> (</w:t>
      </w:r>
      <w:r w:rsidR="00C9301B">
        <w:rPr>
          <w:rFonts w:ascii="Times New Roman" w:eastAsia="Times New Roman" w:hAnsi="Times New Roman" w:cs="Times New Roman"/>
          <w:sz w:val="24"/>
          <w:szCs w:val="24"/>
        </w:rPr>
        <w:t>a non-executive Director at Genex</w:t>
      </w:r>
      <w:r w:rsidR="00122FD1">
        <w:rPr>
          <w:rFonts w:ascii="Times New Roman" w:eastAsia="Times New Roman" w:hAnsi="Times New Roman" w:cs="Times New Roman"/>
          <w:sz w:val="24"/>
          <w:szCs w:val="24"/>
        </w:rPr>
        <w:t>),</w:t>
      </w:r>
      <w:r w:rsidR="004D4572">
        <w:rPr>
          <w:rFonts w:ascii="Times New Roman" w:eastAsia="Times New Roman" w:hAnsi="Times New Roman" w:cs="Times New Roman"/>
          <w:sz w:val="24"/>
          <w:szCs w:val="24"/>
        </w:rPr>
        <w:t xml:space="preserve"> </w:t>
      </w:r>
      <w:r w:rsidR="00751469">
        <w:rPr>
          <w:rFonts w:ascii="Times New Roman" w:eastAsia="Times New Roman" w:hAnsi="Times New Roman" w:cs="Times New Roman"/>
          <w:sz w:val="24"/>
          <w:szCs w:val="24"/>
        </w:rPr>
        <w:t>w</w:t>
      </w:r>
      <w:r w:rsidR="6A1A1CFC" w:rsidRPr="00A83B39">
        <w:rPr>
          <w:rFonts w:ascii="Times New Roman" w:eastAsia="Times New Roman" w:hAnsi="Times New Roman" w:cs="Times New Roman"/>
          <w:sz w:val="24"/>
          <w:szCs w:val="24"/>
        </w:rPr>
        <w:t xml:space="preserve">ith the push for solar projects by the government and ARENA, Genex </w:t>
      </w:r>
      <w:r w:rsidR="5B4BD47A" w:rsidRPr="00A83B39">
        <w:rPr>
          <w:rFonts w:ascii="Times New Roman" w:eastAsia="Times New Roman" w:hAnsi="Times New Roman" w:cs="Times New Roman"/>
          <w:sz w:val="24"/>
          <w:szCs w:val="24"/>
        </w:rPr>
        <w:t xml:space="preserve">saw the opportunity to use the land secured for </w:t>
      </w:r>
      <w:r w:rsidR="00096E09">
        <w:rPr>
          <w:rFonts w:ascii="Times New Roman" w:eastAsia="Times New Roman" w:hAnsi="Times New Roman" w:cs="Times New Roman"/>
          <w:sz w:val="24"/>
          <w:szCs w:val="24"/>
        </w:rPr>
        <w:t>the</w:t>
      </w:r>
      <w:r w:rsidR="00685529">
        <w:rPr>
          <w:rFonts w:ascii="Times New Roman" w:eastAsia="Times New Roman" w:hAnsi="Times New Roman" w:cs="Times New Roman"/>
          <w:sz w:val="24"/>
          <w:szCs w:val="24"/>
        </w:rPr>
        <w:t xml:space="preserve"> pumped hydro</w:t>
      </w:r>
      <w:r w:rsidR="00096E09">
        <w:rPr>
          <w:rFonts w:ascii="Times New Roman" w:eastAsia="Times New Roman" w:hAnsi="Times New Roman" w:cs="Times New Roman"/>
          <w:sz w:val="24"/>
          <w:szCs w:val="24"/>
        </w:rPr>
        <w:t xml:space="preserve"> project that was</w:t>
      </w:r>
      <w:r w:rsidR="00685529">
        <w:rPr>
          <w:rFonts w:ascii="Times New Roman" w:eastAsia="Times New Roman" w:hAnsi="Times New Roman" w:cs="Times New Roman"/>
          <w:sz w:val="24"/>
          <w:szCs w:val="24"/>
        </w:rPr>
        <w:t xml:space="preserve"> </w:t>
      </w:r>
      <w:r w:rsidR="004951F8">
        <w:rPr>
          <w:rFonts w:ascii="Times New Roman" w:eastAsia="Times New Roman" w:hAnsi="Times New Roman" w:cs="Times New Roman"/>
          <w:sz w:val="24"/>
          <w:szCs w:val="24"/>
        </w:rPr>
        <w:t xml:space="preserve">already in progress </w:t>
      </w:r>
      <w:r w:rsidR="4C41E385" w:rsidRPr="00A83B39">
        <w:rPr>
          <w:rFonts w:ascii="Times New Roman" w:eastAsia="Times New Roman" w:hAnsi="Times New Roman" w:cs="Times New Roman"/>
          <w:sz w:val="24"/>
          <w:szCs w:val="24"/>
        </w:rPr>
        <w:t>(B. Guo, personal communication, April 5, 2024)</w:t>
      </w:r>
      <w:r w:rsidR="2E6FC265" w:rsidRPr="00A83B39">
        <w:rPr>
          <w:rFonts w:ascii="Times New Roman" w:eastAsia="Times New Roman" w:hAnsi="Times New Roman" w:cs="Times New Roman"/>
          <w:sz w:val="24"/>
          <w:szCs w:val="24"/>
        </w:rPr>
        <w:t>.</w:t>
      </w:r>
      <w:r w:rsidR="6A1A1CFC" w:rsidRPr="00A83B39">
        <w:rPr>
          <w:rFonts w:ascii="Times New Roman" w:eastAsia="Times New Roman" w:hAnsi="Times New Roman" w:cs="Times New Roman"/>
          <w:sz w:val="24"/>
          <w:szCs w:val="24"/>
        </w:rPr>
        <w:t xml:space="preserve"> </w:t>
      </w:r>
      <w:r w:rsidRPr="00A83B39">
        <w:rPr>
          <w:rFonts w:ascii="Times New Roman" w:eastAsia="Times New Roman" w:hAnsi="Times New Roman" w:cs="Times New Roman"/>
          <w:sz w:val="24"/>
          <w:szCs w:val="24"/>
        </w:rPr>
        <w:t>By harnessing advanced solar photovoltaic technology equipped with tracking systems, the project aims to optimize solar energy capture, thereby enhancing the stability and reliability of the electricity grid on both local and national scales</w:t>
      </w:r>
      <w:r w:rsidR="002D317F">
        <w:rPr>
          <w:rFonts w:ascii="Times New Roman" w:eastAsia="Times New Roman" w:hAnsi="Times New Roman" w:cs="Times New Roman"/>
          <w:sz w:val="24"/>
          <w:szCs w:val="24"/>
        </w:rPr>
        <w:t xml:space="preserve"> (Genex, 2016).</w:t>
      </w:r>
    </w:p>
    <w:p w14:paraId="37311EE1" w14:textId="77777777" w:rsidR="00BA380E" w:rsidRDefault="00BA380E" w:rsidP="002C1136">
      <w:pPr>
        <w:spacing w:line="360" w:lineRule="auto"/>
        <w:ind w:left="-20" w:right="-20"/>
        <w:jc w:val="both"/>
        <w:rPr>
          <w:rFonts w:ascii="Times New Roman" w:eastAsia="Times New Roman" w:hAnsi="Times New Roman" w:cs="Times New Roman"/>
          <w:sz w:val="24"/>
          <w:szCs w:val="24"/>
        </w:rPr>
      </w:pPr>
    </w:p>
    <w:p w14:paraId="768CD489" w14:textId="395E5069" w:rsidR="48682A38" w:rsidRDefault="1A79398F" w:rsidP="6C5250D7">
      <w:pPr>
        <w:pStyle w:val="Heading2"/>
        <w:spacing w:line="360" w:lineRule="auto"/>
        <w:rPr>
          <w:b/>
        </w:rPr>
      </w:pPr>
      <w:bookmarkStart w:id="6" w:name="_Toc164024187"/>
      <w:bookmarkStart w:id="7" w:name="_Toc164071860"/>
      <w:r w:rsidRPr="6C5250D7">
        <w:rPr>
          <w:b/>
        </w:rPr>
        <w:t>2</w:t>
      </w:r>
      <w:r w:rsidR="1024A935" w:rsidRPr="6C5250D7">
        <w:rPr>
          <w:b/>
        </w:rPr>
        <w:t>.</w:t>
      </w:r>
      <w:r w:rsidR="707B5CDA" w:rsidRPr="6C5250D7">
        <w:rPr>
          <w:b/>
        </w:rPr>
        <w:t>2</w:t>
      </w:r>
      <w:r w:rsidR="1024A935" w:rsidRPr="6C5250D7">
        <w:rPr>
          <w:b/>
        </w:rPr>
        <w:t xml:space="preserve"> </w:t>
      </w:r>
      <w:r w:rsidR="00CD2CFD" w:rsidRPr="6C5250D7">
        <w:rPr>
          <w:b/>
        </w:rPr>
        <w:t>SCOPE</w:t>
      </w:r>
      <w:bookmarkEnd w:id="6"/>
      <w:bookmarkEnd w:id="7"/>
      <w:r w:rsidR="00CD2CFD" w:rsidRPr="6C5250D7">
        <w:rPr>
          <w:b/>
        </w:rPr>
        <w:t xml:space="preserve"> </w:t>
      </w:r>
    </w:p>
    <w:p w14:paraId="11E2472F" w14:textId="20828EC3" w:rsidR="32E40FA1" w:rsidRPr="00A83B39" w:rsidRDefault="32E40FA1" w:rsidP="002C1136">
      <w:pPr>
        <w:spacing w:line="360" w:lineRule="auto"/>
        <w:ind w:left="-20" w:right="-20"/>
        <w:jc w:val="both"/>
        <w:rPr>
          <w:rFonts w:ascii="Times New Roman" w:eastAsia="Times New Roman" w:hAnsi="Times New Roman" w:cs="Times New Roman"/>
          <w:sz w:val="24"/>
          <w:szCs w:val="24"/>
        </w:rPr>
      </w:pPr>
      <w:r w:rsidRPr="00A83B39">
        <w:rPr>
          <w:rFonts w:ascii="Times New Roman" w:eastAsia="Times New Roman" w:hAnsi="Times New Roman" w:cs="Times New Roman"/>
          <w:sz w:val="24"/>
          <w:szCs w:val="24"/>
        </w:rPr>
        <w:t>KS1</w:t>
      </w:r>
      <w:r w:rsidR="1FB8EAF7" w:rsidRPr="00A83B39">
        <w:rPr>
          <w:rFonts w:ascii="Times New Roman" w:eastAsia="Times New Roman" w:hAnsi="Times New Roman" w:cs="Times New Roman"/>
          <w:sz w:val="24"/>
          <w:szCs w:val="24"/>
        </w:rPr>
        <w:t xml:space="preserve"> </w:t>
      </w:r>
      <w:r w:rsidR="352E77DE" w:rsidRPr="00A83B39">
        <w:rPr>
          <w:rFonts w:ascii="Times New Roman" w:eastAsia="Times New Roman" w:hAnsi="Times New Roman" w:cs="Times New Roman"/>
          <w:sz w:val="24"/>
          <w:szCs w:val="24"/>
        </w:rPr>
        <w:t>had an ambitious scope</w:t>
      </w:r>
      <w:r w:rsidR="1FB8EAF7" w:rsidRPr="00A83B39">
        <w:rPr>
          <w:rFonts w:ascii="Times New Roman" w:eastAsia="Times New Roman" w:hAnsi="Times New Roman" w:cs="Times New Roman"/>
          <w:sz w:val="24"/>
          <w:szCs w:val="24"/>
        </w:rPr>
        <w:t>,</w:t>
      </w:r>
      <w:r w:rsidR="5662A0BC" w:rsidRPr="00A83B39">
        <w:rPr>
          <w:rFonts w:ascii="Times New Roman" w:eastAsia="Times New Roman" w:hAnsi="Times New Roman" w:cs="Times New Roman"/>
          <w:sz w:val="24"/>
          <w:szCs w:val="24"/>
        </w:rPr>
        <w:t xml:space="preserve"> estimated</w:t>
      </w:r>
      <w:r w:rsidR="1FB8EAF7" w:rsidRPr="00A83B39">
        <w:rPr>
          <w:rFonts w:ascii="Times New Roman" w:eastAsia="Times New Roman" w:hAnsi="Times New Roman" w:cs="Times New Roman"/>
          <w:sz w:val="24"/>
          <w:szCs w:val="24"/>
        </w:rPr>
        <w:t xml:space="preserve"> to generate </w:t>
      </w:r>
      <w:r w:rsidR="0C01B595" w:rsidRPr="00A83B39">
        <w:rPr>
          <w:rFonts w:ascii="Times New Roman" w:eastAsia="Times New Roman" w:hAnsi="Times New Roman" w:cs="Times New Roman"/>
          <w:sz w:val="24"/>
          <w:szCs w:val="24"/>
        </w:rPr>
        <w:t>50MW</w:t>
      </w:r>
      <w:r w:rsidR="1FB8EAF7" w:rsidRPr="00A83B39">
        <w:rPr>
          <w:rFonts w:ascii="Times New Roman" w:eastAsia="Times New Roman" w:hAnsi="Times New Roman" w:cs="Times New Roman"/>
          <w:sz w:val="24"/>
          <w:szCs w:val="24"/>
        </w:rPr>
        <w:t xml:space="preserve"> of electricity annually, sufficient to power approximately 26,500 homes</w:t>
      </w:r>
      <w:r w:rsidR="7A8E0D01" w:rsidRPr="00A83B39">
        <w:rPr>
          <w:rFonts w:ascii="Times New Roman" w:eastAsia="Times New Roman" w:hAnsi="Times New Roman" w:cs="Times New Roman"/>
          <w:sz w:val="24"/>
          <w:szCs w:val="24"/>
        </w:rPr>
        <w:t xml:space="preserve"> and will</w:t>
      </w:r>
      <w:r w:rsidR="1FB8EAF7" w:rsidRPr="00A83B39">
        <w:rPr>
          <w:rFonts w:ascii="Times New Roman" w:eastAsia="Times New Roman" w:hAnsi="Times New Roman" w:cs="Times New Roman"/>
          <w:sz w:val="24"/>
          <w:szCs w:val="24"/>
        </w:rPr>
        <w:t xml:space="preserve"> help reduce greenhouse gas emissions by around 100,000 tonnes of CO2 each year.</w:t>
      </w:r>
    </w:p>
    <w:p w14:paraId="7BC7DDBA" w14:textId="6335258B" w:rsidR="0722C51F" w:rsidRPr="00A83B39" w:rsidRDefault="0722C51F" w:rsidP="002C1136">
      <w:pPr>
        <w:spacing w:line="360" w:lineRule="auto"/>
        <w:jc w:val="both"/>
        <w:rPr>
          <w:rFonts w:ascii="Times New Roman" w:eastAsia="Times New Roman" w:hAnsi="Times New Roman" w:cs="Times New Roman"/>
          <w:sz w:val="24"/>
          <w:szCs w:val="24"/>
        </w:rPr>
      </w:pPr>
      <w:r w:rsidRPr="00A83B39">
        <w:rPr>
          <w:rFonts w:ascii="Times New Roman" w:eastAsia="Times New Roman" w:hAnsi="Times New Roman" w:cs="Times New Roman"/>
          <w:sz w:val="24"/>
          <w:szCs w:val="24"/>
        </w:rPr>
        <w:t xml:space="preserve">The project tasks </w:t>
      </w:r>
      <w:r w:rsidR="5794D768" w:rsidRPr="00A83B39">
        <w:rPr>
          <w:rFonts w:ascii="Times New Roman" w:eastAsia="Times New Roman" w:hAnsi="Times New Roman" w:cs="Times New Roman"/>
          <w:sz w:val="24"/>
          <w:szCs w:val="24"/>
        </w:rPr>
        <w:t>encompass</w:t>
      </w:r>
      <w:r w:rsidRPr="00A83B39">
        <w:rPr>
          <w:rFonts w:ascii="Times New Roman" w:eastAsia="Times New Roman" w:hAnsi="Times New Roman" w:cs="Times New Roman"/>
          <w:sz w:val="24"/>
          <w:szCs w:val="24"/>
        </w:rPr>
        <w:t xml:space="preserve"> work across several key areas. Design and engineering efforts </w:t>
      </w:r>
      <w:r w:rsidR="2F4B21C8" w:rsidRPr="00A83B39">
        <w:rPr>
          <w:rFonts w:ascii="Times New Roman" w:eastAsia="Times New Roman" w:hAnsi="Times New Roman" w:cs="Times New Roman"/>
          <w:sz w:val="24"/>
          <w:szCs w:val="24"/>
        </w:rPr>
        <w:t>were</w:t>
      </w:r>
      <w:r w:rsidRPr="00A83B39">
        <w:rPr>
          <w:rFonts w:ascii="Times New Roman" w:eastAsia="Times New Roman" w:hAnsi="Times New Roman" w:cs="Times New Roman"/>
          <w:sz w:val="24"/>
          <w:szCs w:val="24"/>
        </w:rPr>
        <w:t xml:space="preserve"> concentrated on developing detailed plans for the solar farm's layout, structure, and electrical systems to ensure optimal performance and efficiency</w:t>
      </w:r>
      <w:r w:rsidR="0D1A3069" w:rsidRPr="00A83B39">
        <w:rPr>
          <w:rFonts w:ascii="Times New Roman" w:eastAsia="Times New Roman" w:hAnsi="Times New Roman" w:cs="Times New Roman"/>
          <w:sz w:val="24"/>
          <w:szCs w:val="24"/>
        </w:rPr>
        <w:t>.</w:t>
      </w:r>
      <w:r w:rsidRPr="00A83B39">
        <w:rPr>
          <w:rFonts w:ascii="Times New Roman" w:eastAsia="Times New Roman" w:hAnsi="Times New Roman" w:cs="Times New Roman"/>
          <w:sz w:val="24"/>
          <w:szCs w:val="24"/>
        </w:rPr>
        <w:t xml:space="preserve"> The procurement phase </w:t>
      </w:r>
      <w:r w:rsidR="3DC6B437" w:rsidRPr="00A83B39">
        <w:rPr>
          <w:rFonts w:ascii="Times New Roman" w:eastAsia="Times New Roman" w:hAnsi="Times New Roman" w:cs="Times New Roman"/>
          <w:sz w:val="24"/>
          <w:szCs w:val="24"/>
        </w:rPr>
        <w:t>was</w:t>
      </w:r>
      <w:r w:rsidRPr="00A83B39">
        <w:rPr>
          <w:rFonts w:ascii="Times New Roman" w:eastAsia="Times New Roman" w:hAnsi="Times New Roman" w:cs="Times New Roman"/>
          <w:sz w:val="24"/>
          <w:szCs w:val="24"/>
        </w:rPr>
        <w:t xml:space="preserve"> crucial, involving the sourcing and acquisition of all equipment and components essential for the construction and subsequent operational phases of the solar farm. Construction activities </w:t>
      </w:r>
      <w:r w:rsidR="0A6D8BC6" w:rsidRPr="00A83B39">
        <w:rPr>
          <w:rFonts w:ascii="Times New Roman" w:eastAsia="Times New Roman" w:hAnsi="Times New Roman" w:cs="Times New Roman"/>
          <w:sz w:val="24"/>
          <w:szCs w:val="24"/>
        </w:rPr>
        <w:t>were</w:t>
      </w:r>
      <w:r w:rsidRPr="00A83B39">
        <w:rPr>
          <w:rFonts w:ascii="Times New Roman" w:eastAsia="Times New Roman" w:hAnsi="Times New Roman" w:cs="Times New Roman"/>
          <w:sz w:val="24"/>
          <w:szCs w:val="24"/>
        </w:rPr>
        <w:t xml:space="preserve"> focused on on-site preparation, the installation of solar panels along with their tracking systems, and the setup of critical infrastructure required for the farm’s operation.</w:t>
      </w:r>
    </w:p>
    <w:p w14:paraId="267B83DD" w14:textId="4AAC9B9E" w:rsidR="0722C51F" w:rsidRDefault="0722C51F" w:rsidP="002C1136">
      <w:pPr>
        <w:spacing w:line="360" w:lineRule="auto"/>
        <w:jc w:val="both"/>
        <w:rPr>
          <w:rFonts w:ascii="Times New Roman" w:eastAsia="Times New Roman" w:hAnsi="Times New Roman" w:cs="Times New Roman"/>
          <w:sz w:val="24"/>
          <w:szCs w:val="24"/>
        </w:rPr>
      </w:pPr>
      <w:r w:rsidRPr="00A83B39">
        <w:rPr>
          <w:rFonts w:ascii="Times New Roman" w:eastAsia="Times New Roman" w:hAnsi="Times New Roman" w:cs="Times New Roman"/>
          <w:sz w:val="24"/>
          <w:szCs w:val="24"/>
        </w:rPr>
        <w:t>The project’s primary components feature the installation of approximately 1.5 million solar panels, along with the establishment of electrical infrastructure—including inverters, transformers, and substations.</w:t>
      </w:r>
    </w:p>
    <w:p w14:paraId="01EFFF65" w14:textId="77777777" w:rsidR="00AE27BD" w:rsidRPr="00A83B39" w:rsidRDefault="00AE27BD" w:rsidP="002C1136">
      <w:pPr>
        <w:spacing w:line="360" w:lineRule="auto"/>
        <w:jc w:val="both"/>
        <w:rPr>
          <w:rFonts w:ascii="Times New Roman" w:eastAsia="Times New Roman" w:hAnsi="Times New Roman" w:cs="Times New Roman"/>
          <w:color w:val="FF0000"/>
          <w:sz w:val="24"/>
          <w:szCs w:val="24"/>
        </w:rPr>
      </w:pPr>
    </w:p>
    <w:p w14:paraId="3FC30946" w14:textId="487BCCAD" w:rsidR="5BE0AA72" w:rsidRDefault="2F946752" w:rsidP="6C5250D7">
      <w:pPr>
        <w:spacing w:line="360" w:lineRule="auto"/>
        <w:jc w:val="both"/>
        <w:rPr>
          <w:rFonts w:ascii="Times New Roman" w:eastAsia="Times New Roman" w:hAnsi="Times New Roman" w:cs="Times New Roman"/>
          <w:sz w:val="24"/>
          <w:szCs w:val="24"/>
        </w:rPr>
      </w:pPr>
      <w:r w:rsidRPr="00A83B39">
        <w:rPr>
          <w:rFonts w:ascii="Times New Roman" w:eastAsia="Times New Roman" w:hAnsi="Times New Roman" w:cs="Times New Roman"/>
          <w:sz w:val="24"/>
          <w:szCs w:val="24"/>
        </w:rPr>
        <w:t xml:space="preserve">Following construction, a rigorous commissioning process </w:t>
      </w:r>
      <w:r w:rsidR="516A6A3C" w:rsidRPr="00A83B39">
        <w:rPr>
          <w:rFonts w:ascii="Times New Roman" w:eastAsia="Times New Roman" w:hAnsi="Times New Roman" w:cs="Times New Roman"/>
          <w:sz w:val="24"/>
          <w:szCs w:val="24"/>
        </w:rPr>
        <w:t>was</w:t>
      </w:r>
      <w:r w:rsidRPr="00A83B39">
        <w:rPr>
          <w:rFonts w:ascii="Times New Roman" w:eastAsia="Times New Roman" w:hAnsi="Times New Roman" w:cs="Times New Roman"/>
          <w:sz w:val="24"/>
          <w:szCs w:val="24"/>
        </w:rPr>
        <w:t xml:space="preserve"> carried out to perform extensive testing and validation of all components, ensuring their correct function and compliance with all relevant safety and regulatory standards. To maintain the solar farm's performance and reliability, operation and maintenance protocols will be implemented, including regular inspections, cleaning, and necessary repairs.</w:t>
      </w:r>
    </w:p>
    <w:p w14:paraId="0E6D19C3" w14:textId="77777777" w:rsidR="00BA380E" w:rsidRDefault="00BA380E" w:rsidP="6C5250D7">
      <w:pPr>
        <w:spacing w:line="360" w:lineRule="auto"/>
        <w:jc w:val="both"/>
        <w:rPr>
          <w:rFonts w:ascii="Times New Roman" w:eastAsia="Times New Roman" w:hAnsi="Times New Roman" w:cs="Times New Roman"/>
          <w:sz w:val="24"/>
          <w:szCs w:val="24"/>
        </w:rPr>
      </w:pPr>
    </w:p>
    <w:p w14:paraId="39F7A0E6" w14:textId="68CE8F8C" w:rsidR="00BA380E" w:rsidRPr="00AC13E3" w:rsidRDefault="5D839862" w:rsidP="00AC13E3">
      <w:pPr>
        <w:pStyle w:val="Heading2"/>
        <w:spacing w:line="360" w:lineRule="auto"/>
        <w:rPr>
          <w:b/>
        </w:rPr>
      </w:pPr>
      <w:bookmarkStart w:id="8" w:name="_Toc164024188"/>
      <w:bookmarkStart w:id="9" w:name="_Toc164071861"/>
      <w:r w:rsidRPr="6C5250D7">
        <w:rPr>
          <w:b/>
        </w:rPr>
        <w:t>2.3</w:t>
      </w:r>
      <w:r w:rsidR="1024A935" w:rsidRPr="6C5250D7">
        <w:rPr>
          <w:b/>
        </w:rPr>
        <w:t xml:space="preserve"> </w:t>
      </w:r>
      <w:r w:rsidR="00CD2CFD" w:rsidRPr="6C5250D7">
        <w:rPr>
          <w:b/>
        </w:rPr>
        <w:t>TIME</w:t>
      </w:r>
      <w:bookmarkEnd w:id="8"/>
      <w:bookmarkEnd w:id="9"/>
    </w:p>
    <w:p w14:paraId="46655131" w14:textId="565C830E" w:rsidR="4C5D7B9C" w:rsidRPr="007B4576" w:rsidRDefault="4C5D7B9C" w:rsidP="002C1136">
      <w:pPr>
        <w:spacing w:line="360" w:lineRule="auto"/>
        <w:ind w:left="-20" w:right="-20"/>
        <w:jc w:val="both"/>
        <w:rPr>
          <w:rFonts w:ascii="Times New Roman" w:eastAsia="Times New Roman" w:hAnsi="Times New Roman" w:cs="Times New Roman"/>
          <w:color w:val="000000" w:themeColor="text1"/>
          <w:sz w:val="24"/>
          <w:szCs w:val="24"/>
          <w:lang w:val="en-AU" w:eastAsia="zh-CN"/>
        </w:rPr>
      </w:pPr>
      <w:r w:rsidRPr="00A83B39">
        <w:rPr>
          <w:rFonts w:ascii="Times New Roman" w:eastAsia="Times New Roman" w:hAnsi="Times New Roman" w:cs="Times New Roman"/>
          <w:color w:val="000000" w:themeColor="text1"/>
          <w:sz w:val="24"/>
          <w:szCs w:val="24"/>
        </w:rPr>
        <w:t xml:space="preserve">To complete a project in a timely manner acceptable to stakeholders, it is important that a comprehensive schedule management plan is implemented in the planning stage of the project. This is achieved through defining the activities and their sequencing, estimating activity durations and creating the baseline and actual plan </w:t>
      </w:r>
      <w:r w:rsidR="1FF53BA9" w:rsidRPr="00A83B39">
        <w:rPr>
          <w:rFonts w:ascii="Times New Roman" w:eastAsia="Times New Roman" w:hAnsi="Times New Roman" w:cs="Times New Roman"/>
          <w:color w:val="000000" w:themeColor="text1"/>
          <w:sz w:val="24"/>
          <w:szCs w:val="24"/>
        </w:rPr>
        <w:t>(Hartley 2018, p.</w:t>
      </w:r>
      <w:r w:rsidR="2D5C1003" w:rsidRPr="00A83B39">
        <w:rPr>
          <w:rFonts w:ascii="Times New Roman" w:eastAsia="Times New Roman" w:hAnsi="Times New Roman" w:cs="Times New Roman"/>
          <w:color w:val="000000" w:themeColor="text1"/>
          <w:sz w:val="24"/>
          <w:szCs w:val="24"/>
        </w:rPr>
        <w:t>172</w:t>
      </w:r>
      <w:r w:rsidR="1FF53BA9" w:rsidRPr="00A83B39">
        <w:rPr>
          <w:rFonts w:ascii="Times New Roman" w:eastAsia="Times New Roman" w:hAnsi="Times New Roman" w:cs="Times New Roman"/>
          <w:color w:val="000000" w:themeColor="text1"/>
          <w:sz w:val="24"/>
          <w:szCs w:val="24"/>
        </w:rPr>
        <w:t>)</w:t>
      </w:r>
      <w:r w:rsidR="7F7126DE" w:rsidRPr="00A83B39">
        <w:rPr>
          <w:rFonts w:ascii="Times New Roman" w:eastAsia="Times New Roman" w:hAnsi="Times New Roman" w:cs="Times New Roman"/>
          <w:color w:val="000000" w:themeColor="text1"/>
          <w:sz w:val="24"/>
          <w:szCs w:val="24"/>
        </w:rPr>
        <w:t>.</w:t>
      </w:r>
      <w:r w:rsidRPr="00A83B39">
        <w:rPr>
          <w:rFonts w:ascii="Times New Roman" w:eastAsia="Times New Roman" w:hAnsi="Times New Roman" w:cs="Times New Roman"/>
          <w:color w:val="000000" w:themeColor="text1"/>
          <w:sz w:val="24"/>
          <w:szCs w:val="24"/>
        </w:rPr>
        <w:t xml:space="preserve"> Genex carried out and presented this stage through the implementation of a Gantt chart outlining the life of the project</w:t>
      </w:r>
      <w:r w:rsidR="38B699C4" w:rsidRPr="00A83B39">
        <w:rPr>
          <w:rFonts w:ascii="Times New Roman" w:eastAsia="Times New Roman" w:hAnsi="Times New Roman" w:cs="Times New Roman"/>
          <w:color w:val="000000" w:themeColor="text1"/>
          <w:sz w:val="24"/>
          <w:szCs w:val="24"/>
        </w:rPr>
        <w:t xml:space="preserve"> </w:t>
      </w:r>
      <w:r w:rsidR="38B699C4" w:rsidRPr="00B927F7">
        <w:rPr>
          <w:rFonts w:ascii="Times New Roman" w:eastAsia="Times New Roman" w:hAnsi="Times New Roman" w:cs="Times New Roman"/>
          <w:color w:val="000000" w:themeColor="text1"/>
          <w:sz w:val="24"/>
          <w:szCs w:val="24"/>
        </w:rPr>
        <w:t>(see Ap</w:t>
      </w:r>
      <w:r w:rsidR="00C15D08">
        <w:rPr>
          <w:rFonts w:ascii="Times New Roman" w:eastAsia="Times New Roman" w:hAnsi="Times New Roman" w:cs="Times New Roman"/>
          <w:color w:val="000000" w:themeColor="text1"/>
          <w:sz w:val="24"/>
          <w:szCs w:val="24"/>
        </w:rPr>
        <w:t>p</w:t>
      </w:r>
      <w:r w:rsidR="38B699C4" w:rsidRPr="00B927F7">
        <w:rPr>
          <w:rFonts w:ascii="Times New Roman" w:eastAsia="Times New Roman" w:hAnsi="Times New Roman" w:cs="Times New Roman"/>
          <w:color w:val="000000" w:themeColor="text1"/>
          <w:sz w:val="24"/>
          <w:szCs w:val="24"/>
        </w:rPr>
        <w:t xml:space="preserve">endix </w:t>
      </w:r>
      <w:r w:rsidR="00840C1F">
        <w:rPr>
          <w:rFonts w:ascii="Times New Roman" w:eastAsia="Times New Roman" w:hAnsi="Times New Roman" w:cs="Times New Roman"/>
          <w:color w:val="000000" w:themeColor="text1"/>
          <w:sz w:val="24"/>
          <w:szCs w:val="24"/>
        </w:rPr>
        <w:t>A</w:t>
      </w:r>
      <w:r w:rsidR="38B699C4" w:rsidRPr="00B927F7">
        <w:rPr>
          <w:rFonts w:ascii="Times New Roman" w:eastAsia="Times New Roman" w:hAnsi="Times New Roman" w:cs="Times New Roman"/>
          <w:color w:val="000000" w:themeColor="text1"/>
          <w:sz w:val="24"/>
          <w:szCs w:val="24"/>
        </w:rPr>
        <w:t>)</w:t>
      </w:r>
      <w:r w:rsidR="354CC936" w:rsidRPr="00B927F7">
        <w:rPr>
          <w:rFonts w:ascii="Times New Roman" w:eastAsia="Times New Roman" w:hAnsi="Times New Roman" w:cs="Times New Roman"/>
          <w:color w:val="000000" w:themeColor="text1"/>
          <w:sz w:val="24"/>
          <w:szCs w:val="24"/>
        </w:rPr>
        <w:t>.</w:t>
      </w:r>
    </w:p>
    <w:p w14:paraId="3CA0BF66" w14:textId="44C2081D" w:rsidR="4C5D7B9C" w:rsidRDefault="4C5D7B9C" w:rsidP="002C1136">
      <w:pPr>
        <w:spacing w:line="360" w:lineRule="auto"/>
        <w:ind w:left="-20" w:right="-20"/>
        <w:jc w:val="both"/>
        <w:rPr>
          <w:rFonts w:ascii="Times New Roman" w:eastAsia="Times New Roman" w:hAnsi="Times New Roman" w:cs="Times New Roman"/>
          <w:color w:val="000000" w:themeColor="text1"/>
          <w:sz w:val="24"/>
          <w:szCs w:val="24"/>
        </w:rPr>
      </w:pPr>
      <w:r w:rsidRPr="00A83B39">
        <w:rPr>
          <w:rFonts w:ascii="Times New Roman" w:eastAsia="Times New Roman" w:hAnsi="Times New Roman" w:cs="Times New Roman"/>
          <w:color w:val="000000" w:themeColor="text1"/>
          <w:sz w:val="24"/>
          <w:szCs w:val="24"/>
        </w:rPr>
        <w:t>In the execution stage of the project, effective time management is required to control delays</w:t>
      </w:r>
      <w:r w:rsidR="48DA635D" w:rsidRPr="00A83B39">
        <w:rPr>
          <w:rFonts w:ascii="Times New Roman" w:eastAsia="Times New Roman" w:hAnsi="Times New Roman" w:cs="Times New Roman"/>
          <w:color w:val="000000" w:themeColor="text1"/>
          <w:sz w:val="24"/>
          <w:szCs w:val="24"/>
        </w:rPr>
        <w:t xml:space="preserve"> and </w:t>
      </w:r>
      <w:r w:rsidRPr="00A83B39">
        <w:rPr>
          <w:rFonts w:ascii="Times New Roman" w:eastAsia="Times New Roman" w:hAnsi="Times New Roman" w:cs="Times New Roman"/>
          <w:color w:val="000000" w:themeColor="text1"/>
          <w:sz w:val="24"/>
          <w:szCs w:val="24"/>
        </w:rPr>
        <w:t>unforeseen circumstances</w:t>
      </w:r>
      <w:r w:rsidR="65D21A3C" w:rsidRPr="00A83B39">
        <w:rPr>
          <w:rFonts w:ascii="Times New Roman" w:eastAsia="Times New Roman" w:hAnsi="Times New Roman" w:cs="Times New Roman"/>
          <w:color w:val="000000" w:themeColor="text1"/>
          <w:sz w:val="24"/>
          <w:szCs w:val="24"/>
        </w:rPr>
        <w:t xml:space="preserve"> such as </w:t>
      </w:r>
      <w:r w:rsidRPr="00A83B39">
        <w:rPr>
          <w:rFonts w:ascii="Times New Roman" w:eastAsia="Times New Roman" w:hAnsi="Times New Roman" w:cs="Times New Roman"/>
          <w:color w:val="000000" w:themeColor="text1"/>
          <w:sz w:val="24"/>
          <w:szCs w:val="24"/>
        </w:rPr>
        <w:t xml:space="preserve">potential scope changes. These events </w:t>
      </w:r>
      <w:r w:rsidR="00FCC2FA" w:rsidRPr="00A83B39">
        <w:rPr>
          <w:rFonts w:ascii="Times New Roman" w:eastAsia="Times New Roman" w:hAnsi="Times New Roman" w:cs="Times New Roman"/>
          <w:color w:val="000000" w:themeColor="text1"/>
          <w:sz w:val="24"/>
          <w:szCs w:val="24"/>
        </w:rPr>
        <w:t xml:space="preserve">such as the delay in Project Finance </w:t>
      </w:r>
      <w:r w:rsidR="6B842F9A" w:rsidRPr="00A83B39">
        <w:rPr>
          <w:rFonts w:ascii="Times New Roman" w:eastAsia="Times New Roman" w:hAnsi="Times New Roman" w:cs="Times New Roman"/>
          <w:color w:val="000000" w:themeColor="text1"/>
          <w:sz w:val="24"/>
          <w:szCs w:val="24"/>
        </w:rPr>
        <w:t>and Commissioning</w:t>
      </w:r>
      <w:r w:rsidR="7A88F5C3" w:rsidRPr="00A83B39">
        <w:rPr>
          <w:rFonts w:ascii="Times New Roman" w:eastAsia="Times New Roman" w:hAnsi="Times New Roman" w:cs="Times New Roman"/>
          <w:color w:val="000000" w:themeColor="text1"/>
          <w:sz w:val="24"/>
          <w:szCs w:val="24"/>
        </w:rPr>
        <w:t xml:space="preserve"> </w:t>
      </w:r>
      <w:r w:rsidR="00FCC2FA" w:rsidRPr="00A83B39">
        <w:rPr>
          <w:rFonts w:ascii="Times New Roman" w:eastAsia="Times New Roman" w:hAnsi="Times New Roman" w:cs="Times New Roman"/>
          <w:color w:val="000000" w:themeColor="text1"/>
          <w:sz w:val="24"/>
          <w:szCs w:val="24"/>
        </w:rPr>
        <w:t xml:space="preserve">in the </w:t>
      </w:r>
      <w:r w:rsidR="7A88F5C3" w:rsidRPr="00A83B39">
        <w:rPr>
          <w:rFonts w:ascii="Times New Roman" w:eastAsia="Times New Roman" w:hAnsi="Times New Roman" w:cs="Times New Roman"/>
          <w:color w:val="000000" w:themeColor="text1"/>
          <w:sz w:val="24"/>
          <w:szCs w:val="24"/>
        </w:rPr>
        <w:t>K</w:t>
      </w:r>
      <w:r w:rsidR="0B0B890B" w:rsidRPr="00A83B39">
        <w:rPr>
          <w:rFonts w:ascii="Times New Roman" w:eastAsia="Times New Roman" w:hAnsi="Times New Roman" w:cs="Times New Roman"/>
          <w:color w:val="000000" w:themeColor="text1"/>
          <w:sz w:val="24"/>
          <w:szCs w:val="24"/>
        </w:rPr>
        <w:t>S1</w:t>
      </w:r>
      <w:r w:rsidR="00FCC2FA" w:rsidRPr="00A83B39">
        <w:rPr>
          <w:rFonts w:ascii="Times New Roman" w:eastAsia="Times New Roman" w:hAnsi="Times New Roman" w:cs="Times New Roman"/>
          <w:color w:val="000000" w:themeColor="text1"/>
          <w:sz w:val="24"/>
          <w:szCs w:val="24"/>
        </w:rPr>
        <w:t xml:space="preserve"> </w:t>
      </w:r>
      <w:r w:rsidRPr="00A83B39">
        <w:rPr>
          <w:rFonts w:ascii="Times New Roman" w:eastAsia="Times New Roman" w:hAnsi="Times New Roman" w:cs="Times New Roman"/>
          <w:color w:val="000000" w:themeColor="text1"/>
          <w:sz w:val="24"/>
          <w:szCs w:val="24"/>
        </w:rPr>
        <w:t>can ultimately lead to changes in the initial deadlines or prolonging the project</w:t>
      </w:r>
      <w:r w:rsidR="41F981B3" w:rsidRPr="00A83B39">
        <w:rPr>
          <w:rFonts w:ascii="Times New Roman" w:eastAsia="Times New Roman" w:hAnsi="Times New Roman" w:cs="Times New Roman"/>
          <w:color w:val="000000" w:themeColor="text1"/>
          <w:sz w:val="24"/>
          <w:szCs w:val="24"/>
        </w:rPr>
        <w:t xml:space="preserve"> (B. Guo, personal interview, 5 April, 2024)</w:t>
      </w:r>
      <w:r w:rsidR="7F7126DE" w:rsidRPr="00A83B39">
        <w:rPr>
          <w:rFonts w:ascii="Times New Roman" w:eastAsia="Times New Roman" w:hAnsi="Times New Roman" w:cs="Times New Roman"/>
          <w:color w:val="000000" w:themeColor="text1"/>
          <w:sz w:val="24"/>
          <w:szCs w:val="24"/>
        </w:rPr>
        <w:t>.</w:t>
      </w:r>
      <w:r w:rsidRPr="00A83B39">
        <w:rPr>
          <w:rFonts w:ascii="Times New Roman" w:eastAsia="Times New Roman" w:hAnsi="Times New Roman" w:cs="Times New Roman"/>
          <w:color w:val="000000" w:themeColor="text1"/>
          <w:sz w:val="24"/>
          <w:szCs w:val="24"/>
        </w:rPr>
        <w:t xml:space="preserve"> Genex utili</w:t>
      </w:r>
      <w:r w:rsidR="00B40C03">
        <w:rPr>
          <w:rFonts w:ascii="Times New Roman" w:eastAsia="Times New Roman" w:hAnsi="Times New Roman" w:cs="Times New Roman"/>
          <w:color w:val="000000" w:themeColor="text1"/>
          <w:sz w:val="24"/>
          <w:szCs w:val="24"/>
        </w:rPr>
        <w:t>s</w:t>
      </w:r>
      <w:r w:rsidRPr="00A83B39">
        <w:rPr>
          <w:rFonts w:ascii="Times New Roman" w:eastAsia="Times New Roman" w:hAnsi="Times New Roman" w:cs="Times New Roman"/>
          <w:color w:val="000000" w:themeColor="text1"/>
          <w:sz w:val="24"/>
          <w:szCs w:val="24"/>
        </w:rPr>
        <w:t>ed the prescribed plan from the planning stage while using the time management technique of l</w:t>
      </w:r>
      <w:r w:rsidR="1460B72F" w:rsidRPr="00A83B39">
        <w:rPr>
          <w:rFonts w:ascii="Times New Roman" w:eastAsia="Times New Roman" w:hAnsi="Times New Roman" w:cs="Times New Roman"/>
          <w:color w:val="000000" w:themeColor="text1"/>
          <w:sz w:val="24"/>
          <w:szCs w:val="24"/>
        </w:rPr>
        <w:t>ead</w:t>
      </w:r>
      <w:r w:rsidRPr="00A83B39">
        <w:rPr>
          <w:rFonts w:ascii="Times New Roman" w:eastAsia="Times New Roman" w:hAnsi="Times New Roman" w:cs="Times New Roman"/>
          <w:color w:val="000000" w:themeColor="text1"/>
          <w:sz w:val="24"/>
          <w:szCs w:val="24"/>
        </w:rPr>
        <w:t xml:space="preserve"> time to handle unforeseen </w:t>
      </w:r>
      <w:r w:rsidR="722D691A" w:rsidRPr="00A83B39">
        <w:rPr>
          <w:rFonts w:ascii="Times New Roman" w:eastAsia="Times New Roman" w:hAnsi="Times New Roman" w:cs="Times New Roman"/>
          <w:color w:val="000000" w:themeColor="text1"/>
          <w:sz w:val="24"/>
          <w:szCs w:val="24"/>
        </w:rPr>
        <w:t>financing</w:t>
      </w:r>
      <w:r w:rsidR="7F7126DE" w:rsidRPr="00A83B39">
        <w:rPr>
          <w:rFonts w:ascii="Times New Roman" w:eastAsia="Times New Roman" w:hAnsi="Times New Roman" w:cs="Times New Roman"/>
          <w:color w:val="000000" w:themeColor="text1"/>
          <w:sz w:val="24"/>
          <w:szCs w:val="24"/>
        </w:rPr>
        <w:t xml:space="preserve"> </w:t>
      </w:r>
      <w:r w:rsidRPr="00A83B39">
        <w:rPr>
          <w:rFonts w:ascii="Times New Roman" w:eastAsia="Times New Roman" w:hAnsi="Times New Roman" w:cs="Times New Roman"/>
          <w:color w:val="000000" w:themeColor="text1"/>
          <w:sz w:val="24"/>
          <w:szCs w:val="24"/>
        </w:rPr>
        <w:t>delays during execution.</w:t>
      </w:r>
      <w:r w:rsidR="1A431B71" w:rsidRPr="00A83B39">
        <w:rPr>
          <w:rFonts w:ascii="Times New Roman" w:eastAsia="Times New Roman" w:hAnsi="Times New Roman" w:cs="Times New Roman"/>
          <w:color w:val="000000" w:themeColor="text1"/>
          <w:sz w:val="24"/>
          <w:szCs w:val="24"/>
        </w:rPr>
        <w:t xml:space="preserve"> </w:t>
      </w:r>
      <w:r w:rsidR="6A11D0FF" w:rsidRPr="00A83B39">
        <w:rPr>
          <w:rFonts w:ascii="Times New Roman" w:eastAsia="Times New Roman" w:hAnsi="Times New Roman" w:cs="Times New Roman"/>
          <w:color w:val="000000" w:themeColor="text1"/>
          <w:sz w:val="24"/>
          <w:szCs w:val="24"/>
        </w:rPr>
        <w:t>Overall, the project was completed</w:t>
      </w:r>
      <w:r w:rsidR="193353CC" w:rsidRPr="00A83B39">
        <w:rPr>
          <w:rFonts w:ascii="Times New Roman" w:eastAsia="Times New Roman" w:hAnsi="Times New Roman" w:cs="Times New Roman"/>
          <w:color w:val="000000" w:themeColor="text1"/>
          <w:sz w:val="24"/>
          <w:szCs w:val="24"/>
        </w:rPr>
        <w:t xml:space="preserve"> and finalised</w:t>
      </w:r>
      <w:r w:rsidR="6A11D0FF" w:rsidRPr="00A83B39">
        <w:rPr>
          <w:rFonts w:ascii="Times New Roman" w:eastAsia="Times New Roman" w:hAnsi="Times New Roman" w:cs="Times New Roman"/>
          <w:color w:val="000000" w:themeColor="text1"/>
          <w:sz w:val="24"/>
          <w:szCs w:val="24"/>
        </w:rPr>
        <w:t xml:space="preserve"> 1 year after the planned date due to</w:t>
      </w:r>
      <w:r w:rsidR="00B0A216" w:rsidRPr="00A83B39">
        <w:rPr>
          <w:rFonts w:ascii="Times New Roman" w:eastAsia="Times New Roman" w:hAnsi="Times New Roman" w:cs="Times New Roman"/>
          <w:color w:val="000000" w:themeColor="text1"/>
          <w:sz w:val="24"/>
          <w:szCs w:val="24"/>
        </w:rPr>
        <w:t xml:space="preserve"> the</w:t>
      </w:r>
      <w:r w:rsidR="6A11D0FF" w:rsidRPr="00A83B39">
        <w:rPr>
          <w:rFonts w:ascii="Times New Roman" w:eastAsia="Times New Roman" w:hAnsi="Times New Roman" w:cs="Times New Roman"/>
          <w:color w:val="000000" w:themeColor="text1"/>
          <w:sz w:val="24"/>
          <w:szCs w:val="24"/>
        </w:rPr>
        <w:t xml:space="preserve"> unexpected delays </w:t>
      </w:r>
      <w:r w:rsidR="0DEB8D0C" w:rsidRPr="00A83B39">
        <w:rPr>
          <w:rFonts w:ascii="Times New Roman" w:eastAsia="Times New Roman" w:hAnsi="Times New Roman" w:cs="Times New Roman"/>
          <w:color w:val="000000" w:themeColor="text1"/>
          <w:sz w:val="24"/>
          <w:szCs w:val="24"/>
        </w:rPr>
        <w:t>in the commissioning stage</w:t>
      </w:r>
      <w:r w:rsidR="565E1474" w:rsidRPr="00A83B39">
        <w:rPr>
          <w:rFonts w:ascii="Times New Roman" w:eastAsia="Times New Roman" w:hAnsi="Times New Roman" w:cs="Times New Roman"/>
          <w:color w:val="000000" w:themeColor="text1"/>
          <w:sz w:val="24"/>
          <w:szCs w:val="24"/>
        </w:rPr>
        <w:t xml:space="preserve"> (Genex Power, 2018)</w:t>
      </w:r>
      <w:r w:rsidR="0DEB8D0C" w:rsidRPr="00A83B39">
        <w:rPr>
          <w:rFonts w:ascii="Times New Roman" w:eastAsia="Times New Roman" w:hAnsi="Times New Roman" w:cs="Times New Roman"/>
          <w:color w:val="000000" w:themeColor="text1"/>
          <w:sz w:val="24"/>
          <w:szCs w:val="24"/>
        </w:rPr>
        <w:t>.</w:t>
      </w:r>
    </w:p>
    <w:p w14:paraId="34273527" w14:textId="77777777" w:rsidR="00BA380E" w:rsidRDefault="00BA380E" w:rsidP="002C1136">
      <w:pPr>
        <w:spacing w:line="360" w:lineRule="auto"/>
        <w:ind w:left="-20" w:right="-20"/>
        <w:jc w:val="both"/>
        <w:rPr>
          <w:rFonts w:ascii="Times New Roman" w:eastAsia="Times New Roman" w:hAnsi="Times New Roman" w:cs="Times New Roman"/>
          <w:color w:val="000000" w:themeColor="text1"/>
          <w:sz w:val="24"/>
          <w:szCs w:val="24"/>
        </w:rPr>
      </w:pPr>
    </w:p>
    <w:p w14:paraId="0CDE9163" w14:textId="48D182A6" w:rsidR="00A83B39" w:rsidRPr="00A83B39" w:rsidRDefault="7733CBFB" w:rsidP="6C5250D7">
      <w:pPr>
        <w:pStyle w:val="Heading2"/>
        <w:spacing w:line="360" w:lineRule="auto"/>
        <w:rPr>
          <w:b/>
        </w:rPr>
      </w:pPr>
      <w:bookmarkStart w:id="10" w:name="_Toc164024189"/>
      <w:bookmarkStart w:id="11" w:name="_Toc164071862"/>
      <w:r w:rsidRPr="6C5250D7">
        <w:rPr>
          <w:b/>
        </w:rPr>
        <w:t>2.4</w:t>
      </w:r>
      <w:r w:rsidR="1024A935" w:rsidRPr="6C5250D7">
        <w:rPr>
          <w:b/>
        </w:rPr>
        <w:t xml:space="preserve">  </w:t>
      </w:r>
      <w:r w:rsidR="00CD2CFD" w:rsidRPr="6C5250D7">
        <w:rPr>
          <w:b/>
        </w:rPr>
        <w:t>QUALITY</w:t>
      </w:r>
      <w:bookmarkEnd w:id="10"/>
      <w:bookmarkEnd w:id="11"/>
      <w:r w:rsidR="00CD2CFD" w:rsidRPr="6C5250D7">
        <w:rPr>
          <w:b/>
        </w:rPr>
        <w:t xml:space="preserve"> </w:t>
      </w:r>
    </w:p>
    <w:p w14:paraId="0531F63B" w14:textId="5E52E4CD" w:rsidR="4B817899" w:rsidRDefault="0FE53945"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Quality management serves as a cornerstone</w:t>
      </w:r>
      <w:r w:rsidR="001E735E">
        <w:rPr>
          <w:rFonts w:ascii="Times New Roman" w:eastAsia="Times New Roman" w:hAnsi="Times New Roman" w:cs="Times New Roman"/>
          <w:color w:val="000000" w:themeColor="text1"/>
          <w:sz w:val="24"/>
          <w:szCs w:val="24"/>
        </w:rPr>
        <w:t xml:space="preserve"> of project management</w:t>
      </w:r>
      <w:r w:rsidRPr="00B30FEC">
        <w:rPr>
          <w:rFonts w:ascii="Times New Roman" w:eastAsia="Times New Roman" w:hAnsi="Times New Roman" w:cs="Times New Roman"/>
          <w:color w:val="000000" w:themeColor="text1"/>
          <w:sz w:val="24"/>
          <w:szCs w:val="24"/>
        </w:rPr>
        <w:t>, ensuring that every facet of the solar infrastructure aligns with or surpasses industry standards and regulatory mandates. The project</w:t>
      </w:r>
      <w:r w:rsidR="4626F8C8" w:rsidRPr="00B30FEC">
        <w:rPr>
          <w:rFonts w:ascii="Times New Roman" w:eastAsia="Times New Roman" w:hAnsi="Times New Roman" w:cs="Times New Roman"/>
          <w:color w:val="000000" w:themeColor="text1"/>
          <w:sz w:val="24"/>
          <w:szCs w:val="24"/>
        </w:rPr>
        <w:t xml:space="preserve"> </w:t>
      </w:r>
      <w:r w:rsidR="3EF72B1B" w:rsidRPr="00B30FEC">
        <w:rPr>
          <w:rFonts w:ascii="Times New Roman" w:eastAsia="Times New Roman" w:hAnsi="Times New Roman" w:cs="Times New Roman"/>
          <w:color w:val="000000" w:themeColor="text1"/>
          <w:sz w:val="24"/>
          <w:szCs w:val="24"/>
        </w:rPr>
        <w:t>stakeholders</w:t>
      </w:r>
      <w:r w:rsidR="4626F8C8" w:rsidRPr="00B30FEC">
        <w:rPr>
          <w:rFonts w:ascii="Times New Roman" w:eastAsia="Times New Roman" w:hAnsi="Times New Roman" w:cs="Times New Roman"/>
          <w:color w:val="000000" w:themeColor="text1"/>
          <w:sz w:val="24"/>
          <w:szCs w:val="24"/>
        </w:rPr>
        <w:t xml:space="preserve"> </w:t>
      </w:r>
      <w:r w:rsidRPr="00B30FEC">
        <w:rPr>
          <w:rFonts w:ascii="Times New Roman" w:eastAsia="Times New Roman" w:hAnsi="Times New Roman" w:cs="Times New Roman"/>
          <w:color w:val="000000" w:themeColor="text1"/>
          <w:sz w:val="24"/>
          <w:szCs w:val="24"/>
        </w:rPr>
        <w:t>employ</w:t>
      </w:r>
      <w:r w:rsidR="009042B5">
        <w:rPr>
          <w:rFonts w:ascii="Times New Roman" w:eastAsia="Times New Roman" w:hAnsi="Times New Roman" w:cs="Times New Roman"/>
          <w:color w:val="000000" w:themeColor="text1"/>
          <w:sz w:val="24"/>
          <w:szCs w:val="24"/>
        </w:rPr>
        <w:t>ed</w:t>
      </w:r>
      <w:r w:rsidRPr="00B30FEC">
        <w:rPr>
          <w:rFonts w:ascii="Times New Roman" w:eastAsia="Times New Roman" w:hAnsi="Times New Roman" w:cs="Times New Roman"/>
          <w:color w:val="000000" w:themeColor="text1"/>
          <w:sz w:val="24"/>
          <w:szCs w:val="24"/>
        </w:rPr>
        <w:t xml:space="preserve"> multifaceted </w:t>
      </w:r>
      <w:r w:rsidR="29916474" w:rsidRPr="00B30FEC">
        <w:rPr>
          <w:rFonts w:ascii="Times New Roman" w:eastAsia="Times New Roman" w:hAnsi="Times New Roman" w:cs="Times New Roman"/>
          <w:color w:val="000000" w:themeColor="text1"/>
          <w:sz w:val="24"/>
          <w:szCs w:val="24"/>
        </w:rPr>
        <w:t>approach</w:t>
      </w:r>
      <w:r w:rsidR="53F74A95" w:rsidRPr="00B30FEC">
        <w:rPr>
          <w:rFonts w:ascii="Times New Roman" w:eastAsia="Times New Roman" w:hAnsi="Times New Roman" w:cs="Times New Roman"/>
          <w:color w:val="000000" w:themeColor="text1"/>
          <w:sz w:val="24"/>
          <w:szCs w:val="24"/>
        </w:rPr>
        <w:t>es</w:t>
      </w:r>
      <w:r w:rsidRPr="00B30FEC">
        <w:rPr>
          <w:rFonts w:ascii="Times New Roman" w:eastAsia="Times New Roman" w:hAnsi="Times New Roman" w:cs="Times New Roman"/>
          <w:color w:val="000000" w:themeColor="text1"/>
          <w:sz w:val="24"/>
          <w:szCs w:val="24"/>
        </w:rPr>
        <w:t xml:space="preserve"> to </w:t>
      </w:r>
      <w:r w:rsidR="62CA94DC" w:rsidRPr="00B30FEC">
        <w:rPr>
          <w:rFonts w:ascii="Times New Roman" w:eastAsia="Times New Roman" w:hAnsi="Times New Roman" w:cs="Times New Roman"/>
          <w:color w:val="000000" w:themeColor="text1"/>
          <w:sz w:val="24"/>
          <w:szCs w:val="24"/>
        </w:rPr>
        <w:t>optimi</w:t>
      </w:r>
      <w:r w:rsidR="10EEE9AB" w:rsidRPr="00B30FEC">
        <w:rPr>
          <w:rFonts w:ascii="Times New Roman" w:eastAsia="Times New Roman" w:hAnsi="Times New Roman" w:cs="Times New Roman"/>
          <w:color w:val="000000" w:themeColor="text1"/>
          <w:sz w:val="24"/>
          <w:szCs w:val="24"/>
        </w:rPr>
        <w:t>s</w:t>
      </w:r>
      <w:r w:rsidR="62CA94DC" w:rsidRPr="00B30FEC">
        <w:rPr>
          <w:rFonts w:ascii="Times New Roman" w:eastAsia="Times New Roman" w:hAnsi="Times New Roman" w:cs="Times New Roman"/>
          <w:color w:val="000000" w:themeColor="text1"/>
          <w:sz w:val="24"/>
          <w:szCs w:val="24"/>
        </w:rPr>
        <w:t>e</w:t>
      </w:r>
      <w:r w:rsidRPr="00B30FEC">
        <w:rPr>
          <w:rFonts w:ascii="Times New Roman" w:eastAsia="Times New Roman" w:hAnsi="Times New Roman" w:cs="Times New Roman"/>
          <w:color w:val="000000" w:themeColor="text1"/>
          <w:sz w:val="24"/>
          <w:szCs w:val="24"/>
        </w:rPr>
        <w:t xml:space="preserve"> solar power generation, transmission, and storage over its lifespan.</w:t>
      </w:r>
    </w:p>
    <w:p w14:paraId="2BCB3076"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2647E6DE"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73F81C6D"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6218E11F" w14:textId="543F9FBC" w:rsidR="00A83B39" w:rsidRPr="00A83B39" w:rsidRDefault="5FC89064" w:rsidP="6C5250D7">
      <w:pPr>
        <w:pStyle w:val="Heading2"/>
        <w:spacing w:line="360" w:lineRule="auto"/>
        <w:rPr>
          <w:b/>
        </w:rPr>
      </w:pPr>
      <w:bookmarkStart w:id="12" w:name="_Toc164024190"/>
      <w:bookmarkStart w:id="13" w:name="_Toc164071863"/>
      <w:r w:rsidRPr="6C5250D7">
        <w:rPr>
          <w:b/>
        </w:rPr>
        <w:t>2.5</w:t>
      </w:r>
      <w:r w:rsidR="357F9ECA" w:rsidRPr="6C5250D7">
        <w:rPr>
          <w:b/>
        </w:rPr>
        <w:t xml:space="preserve">  </w:t>
      </w:r>
      <w:r w:rsidR="00CD2CFD" w:rsidRPr="6C5250D7">
        <w:rPr>
          <w:b/>
        </w:rPr>
        <w:t>RISK</w:t>
      </w:r>
      <w:bookmarkEnd w:id="12"/>
      <w:bookmarkEnd w:id="13"/>
    </w:p>
    <w:p w14:paraId="5C203AF6" w14:textId="58E03A04" w:rsidR="00F67312" w:rsidRPr="00B30FEC" w:rsidRDefault="008E0339"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Risk is an inevitable aspect of any project. </w:t>
      </w:r>
      <w:r w:rsidR="00F67312" w:rsidRPr="00B30FEC">
        <w:rPr>
          <w:rFonts w:ascii="Times New Roman" w:eastAsia="Times New Roman" w:hAnsi="Times New Roman" w:cs="Times New Roman"/>
          <w:color w:val="000000" w:themeColor="text1"/>
          <w:sz w:val="24"/>
          <w:szCs w:val="24"/>
        </w:rPr>
        <w:t>Identifying and managing all risks throughout every stage of the project lifecycle is of paramount importance</w:t>
      </w:r>
      <w:r w:rsidRPr="00B30FEC">
        <w:rPr>
          <w:rFonts w:ascii="Times New Roman" w:eastAsia="Times New Roman" w:hAnsi="Times New Roman" w:cs="Times New Roman"/>
          <w:color w:val="000000" w:themeColor="text1"/>
          <w:sz w:val="24"/>
          <w:szCs w:val="24"/>
        </w:rPr>
        <w:t xml:space="preserve"> because it</w:t>
      </w:r>
      <w:r w:rsidR="00F67312" w:rsidRPr="00B30FEC">
        <w:rPr>
          <w:rFonts w:ascii="Times New Roman" w:eastAsia="Times New Roman" w:hAnsi="Times New Roman" w:cs="Times New Roman"/>
          <w:color w:val="000000" w:themeColor="text1"/>
          <w:sz w:val="24"/>
          <w:szCs w:val="24"/>
        </w:rPr>
        <w:t xml:space="preserve"> provides opportunities to mitigate them</w:t>
      </w:r>
      <w:r w:rsidR="0031658F" w:rsidRPr="00B30FEC">
        <w:rPr>
          <w:rFonts w:ascii="Times New Roman" w:eastAsia="Times New Roman" w:hAnsi="Times New Roman" w:cs="Times New Roman"/>
          <w:color w:val="000000" w:themeColor="text1"/>
          <w:sz w:val="24"/>
          <w:szCs w:val="24"/>
        </w:rPr>
        <w:t>.</w:t>
      </w:r>
    </w:p>
    <w:p w14:paraId="3A81DA82" w14:textId="29E4A465" w:rsidR="43A4E5C6" w:rsidRPr="00B30FEC" w:rsidRDefault="53D3C6B7"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The initial risk assessment encompassed the environmental and social considerations of the project, including potential objections from local landowners and biodiversity concerns</w:t>
      </w:r>
      <w:r w:rsidR="00842FCF" w:rsidRPr="00B30FEC">
        <w:rPr>
          <w:rFonts w:ascii="Times New Roman" w:eastAsia="Times New Roman" w:hAnsi="Times New Roman" w:cs="Times New Roman"/>
          <w:color w:val="000000" w:themeColor="text1"/>
          <w:sz w:val="24"/>
          <w:szCs w:val="24"/>
        </w:rPr>
        <w:t>.</w:t>
      </w:r>
      <w:r w:rsidRPr="00B30FEC">
        <w:rPr>
          <w:rFonts w:ascii="Times New Roman" w:eastAsia="Times New Roman" w:hAnsi="Times New Roman" w:cs="Times New Roman"/>
          <w:color w:val="000000" w:themeColor="text1"/>
          <w:sz w:val="24"/>
          <w:szCs w:val="24"/>
        </w:rPr>
        <w:t xml:space="preserve"> Due to the project's location on an abandoned mine site, such issues were minimal</w:t>
      </w:r>
      <w:r w:rsidR="00A07499" w:rsidRPr="00B30FEC">
        <w:rPr>
          <w:rFonts w:ascii="Times New Roman" w:eastAsia="Times New Roman" w:hAnsi="Times New Roman" w:cs="Times New Roman"/>
          <w:color w:val="000000" w:themeColor="text1"/>
          <w:sz w:val="24"/>
          <w:szCs w:val="24"/>
        </w:rPr>
        <w:t xml:space="preserve"> (B. Guo, personal interview, 5 April 2024).</w:t>
      </w:r>
    </w:p>
    <w:p w14:paraId="7A4B1CC3" w14:textId="5D1F581E" w:rsidR="43A4E5C6" w:rsidRPr="00B30FEC" w:rsidRDefault="53D3C6B7"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Genex sourced essential equipment from international suppliers like First Solar (US), SMA (Germany), and NEXTracker (US). However, international procurement introduced additional considerations for project financing, chiefly due to foreign exchange financial risk.</w:t>
      </w:r>
    </w:p>
    <w:p w14:paraId="1D5C1E5F" w14:textId="064F21B2" w:rsidR="43A4E5C6" w:rsidRPr="00B30FEC" w:rsidRDefault="53D3C6B7"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b/>
          <w:color w:val="000000" w:themeColor="text1"/>
          <w:sz w:val="24"/>
          <w:szCs w:val="24"/>
        </w:rPr>
        <w:t>"This was the first wave of large-scale projects, so, no one’s really had a lot of experience with solar at that point.”</w:t>
      </w:r>
      <w:r w:rsidRPr="00B30FEC">
        <w:rPr>
          <w:rFonts w:ascii="Times New Roman" w:eastAsia="Times New Roman" w:hAnsi="Times New Roman" w:cs="Times New Roman"/>
          <w:color w:val="000000" w:themeColor="text1"/>
          <w:sz w:val="24"/>
          <w:szCs w:val="24"/>
        </w:rPr>
        <w:t xml:space="preserve"> </w:t>
      </w:r>
      <w:r w:rsidR="001C7AE1" w:rsidRPr="00B30FEC">
        <w:rPr>
          <w:rFonts w:ascii="Times New Roman" w:eastAsia="Times New Roman" w:hAnsi="Times New Roman" w:cs="Times New Roman"/>
          <w:color w:val="000000" w:themeColor="text1"/>
          <w:sz w:val="24"/>
          <w:szCs w:val="24"/>
        </w:rPr>
        <w:t xml:space="preserve">(B. Guo, personal interview, 5 April 2024).  </w:t>
      </w:r>
      <w:r w:rsidRPr="00B30FEC">
        <w:rPr>
          <w:rFonts w:ascii="Times New Roman" w:eastAsia="Times New Roman" w:hAnsi="Times New Roman" w:cs="Times New Roman"/>
          <w:color w:val="000000" w:themeColor="text1"/>
          <w:sz w:val="24"/>
          <w:szCs w:val="24"/>
        </w:rPr>
        <w:t xml:space="preserve">Inexperienced teams meant the whole project was prone to making errors, creating high-risk due to the uncertainty surrounding costs and the lack of historical data on similar projects. </w:t>
      </w:r>
    </w:p>
    <w:p w14:paraId="6847081F" w14:textId="5F84D14F" w:rsidR="7E345AA1" w:rsidRDefault="2E36CFDA" w:rsidP="7E345AA1">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Moreover, grid connection providers are often government entities (Ergon Energy in this case, a QLD government owned corporation) and as such, issues of price and time of connection are often non-negotiable and </w:t>
      </w:r>
      <w:r w:rsidR="4E602B1F" w:rsidRPr="00B30FEC">
        <w:rPr>
          <w:rFonts w:ascii="Times New Roman" w:eastAsia="Times New Roman" w:hAnsi="Times New Roman" w:cs="Times New Roman"/>
          <w:color w:val="000000" w:themeColor="text1"/>
          <w:sz w:val="24"/>
          <w:szCs w:val="24"/>
        </w:rPr>
        <w:t>connecting to the grid emerged as the longest and riskiest part of the project</w:t>
      </w:r>
      <w:r w:rsidR="3D27C703" w:rsidRPr="00B30FEC">
        <w:rPr>
          <w:rFonts w:ascii="Times New Roman" w:eastAsia="Times New Roman" w:hAnsi="Times New Roman" w:cs="Times New Roman"/>
          <w:color w:val="000000" w:themeColor="text1"/>
          <w:sz w:val="24"/>
          <w:szCs w:val="24"/>
        </w:rPr>
        <w:t xml:space="preserve"> </w:t>
      </w:r>
      <w:r w:rsidR="00AB310D" w:rsidRPr="00B30FEC">
        <w:rPr>
          <w:rFonts w:ascii="Times New Roman" w:eastAsia="Times New Roman" w:hAnsi="Times New Roman" w:cs="Times New Roman"/>
          <w:color w:val="000000" w:themeColor="text1"/>
          <w:sz w:val="24"/>
          <w:szCs w:val="24"/>
        </w:rPr>
        <w:t>(B. Guo, personal interview, 5 April 2024)</w:t>
      </w:r>
      <w:r w:rsidR="008101EC" w:rsidRPr="00B30FEC">
        <w:rPr>
          <w:rFonts w:ascii="Times New Roman" w:eastAsia="Times New Roman" w:hAnsi="Times New Roman" w:cs="Times New Roman"/>
          <w:color w:val="000000" w:themeColor="text1"/>
          <w:sz w:val="24"/>
          <w:szCs w:val="24"/>
        </w:rPr>
        <w:t>.</w:t>
      </w:r>
    </w:p>
    <w:p w14:paraId="77394097" w14:textId="77777777" w:rsidR="00D03A74" w:rsidRDefault="00D03A74" w:rsidP="7E345AA1">
      <w:pPr>
        <w:spacing w:line="360" w:lineRule="auto"/>
        <w:ind w:left="-20" w:right="-20"/>
        <w:jc w:val="both"/>
        <w:rPr>
          <w:rFonts w:ascii="Times New Roman" w:eastAsia="Times New Roman" w:hAnsi="Times New Roman" w:cs="Times New Roman"/>
          <w:color w:val="000000" w:themeColor="text1"/>
          <w:sz w:val="24"/>
          <w:szCs w:val="24"/>
        </w:rPr>
      </w:pPr>
    </w:p>
    <w:p w14:paraId="4F3A811A" w14:textId="6DB87947" w:rsidR="00B30FEC" w:rsidRPr="00B30FEC" w:rsidRDefault="00CD2CFD" w:rsidP="6C5250D7">
      <w:pPr>
        <w:pStyle w:val="Heading2"/>
        <w:spacing w:line="360" w:lineRule="auto"/>
      </w:pPr>
      <w:bookmarkStart w:id="14" w:name="_Toc164024191"/>
      <w:bookmarkStart w:id="15" w:name="_Toc164071864"/>
      <w:r w:rsidRPr="6C5250D7">
        <w:rPr>
          <w:b/>
        </w:rPr>
        <w:t>2.6 STAKEHOLDERS AND COMMUNICATION</w:t>
      </w:r>
      <w:bookmarkEnd w:id="14"/>
      <w:bookmarkEnd w:id="15"/>
      <w:r w:rsidRPr="723A3CB5">
        <w:t xml:space="preserve"> </w:t>
      </w:r>
    </w:p>
    <w:p w14:paraId="5F71EF30" w14:textId="0D059C31" w:rsidR="43A4E5C6" w:rsidRPr="00B30FEC" w:rsidRDefault="4D95800D" w:rsidP="002C1136">
      <w:pPr>
        <w:spacing w:line="360" w:lineRule="auto"/>
        <w:ind w:left="-20" w:right="-20"/>
        <w:jc w:val="both"/>
        <w:rPr>
          <w:rFonts w:ascii="Times New Roman" w:eastAsia="Times New Roman" w:hAnsi="Times New Roman" w:cs="Times New Roman"/>
          <w:color w:val="000000" w:themeColor="text1"/>
          <w:sz w:val="24"/>
          <w:szCs w:val="24"/>
        </w:rPr>
      </w:pPr>
      <w:r w:rsidRPr="00E44EF4">
        <w:rPr>
          <w:rFonts w:ascii="Times New Roman" w:eastAsia="Times New Roman" w:hAnsi="Times New Roman" w:cs="Times New Roman"/>
          <w:color w:val="000000" w:themeColor="text1"/>
          <w:sz w:val="24"/>
          <w:szCs w:val="24"/>
        </w:rPr>
        <w:t>So</w:t>
      </w:r>
      <w:r w:rsidR="781AB002" w:rsidRPr="00E44EF4">
        <w:rPr>
          <w:rFonts w:ascii="Times New Roman" w:eastAsia="Times New Roman" w:hAnsi="Times New Roman" w:cs="Times New Roman"/>
          <w:color w:val="000000" w:themeColor="text1"/>
          <w:sz w:val="24"/>
          <w:szCs w:val="24"/>
        </w:rPr>
        <w:t>me of the</w:t>
      </w:r>
      <w:r w:rsidRPr="00E44EF4">
        <w:rPr>
          <w:rFonts w:ascii="Times New Roman" w:eastAsia="Times New Roman" w:hAnsi="Times New Roman" w:cs="Times New Roman"/>
          <w:color w:val="000000" w:themeColor="text1"/>
          <w:sz w:val="24"/>
          <w:szCs w:val="24"/>
        </w:rPr>
        <w:t xml:space="preserve"> major stakeholders that </w:t>
      </w:r>
      <w:r w:rsidR="028B026B" w:rsidRPr="00E44EF4">
        <w:rPr>
          <w:rFonts w:ascii="Times New Roman" w:eastAsia="Times New Roman" w:hAnsi="Times New Roman" w:cs="Times New Roman"/>
          <w:color w:val="000000" w:themeColor="text1"/>
          <w:sz w:val="24"/>
          <w:szCs w:val="24"/>
        </w:rPr>
        <w:t>highly</w:t>
      </w:r>
      <w:r w:rsidRPr="00E44EF4">
        <w:rPr>
          <w:rFonts w:ascii="Times New Roman" w:eastAsia="Times New Roman" w:hAnsi="Times New Roman" w:cs="Times New Roman"/>
          <w:color w:val="000000" w:themeColor="text1"/>
          <w:sz w:val="24"/>
          <w:szCs w:val="24"/>
        </w:rPr>
        <w:t xml:space="preserve"> influenced the project and its requirements </w:t>
      </w:r>
      <w:r w:rsidR="6F891EDF" w:rsidRPr="00E44EF4">
        <w:rPr>
          <w:rFonts w:ascii="Times New Roman" w:eastAsia="Times New Roman" w:hAnsi="Times New Roman" w:cs="Times New Roman"/>
          <w:color w:val="000000" w:themeColor="text1"/>
          <w:sz w:val="24"/>
          <w:szCs w:val="24"/>
        </w:rPr>
        <w:t>are the</w:t>
      </w:r>
      <w:r w:rsidR="762CC363" w:rsidRPr="00E44EF4">
        <w:rPr>
          <w:rFonts w:ascii="Times New Roman" w:eastAsia="Times New Roman" w:hAnsi="Times New Roman" w:cs="Times New Roman"/>
          <w:color w:val="000000" w:themeColor="text1"/>
          <w:sz w:val="24"/>
          <w:szCs w:val="24"/>
        </w:rPr>
        <w:t xml:space="preserve"> project partners</w:t>
      </w:r>
      <w:r w:rsidR="31885059" w:rsidRPr="00E44EF4">
        <w:rPr>
          <w:rFonts w:ascii="Times New Roman" w:eastAsia="Times New Roman" w:hAnsi="Times New Roman" w:cs="Times New Roman"/>
          <w:color w:val="000000" w:themeColor="text1"/>
          <w:sz w:val="24"/>
          <w:szCs w:val="24"/>
        </w:rPr>
        <w:t xml:space="preserve"> which include</w:t>
      </w:r>
      <w:r w:rsidRPr="00E44EF4">
        <w:rPr>
          <w:rFonts w:ascii="Times New Roman" w:eastAsia="Times New Roman" w:hAnsi="Times New Roman" w:cs="Times New Roman"/>
          <w:color w:val="000000" w:themeColor="text1"/>
          <w:sz w:val="24"/>
          <w:szCs w:val="24"/>
        </w:rPr>
        <w:t>:</w:t>
      </w:r>
    </w:p>
    <w:p w14:paraId="552E1EDC" w14:textId="1750C6EB" w:rsidR="43A4E5C6" w:rsidRPr="00E44EF4" w:rsidRDefault="6FF80F2B" w:rsidP="002C1136">
      <w:pPr>
        <w:pStyle w:val="ListParagraph"/>
        <w:numPr>
          <w:ilvl w:val="0"/>
          <w:numId w:val="1"/>
        </w:numPr>
        <w:spacing w:line="360" w:lineRule="auto"/>
        <w:ind w:right="-20"/>
        <w:jc w:val="both"/>
        <w:rPr>
          <w:rFonts w:ascii="Times New Roman" w:eastAsia="Times New Roman" w:hAnsi="Times New Roman" w:cs="Times New Roman"/>
          <w:color w:val="000000" w:themeColor="text1"/>
          <w:sz w:val="24"/>
          <w:szCs w:val="24"/>
        </w:rPr>
      </w:pPr>
      <w:r w:rsidRPr="00E44EF4">
        <w:rPr>
          <w:rFonts w:ascii="Times New Roman" w:eastAsia="Times New Roman" w:hAnsi="Times New Roman" w:cs="Times New Roman"/>
          <w:b/>
          <w:color w:val="000000" w:themeColor="text1"/>
          <w:sz w:val="24"/>
          <w:szCs w:val="24"/>
        </w:rPr>
        <w:t>Australia</w:t>
      </w:r>
      <w:r w:rsidR="4D95800D" w:rsidRPr="00E44EF4">
        <w:rPr>
          <w:rFonts w:ascii="Times New Roman" w:eastAsia="Times New Roman" w:hAnsi="Times New Roman" w:cs="Times New Roman"/>
          <w:b/>
          <w:color w:val="000000" w:themeColor="text1"/>
          <w:sz w:val="24"/>
          <w:szCs w:val="24"/>
        </w:rPr>
        <w:t xml:space="preserve"> Renewable Energy </w:t>
      </w:r>
      <w:r w:rsidR="20AD8DFF" w:rsidRPr="00E44EF4">
        <w:rPr>
          <w:rFonts w:ascii="Times New Roman" w:eastAsia="Times New Roman" w:hAnsi="Times New Roman" w:cs="Times New Roman"/>
          <w:b/>
          <w:color w:val="000000" w:themeColor="text1"/>
          <w:sz w:val="24"/>
          <w:szCs w:val="24"/>
        </w:rPr>
        <w:t>Agency</w:t>
      </w:r>
      <w:r w:rsidR="4D95800D" w:rsidRPr="00E44EF4">
        <w:rPr>
          <w:rFonts w:ascii="Times New Roman" w:eastAsia="Times New Roman" w:hAnsi="Times New Roman" w:cs="Times New Roman"/>
          <w:b/>
          <w:color w:val="000000" w:themeColor="text1"/>
          <w:sz w:val="24"/>
          <w:szCs w:val="24"/>
        </w:rPr>
        <w:t xml:space="preserve"> (ARENA)</w:t>
      </w:r>
      <w:r w:rsidR="4D95800D" w:rsidRPr="00E44EF4">
        <w:rPr>
          <w:rFonts w:ascii="Times New Roman" w:eastAsia="Times New Roman" w:hAnsi="Times New Roman" w:cs="Times New Roman"/>
          <w:color w:val="000000" w:themeColor="text1"/>
          <w:sz w:val="24"/>
          <w:szCs w:val="24"/>
        </w:rPr>
        <w:t xml:space="preserve">: Project sponsor </w:t>
      </w:r>
    </w:p>
    <w:p w14:paraId="33A92DC1" w14:textId="7B0535DF" w:rsidR="43A4E5C6" w:rsidRPr="00E44EF4" w:rsidRDefault="03981C2E" w:rsidP="002C1136">
      <w:pPr>
        <w:pStyle w:val="ListParagraph"/>
        <w:numPr>
          <w:ilvl w:val="0"/>
          <w:numId w:val="1"/>
        </w:numPr>
        <w:spacing w:line="360" w:lineRule="auto"/>
        <w:ind w:right="-20"/>
        <w:jc w:val="both"/>
        <w:rPr>
          <w:rFonts w:ascii="Times New Roman" w:eastAsia="Times New Roman" w:hAnsi="Times New Roman" w:cs="Times New Roman"/>
          <w:color w:val="000000" w:themeColor="text1"/>
          <w:sz w:val="24"/>
          <w:szCs w:val="24"/>
        </w:rPr>
      </w:pPr>
      <w:r w:rsidRPr="00E44EF4">
        <w:rPr>
          <w:rFonts w:ascii="Times New Roman" w:eastAsia="Times New Roman" w:hAnsi="Times New Roman" w:cs="Times New Roman"/>
          <w:b/>
          <w:color w:val="000000" w:themeColor="text1"/>
          <w:sz w:val="24"/>
          <w:szCs w:val="24"/>
        </w:rPr>
        <w:t xml:space="preserve">Queensland </w:t>
      </w:r>
      <w:r w:rsidR="0904582B" w:rsidRPr="00E44EF4">
        <w:rPr>
          <w:rFonts w:ascii="Times New Roman" w:eastAsia="Times New Roman" w:hAnsi="Times New Roman" w:cs="Times New Roman"/>
          <w:b/>
          <w:color w:val="000000" w:themeColor="text1"/>
          <w:sz w:val="24"/>
          <w:szCs w:val="24"/>
        </w:rPr>
        <w:t>S</w:t>
      </w:r>
      <w:r w:rsidRPr="00E44EF4">
        <w:rPr>
          <w:rFonts w:ascii="Times New Roman" w:eastAsia="Times New Roman" w:hAnsi="Times New Roman" w:cs="Times New Roman"/>
          <w:b/>
          <w:color w:val="000000" w:themeColor="text1"/>
          <w:sz w:val="24"/>
          <w:szCs w:val="24"/>
        </w:rPr>
        <w:t xml:space="preserve">tate </w:t>
      </w:r>
      <w:r w:rsidR="4402BB04" w:rsidRPr="00E44EF4">
        <w:rPr>
          <w:rFonts w:ascii="Times New Roman" w:eastAsia="Times New Roman" w:hAnsi="Times New Roman" w:cs="Times New Roman"/>
          <w:b/>
          <w:color w:val="000000" w:themeColor="text1"/>
          <w:sz w:val="24"/>
          <w:szCs w:val="24"/>
        </w:rPr>
        <w:t>G</w:t>
      </w:r>
      <w:r w:rsidRPr="00E44EF4">
        <w:rPr>
          <w:rFonts w:ascii="Times New Roman" w:eastAsia="Times New Roman" w:hAnsi="Times New Roman" w:cs="Times New Roman"/>
          <w:b/>
          <w:color w:val="000000" w:themeColor="text1"/>
          <w:sz w:val="24"/>
          <w:szCs w:val="24"/>
        </w:rPr>
        <w:t>overnment</w:t>
      </w:r>
      <w:r w:rsidR="1C3940C3" w:rsidRPr="00E44EF4">
        <w:rPr>
          <w:rFonts w:ascii="Times New Roman" w:eastAsia="Times New Roman" w:hAnsi="Times New Roman" w:cs="Times New Roman"/>
          <w:color w:val="000000" w:themeColor="text1"/>
          <w:sz w:val="24"/>
          <w:szCs w:val="24"/>
        </w:rPr>
        <w:t>:</w:t>
      </w:r>
      <w:r w:rsidR="76891C13" w:rsidRPr="00E44EF4">
        <w:rPr>
          <w:rFonts w:ascii="Times New Roman" w:eastAsia="Times New Roman" w:hAnsi="Times New Roman" w:cs="Times New Roman"/>
          <w:color w:val="000000" w:themeColor="text1"/>
          <w:sz w:val="24"/>
          <w:szCs w:val="24"/>
        </w:rPr>
        <w:t xml:space="preserve"> Offtake Partner</w:t>
      </w:r>
    </w:p>
    <w:p w14:paraId="536CE20B" w14:textId="5A4E4076" w:rsidR="43A4E5C6" w:rsidRPr="00E44EF4" w:rsidRDefault="03981C2E" w:rsidP="002C1136">
      <w:pPr>
        <w:spacing w:line="360" w:lineRule="auto"/>
        <w:ind w:left="720" w:right="-20"/>
        <w:jc w:val="both"/>
        <w:rPr>
          <w:rFonts w:ascii="Times New Roman" w:eastAsia="Times New Roman" w:hAnsi="Times New Roman" w:cs="Times New Roman"/>
          <w:color w:val="000000" w:themeColor="text1"/>
          <w:sz w:val="24"/>
          <w:szCs w:val="24"/>
        </w:rPr>
      </w:pPr>
      <w:r w:rsidRPr="00E44EF4">
        <w:rPr>
          <w:rFonts w:ascii="Times New Roman" w:eastAsia="Times New Roman" w:hAnsi="Times New Roman" w:cs="Times New Roman"/>
          <w:color w:val="000000" w:themeColor="text1"/>
          <w:sz w:val="24"/>
          <w:szCs w:val="24"/>
        </w:rPr>
        <w:t>Kidston Solar will be a major co</w:t>
      </w:r>
      <w:r w:rsidR="35010BED" w:rsidRPr="00E44EF4">
        <w:rPr>
          <w:rFonts w:ascii="Times New Roman" w:eastAsia="Times New Roman" w:hAnsi="Times New Roman" w:cs="Times New Roman"/>
          <w:color w:val="000000" w:themeColor="text1"/>
          <w:sz w:val="24"/>
          <w:szCs w:val="24"/>
        </w:rPr>
        <w:t xml:space="preserve">ntributor to the </w:t>
      </w:r>
      <w:r w:rsidR="055DD5D3" w:rsidRPr="00E44EF4">
        <w:rPr>
          <w:rFonts w:ascii="Times New Roman" w:eastAsia="Times New Roman" w:hAnsi="Times New Roman" w:cs="Times New Roman"/>
          <w:color w:val="000000" w:themeColor="text1"/>
          <w:sz w:val="24"/>
          <w:szCs w:val="24"/>
        </w:rPr>
        <w:t xml:space="preserve">Queensland </w:t>
      </w:r>
      <w:r w:rsidR="35010BED" w:rsidRPr="00E44EF4">
        <w:rPr>
          <w:rFonts w:ascii="Times New Roman" w:eastAsia="Times New Roman" w:hAnsi="Times New Roman" w:cs="Times New Roman"/>
          <w:color w:val="000000" w:themeColor="text1"/>
          <w:sz w:val="24"/>
          <w:szCs w:val="24"/>
        </w:rPr>
        <w:t>Energy Market</w:t>
      </w:r>
      <w:r w:rsidR="5370B823" w:rsidRPr="00E44EF4">
        <w:rPr>
          <w:rFonts w:ascii="Times New Roman" w:eastAsia="Times New Roman" w:hAnsi="Times New Roman" w:cs="Times New Roman"/>
          <w:color w:val="000000" w:themeColor="text1"/>
          <w:sz w:val="24"/>
          <w:szCs w:val="24"/>
        </w:rPr>
        <w:t xml:space="preserve"> and </w:t>
      </w:r>
      <w:r w:rsidR="17337EDA" w:rsidRPr="00E44EF4">
        <w:rPr>
          <w:rFonts w:ascii="Times New Roman" w:eastAsia="Times New Roman" w:hAnsi="Times New Roman" w:cs="Times New Roman"/>
          <w:color w:val="000000" w:themeColor="text1"/>
          <w:sz w:val="24"/>
          <w:szCs w:val="24"/>
        </w:rPr>
        <w:t>as such the</w:t>
      </w:r>
      <w:r w:rsidR="4A3A066B" w:rsidRPr="00E44EF4">
        <w:rPr>
          <w:rFonts w:ascii="Times New Roman" w:eastAsia="Times New Roman" w:hAnsi="Times New Roman" w:cs="Times New Roman"/>
          <w:color w:val="000000" w:themeColor="text1"/>
          <w:sz w:val="24"/>
          <w:szCs w:val="24"/>
        </w:rPr>
        <w:t xml:space="preserve"> state government has </w:t>
      </w:r>
      <w:r w:rsidR="25113810" w:rsidRPr="00E44EF4">
        <w:rPr>
          <w:rFonts w:ascii="Times New Roman" w:eastAsia="Times New Roman" w:hAnsi="Times New Roman" w:cs="Times New Roman"/>
          <w:color w:val="000000" w:themeColor="text1"/>
          <w:sz w:val="24"/>
          <w:szCs w:val="24"/>
        </w:rPr>
        <w:t>interest</w:t>
      </w:r>
      <w:r w:rsidR="4A3A066B" w:rsidRPr="00E44EF4">
        <w:rPr>
          <w:rFonts w:ascii="Times New Roman" w:eastAsia="Times New Roman" w:hAnsi="Times New Roman" w:cs="Times New Roman"/>
          <w:color w:val="000000" w:themeColor="text1"/>
          <w:sz w:val="24"/>
          <w:szCs w:val="24"/>
        </w:rPr>
        <w:t xml:space="preserve"> to support and see its successful implementation.</w:t>
      </w:r>
      <w:r w:rsidR="5C515D7A" w:rsidRPr="00E44EF4">
        <w:rPr>
          <w:rFonts w:ascii="Times New Roman" w:eastAsia="Times New Roman" w:hAnsi="Times New Roman" w:cs="Times New Roman"/>
          <w:color w:val="000000" w:themeColor="text1"/>
          <w:sz w:val="24"/>
          <w:szCs w:val="24"/>
        </w:rPr>
        <w:t xml:space="preserve"> In line with this, the </w:t>
      </w:r>
      <w:r w:rsidR="4A3A066B" w:rsidRPr="00E44EF4">
        <w:rPr>
          <w:rFonts w:ascii="Times New Roman" w:eastAsia="Times New Roman" w:hAnsi="Times New Roman" w:cs="Times New Roman"/>
          <w:color w:val="000000" w:themeColor="text1"/>
          <w:sz w:val="24"/>
          <w:szCs w:val="24"/>
        </w:rPr>
        <w:t>QLD government si</w:t>
      </w:r>
      <w:r w:rsidR="791BE3E8" w:rsidRPr="00E44EF4">
        <w:rPr>
          <w:rFonts w:ascii="Times New Roman" w:eastAsia="Times New Roman" w:hAnsi="Times New Roman" w:cs="Times New Roman"/>
          <w:color w:val="000000" w:themeColor="text1"/>
          <w:sz w:val="24"/>
          <w:szCs w:val="24"/>
        </w:rPr>
        <w:t>gned</w:t>
      </w:r>
      <w:r w:rsidR="48F2247A" w:rsidRPr="00E44EF4">
        <w:rPr>
          <w:rFonts w:ascii="Times New Roman" w:eastAsia="Times New Roman" w:hAnsi="Times New Roman" w:cs="Times New Roman"/>
          <w:color w:val="000000" w:themeColor="text1"/>
          <w:sz w:val="24"/>
          <w:szCs w:val="24"/>
        </w:rPr>
        <w:t xml:space="preserve"> a </w:t>
      </w:r>
      <w:r w:rsidR="11296BE8" w:rsidRPr="00E44EF4">
        <w:rPr>
          <w:rFonts w:ascii="Times New Roman" w:eastAsia="Times New Roman" w:hAnsi="Times New Roman" w:cs="Times New Roman"/>
          <w:color w:val="000000" w:themeColor="text1"/>
          <w:sz w:val="24"/>
          <w:szCs w:val="24"/>
        </w:rPr>
        <w:t>20-year</w:t>
      </w:r>
      <w:r w:rsidR="48F2247A" w:rsidRPr="00E44EF4">
        <w:rPr>
          <w:rFonts w:ascii="Times New Roman" w:eastAsia="Times New Roman" w:hAnsi="Times New Roman" w:cs="Times New Roman"/>
          <w:color w:val="000000" w:themeColor="text1"/>
          <w:sz w:val="24"/>
          <w:szCs w:val="24"/>
        </w:rPr>
        <w:t xml:space="preserve"> support deed with Genex which </w:t>
      </w:r>
      <w:r w:rsidR="60FFE7A4" w:rsidRPr="00E44EF4">
        <w:rPr>
          <w:rFonts w:ascii="Times New Roman" w:eastAsia="Times New Roman" w:hAnsi="Times New Roman" w:cs="Times New Roman"/>
          <w:color w:val="000000" w:themeColor="text1"/>
          <w:sz w:val="24"/>
          <w:szCs w:val="24"/>
        </w:rPr>
        <w:t>guarantees</w:t>
      </w:r>
      <w:r w:rsidR="48F2247A" w:rsidRPr="00E44EF4">
        <w:rPr>
          <w:rFonts w:ascii="Times New Roman" w:eastAsia="Times New Roman" w:hAnsi="Times New Roman" w:cs="Times New Roman"/>
          <w:color w:val="000000" w:themeColor="text1"/>
          <w:sz w:val="24"/>
          <w:szCs w:val="24"/>
        </w:rPr>
        <w:t xml:space="preserve"> a price of $</w:t>
      </w:r>
      <w:r w:rsidR="72248A45" w:rsidRPr="00E44EF4">
        <w:rPr>
          <w:rFonts w:ascii="Times New Roman" w:eastAsia="Times New Roman" w:hAnsi="Times New Roman" w:cs="Times New Roman"/>
          <w:color w:val="000000" w:themeColor="text1"/>
          <w:sz w:val="24"/>
          <w:szCs w:val="24"/>
        </w:rPr>
        <w:t>88</w:t>
      </w:r>
      <w:r w:rsidR="34095F97" w:rsidRPr="00E44EF4">
        <w:rPr>
          <w:rFonts w:ascii="Times New Roman" w:eastAsia="Times New Roman" w:hAnsi="Times New Roman" w:cs="Times New Roman"/>
          <w:color w:val="000000" w:themeColor="text1"/>
          <w:sz w:val="24"/>
          <w:szCs w:val="24"/>
        </w:rPr>
        <w:t>/</w:t>
      </w:r>
      <w:r w:rsidR="1005D6DE" w:rsidRPr="00E44EF4">
        <w:rPr>
          <w:rFonts w:ascii="Times New Roman" w:eastAsia="Times New Roman" w:hAnsi="Times New Roman" w:cs="Times New Roman"/>
          <w:color w:val="000000" w:themeColor="text1"/>
          <w:sz w:val="24"/>
          <w:szCs w:val="24"/>
        </w:rPr>
        <w:t>kW</w:t>
      </w:r>
      <w:r w:rsidR="24AEFEF7" w:rsidRPr="00E44EF4">
        <w:rPr>
          <w:rFonts w:ascii="Times New Roman" w:eastAsia="Times New Roman" w:hAnsi="Times New Roman" w:cs="Times New Roman"/>
          <w:color w:val="000000" w:themeColor="text1"/>
          <w:sz w:val="24"/>
          <w:szCs w:val="24"/>
        </w:rPr>
        <w:t xml:space="preserve">. </w:t>
      </w:r>
    </w:p>
    <w:p w14:paraId="0DC92FFF" w14:textId="77777777" w:rsidR="00AC13E3" w:rsidRPr="00E44EF4" w:rsidRDefault="00AC13E3" w:rsidP="002C1136">
      <w:pPr>
        <w:spacing w:line="360" w:lineRule="auto"/>
        <w:ind w:left="720" w:right="-20"/>
        <w:jc w:val="both"/>
        <w:rPr>
          <w:rFonts w:ascii="Times New Roman" w:eastAsia="Times New Roman" w:hAnsi="Times New Roman" w:cs="Times New Roman"/>
          <w:color w:val="000000" w:themeColor="text1"/>
          <w:sz w:val="24"/>
          <w:szCs w:val="24"/>
        </w:rPr>
      </w:pPr>
    </w:p>
    <w:p w14:paraId="0D61C5B9" w14:textId="59573C5A" w:rsidR="43A4E5C6" w:rsidRPr="00B30FEC" w:rsidRDefault="5DCFD4A7"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Société Générale</w:t>
      </w:r>
      <w:r w:rsidR="3D262B98" w:rsidRPr="00B30FEC">
        <w:rPr>
          <w:rFonts w:ascii="Times New Roman" w:eastAsia="Times New Roman" w:hAnsi="Times New Roman" w:cs="Times New Roman"/>
          <w:sz w:val="24"/>
          <w:szCs w:val="24"/>
        </w:rPr>
        <w:t xml:space="preserve"> (</w:t>
      </w:r>
      <w:r w:rsidR="576D229B" w:rsidRPr="00B30FEC">
        <w:rPr>
          <w:rFonts w:ascii="Times New Roman" w:eastAsia="Times New Roman" w:hAnsi="Times New Roman" w:cs="Times New Roman"/>
          <w:sz w:val="24"/>
          <w:szCs w:val="24"/>
        </w:rPr>
        <w:t xml:space="preserve">an </w:t>
      </w:r>
      <w:r w:rsidRPr="00B30FEC">
        <w:rPr>
          <w:rFonts w:ascii="Times New Roman" w:eastAsia="Times New Roman" w:hAnsi="Times New Roman" w:cs="Times New Roman"/>
          <w:sz w:val="24"/>
          <w:szCs w:val="24"/>
        </w:rPr>
        <w:t>international commercial investment bank</w:t>
      </w:r>
      <w:r w:rsidR="328CA156" w:rsidRPr="00B30FEC">
        <w:rPr>
          <w:rFonts w:ascii="Times New Roman" w:eastAsia="Times New Roman" w:hAnsi="Times New Roman" w:cs="Times New Roman"/>
          <w:sz w:val="24"/>
          <w:szCs w:val="24"/>
        </w:rPr>
        <w:t xml:space="preserve">) </w:t>
      </w:r>
      <w:r w:rsidRPr="00B30FEC">
        <w:rPr>
          <w:rFonts w:ascii="Times New Roman" w:eastAsia="Times New Roman" w:hAnsi="Times New Roman" w:cs="Times New Roman"/>
          <w:sz w:val="24"/>
          <w:szCs w:val="24"/>
        </w:rPr>
        <w:t>and Clean Energy Finance Corporation</w:t>
      </w:r>
      <w:r w:rsidR="5475207D" w:rsidRPr="00B30FEC">
        <w:rPr>
          <w:rFonts w:ascii="Times New Roman" w:eastAsia="Times New Roman" w:hAnsi="Times New Roman" w:cs="Times New Roman"/>
          <w:sz w:val="24"/>
          <w:szCs w:val="24"/>
        </w:rPr>
        <w:t xml:space="preserve"> (</w:t>
      </w:r>
      <w:r w:rsidRPr="00B30FEC">
        <w:rPr>
          <w:rFonts w:ascii="Times New Roman" w:eastAsia="Times New Roman" w:hAnsi="Times New Roman" w:cs="Times New Roman"/>
          <w:sz w:val="24"/>
          <w:szCs w:val="24"/>
        </w:rPr>
        <w:t>a specialised Australian bank established to promote the growth of renewables in Australia</w:t>
      </w:r>
      <w:r w:rsidR="36BF9534" w:rsidRPr="00B30FEC">
        <w:rPr>
          <w:rFonts w:ascii="Times New Roman" w:eastAsia="Times New Roman" w:hAnsi="Times New Roman" w:cs="Times New Roman"/>
          <w:sz w:val="24"/>
          <w:szCs w:val="24"/>
        </w:rPr>
        <w:t>):</w:t>
      </w:r>
      <w:r w:rsidRPr="00B30FEC">
        <w:rPr>
          <w:rFonts w:ascii="Times New Roman" w:eastAsia="Times New Roman" w:hAnsi="Times New Roman" w:cs="Times New Roman"/>
          <w:sz w:val="24"/>
          <w:szCs w:val="24"/>
        </w:rPr>
        <w:t xml:space="preserve"> </w:t>
      </w:r>
      <w:r w:rsidR="566845FA" w:rsidRPr="00B30FEC">
        <w:rPr>
          <w:rFonts w:ascii="Times New Roman" w:eastAsia="Times New Roman" w:hAnsi="Times New Roman" w:cs="Times New Roman"/>
          <w:sz w:val="24"/>
          <w:szCs w:val="24"/>
        </w:rPr>
        <w:t>Both</w:t>
      </w:r>
      <w:r w:rsidRPr="00B30FEC">
        <w:rPr>
          <w:rFonts w:ascii="Times New Roman" w:eastAsia="Times New Roman" w:hAnsi="Times New Roman" w:cs="Times New Roman"/>
          <w:sz w:val="24"/>
          <w:szCs w:val="24"/>
        </w:rPr>
        <w:t xml:space="preserve"> </w:t>
      </w:r>
      <w:r w:rsidR="43B8B4F0" w:rsidRPr="00B30FEC">
        <w:rPr>
          <w:rFonts w:ascii="Times New Roman" w:eastAsia="Times New Roman" w:hAnsi="Times New Roman" w:cs="Times New Roman"/>
          <w:sz w:val="24"/>
          <w:szCs w:val="24"/>
        </w:rPr>
        <w:t>f</w:t>
      </w:r>
      <w:r w:rsidRPr="00B30FEC">
        <w:rPr>
          <w:rFonts w:ascii="Times New Roman" w:eastAsia="Times New Roman" w:hAnsi="Times New Roman" w:cs="Times New Roman"/>
          <w:sz w:val="24"/>
          <w:szCs w:val="24"/>
        </w:rPr>
        <w:t xml:space="preserve">irms </w:t>
      </w:r>
      <w:r w:rsidR="46004930" w:rsidRPr="00B30FEC">
        <w:rPr>
          <w:rFonts w:ascii="Times New Roman" w:eastAsia="Times New Roman" w:hAnsi="Times New Roman" w:cs="Times New Roman"/>
          <w:sz w:val="24"/>
          <w:szCs w:val="24"/>
        </w:rPr>
        <w:t>supplied</w:t>
      </w:r>
      <w:r w:rsidRPr="00B30FEC">
        <w:rPr>
          <w:rFonts w:ascii="Times New Roman" w:eastAsia="Times New Roman" w:hAnsi="Times New Roman" w:cs="Times New Roman"/>
          <w:sz w:val="24"/>
          <w:szCs w:val="24"/>
        </w:rPr>
        <w:t xml:space="preserve"> majority of the debt funding for the </w:t>
      </w:r>
      <w:r w:rsidR="4691BDE3" w:rsidRPr="00B30FEC">
        <w:rPr>
          <w:rFonts w:ascii="Times New Roman" w:eastAsia="Times New Roman" w:hAnsi="Times New Roman" w:cs="Times New Roman"/>
          <w:sz w:val="24"/>
          <w:szCs w:val="24"/>
        </w:rPr>
        <w:t>project</w:t>
      </w:r>
      <w:r w:rsidR="0790C45A" w:rsidRPr="00B30FEC">
        <w:rPr>
          <w:rFonts w:ascii="Times New Roman" w:eastAsia="Times New Roman" w:hAnsi="Times New Roman" w:cs="Times New Roman"/>
          <w:sz w:val="24"/>
          <w:szCs w:val="24"/>
        </w:rPr>
        <w:t>.</w:t>
      </w:r>
      <w:r w:rsidR="463F1341" w:rsidRPr="00B30FEC">
        <w:rPr>
          <w:rFonts w:ascii="Times New Roman" w:eastAsia="Times New Roman" w:hAnsi="Times New Roman" w:cs="Times New Roman"/>
          <w:sz w:val="24"/>
          <w:szCs w:val="24"/>
        </w:rPr>
        <w:t xml:space="preserve"> </w:t>
      </w:r>
    </w:p>
    <w:p w14:paraId="45E63948" w14:textId="354ACF5A" w:rsidR="43A4E5C6" w:rsidRPr="00B30FEC" w:rsidRDefault="463F1341"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U</w:t>
      </w:r>
      <w:r w:rsidR="450DE362" w:rsidRPr="00B30FEC">
        <w:rPr>
          <w:rFonts w:ascii="Times New Roman" w:eastAsia="Times New Roman" w:hAnsi="Times New Roman" w:cs="Times New Roman"/>
          <w:sz w:val="24"/>
          <w:szCs w:val="24"/>
        </w:rPr>
        <w:t>GL</w:t>
      </w:r>
      <w:r w:rsidR="74EE815D" w:rsidRPr="00B30FEC">
        <w:rPr>
          <w:rFonts w:ascii="Times New Roman" w:eastAsia="Times New Roman" w:hAnsi="Times New Roman" w:cs="Times New Roman"/>
          <w:sz w:val="24"/>
          <w:szCs w:val="24"/>
        </w:rPr>
        <w:t>: EPC (Engineering, Procurement and Construction) as well as Operations and Maintenance contractor.</w:t>
      </w:r>
    </w:p>
    <w:p w14:paraId="03A6D09F" w14:textId="4413246F" w:rsidR="43A4E5C6" w:rsidRPr="00B30FEC" w:rsidRDefault="6F7FE35C"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AECOM</w:t>
      </w:r>
      <w:r w:rsidR="4EDB9178" w:rsidRPr="00B30FEC">
        <w:rPr>
          <w:rFonts w:ascii="Times New Roman" w:eastAsia="Times New Roman" w:hAnsi="Times New Roman" w:cs="Times New Roman"/>
          <w:sz w:val="24"/>
          <w:szCs w:val="24"/>
        </w:rPr>
        <w:t>: Owner’s Engineer and Technical Advisor</w:t>
      </w:r>
    </w:p>
    <w:p w14:paraId="61C1AF12" w14:textId="27A92325" w:rsidR="43A4E5C6" w:rsidRPr="00B30FEC" w:rsidRDefault="1C7FA6ED"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Coronium Pty Limited: Specialist Solar PV Consultant</w:t>
      </w:r>
    </w:p>
    <w:p w14:paraId="38ED1306" w14:textId="436A4756" w:rsidR="43A4E5C6" w:rsidRPr="00B30FEC" w:rsidRDefault="1C7FA6ED"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Ergon Energy: Distribution Connection</w:t>
      </w:r>
    </w:p>
    <w:p w14:paraId="08C55792" w14:textId="632C94F8" w:rsidR="43A4E5C6" w:rsidRPr="00B30FEC" w:rsidRDefault="19ECDF18" w:rsidP="002C1136">
      <w:pPr>
        <w:pStyle w:val="ListParagraph"/>
        <w:numPr>
          <w:ilvl w:val="0"/>
          <w:numId w:val="1"/>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Genex Australia Shareholders</w:t>
      </w:r>
    </w:p>
    <w:p w14:paraId="70C8A512" w14:textId="2DF5E413" w:rsidR="2D6A1C6F" w:rsidRDefault="2D6A1C6F" w:rsidP="3DB937D9">
      <w:pPr>
        <w:spacing w:line="360" w:lineRule="auto"/>
        <w:ind w:right="-20"/>
        <w:jc w:val="both"/>
        <w:rPr>
          <w:rFonts w:ascii="Times New Roman" w:eastAsia="Times New Roman" w:hAnsi="Times New Roman" w:cs="Times New Roman"/>
          <w:sz w:val="24"/>
          <w:szCs w:val="24"/>
        </w:rPr>
      </w:pPr>
      <w:r w:rsidRPr="3DB937D9">
        <w:rPr>
          <w:rFonts w:ascii="Times New Roman" w:eastAsia="Times New Roman" w:hAnsi="Times New Roman" w:cs="Times New Roman"/>
          <w:sz w:val="24"/>
          <w:szCs w:val="24"/>
        </w:rPr>
        <w:t>(Genex Power, 2016)</w:t>
      </w:r>
    </w:p>
    <w:p w14:paraId="55E72C7C" w14:textId="2BDAFF05" w:rsidR="43A4E5C6" w:rsidRPr="00B30FEC" w:rsidRDefault="4EF1734E" w:rsidP="002C1136">
      <w:p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O</w:t>
      </w:r>
      <w:r w:rsidR="18F4C322" w:rsidRPr="00B30FEC">
        <w:rPr>
          <w:rFonts w:ascii="Times New Roman" w:eastAsia="Times New Roman" w:hAnsi="Times New Roman" w:cs="Times New Roman"/>
          <w:sz w:val="24"/>
          <w:szCs w:val="24"/>
        </w:rPr>
        <w:t>ther</w:t>
      </w:r>
      <w:r w:rsidR="5191C715" w:rsidRPr="00B30FEC">
        <w:rPr>
          <w:rFonts w:ascii="Times New Roman" w:eastAsia="Times New Roman" w:hAnsi="Times New Roman" w:cs="Times New Roman"/>
          <w:sz w:val="24"/>
          <w:szCs w:val="24"/>
        </w:rPr>
        <w:t xml:space="preserve"> external stakeholders also </w:t>
      </w:r>
      <w:r w:rsidR="0C864B80" w:rsidRPr="00B30FEC">
        <w:rPr>
          <w:rFonts w:ascii="Times New Roman" w:eastAsia="Times New Roman" w:hAnsi="Times New Roman" w:cs="Times New Roman"/>
          <w:sz w:val="24"/>
          <w:szCs w:val="24"/>
        </w:rPr>
        <w:t xml:space="preserve">had to be considered. The project site is remote and so there was </w:t>
      </w:r>
      <w:r w:rsidR="49BEEF47" w:rsidRPr="00B30FEC">
        <w:rPr>
          <w:rFonts w:ascii="Times New Roman" w:eastAsia="Times New Roman" w:hAnsi="Times New Roman" w:cs="Times New Roman"/>
          <w:sz w:val="24"/>
          <w:szCs w:val="24"/>
        </w:rPr>
        <w:t>no need</w:t>
      </w:r>
      <w:r w:rsidR="0C864B80" w:rsidRPr="00B30FEC">
        <w:rPr>
          <w:rFonts w:ascii="Times New Roman" w:eastAsia="Times New Roman" w:hAnsi="Times New Roman" w:cs="Times New Roman"/>
          <w:sz w:val="24"/>
          <w:szCs w:val="24"/>
        </w:rPr>
        <w:t xml:space="preserve"> </w:t>
      </w:r>
      <w:r w:rsidR="368266FF" w:rsidRPr="00B30FEC">
        <w:rPr>
          <w:rFonts w:ascii="Times New Roman" w:eastAsia="Times New Roman" w:hAnsi="Times New Roman" w:cs="Times New Roman"/>
          <w:sz w:val="24"/>
          <w:szCs w:val="24"/>
        </w:rPr>
        <w:t xml:space="preserve">to consider the </w:t>
      </w:r>
      <w:r w:rsidR="0C864B80" w:rsidRPr="00B30FEC">
        <w:rPr>
          <w:rFonts w:ascii="Times New Roman" w:eastAsia="Times New Roman" w:hAnsi="Times New Roman" w:cs="Times New Roman"/>
          <w:sz w:val="24"/>
          <w:szCs w:val="24"/>
        </w:rPr>
        <w:t xml:space="preserve">disturbance of local </w:t>
      </w:r>
      <w:r w:rsidR="4DE1664E" w:rsidRPr="00B30FEC">
        <w:rPr>
          <w:rFonts w:ascii="Times New Roman" w:eastAsia="Times New Roman" w:hAnsi="Times New Roman" w:cs="Times New Roman"/>
          <w:sz w:val="24"/>
          <w:szCs w:val="24"/>
        </w:rPr>
        <w:t>communities</w:t>
      </w:r>
      <w:r w:rsidR="0C864B80" w:rsidRPr="00B30FEC">
        <w:rPr>
          <w:rFonts w:ascii="Times New Roman" w:eastAsia="Times New Roman" w:hAnsi="Times New Roman" w:cs="Times New Roman"/>
          <w:sz w:val="24"/>
          <w:szCs w:val="24"/>
        </w:rPr>
        <w:t xml:space="preserve"> or residenc</w:t>
      </w:r>
      <w:r w:rsidR="04871871" w:rsidRPr="00B30FEC">
        <w:rPr>
          <w:rFonts w:ascii="Times New Roman" w:eastAsia="Times New Roman" w:hAnsi="Times New Roman" w:cs="Times New Roman"/>
          <w:sz w:val="24"/>
          <w:szCs w:val="24"/>
        </w:rPr>
        <w:t>es</w:t>
      </w:r>
      <w:r w:rsidR="34F84C98" w:rsidRPr="00B30FEC">
        <w:rPr>
          <w:rFonts w:ascii="Times New Roman" w:eastAsia="Times New Roman" w:hAnsi="Times New Roman" w:cs="Times New Roman"/>
          <w:sz w:val="24"/>
          <w:szCs w:val="24"/>
        </w:rPr>
        <w:t xml:space="preserve">, however, </w:t>
      </w:r>
      <w:r w:rsidR="2FEA0E84" w:rsidRPr="00B30FEC">
        <w:rPr>
          <w:rFonts w:ascii="Times New Roman" w:eastAsia="Times New Roman" w:hAnsi="Times New Roman" w:cs="Times New Roman"/>
          <w:sz w:val="24"/>
          <w:szCs w:val="24"/>
        </w:rPr>
        <w:t>liaising</w:t>
      </w:r>
      <w:r w:rsidR="42999F8E" w:rsidRPr="00B30FEC">
        <w:rPr>
          <w:rFonts w:ascii="Times New Roman" w:eastAsia="Times New Roman" w:hAnsi="Times New Roman" w:cs="Times New Roman"/>
          <w:sz w:val="24"/>
          <w:szCs w:val="24"/>
        </w:rPr>
        <w:t xml:space="preserve"> was </w:t>
      </w:r>
      <w:r w:rsidR="6D6FA9B1" w:rsidRPr="00B30FEC">
        <w:rPr>
          <w:rFonts w:ascii="Times New Roman" w:eastAsia="Times New Roman" w:hAnsi="Times New Roman" w:cs="Times New Roman"/>
          <w:sz w:val="24"/>
          <w:szCs w:val="24"/>
        </w:rPr>
        <w:t>necessary</w:t>
      </w:r>
      <w:r w:rsidR="42999F8E" w:rsidRPr="00B30FEC">
        <w:rPr>
          <w:rFonts w:ascii="Times New Roman" w:eastAsia="Times New Roman" w:hAnsi="Times New Roman" w:cs="Times New Roman"/>
          <w:sz w:val="24"/>
          <w:szCs w:val="24"/>
        </w:rPr>
        <w:t xml:space="preserve"> with </w:t>
      </w:r>
      <w:r w:rsidR="34F84C98" w:rsidRPr="00B30FEC">
        <w:rPr>
          <w:rFonts w:ascii="Times New Roman" w:eastAsia="Times New Roman" w:hAnsi="Times New Roman" w:cs="Times New Roman"/>
          <w:sz w:val="24"/>
          <w:szCs w:val="24"/>
        </w:rPr>
        <w:t xml:space="preserve">the </w:t>
      </w:r>
      <w:r w:rsidR="6E011E64" w:rsidRPr="00B30FEC">
        <w:rPr>
          <w:rFonts w:ascii="Times New Roman" w:eastAsia="Times New Roman" w:hAnsi="Times New Roman" w:cs="Times New Roman"/>
          <w:sz w:val="24"/>
          <w:szCs w:val="24"/>
        </w:rPr>
        <w:t xml:space="preserve">indigenous </w:t>
      </w:r>
      <w:r w:rsidR="34F84C98" w:rsidRPr="00B30FEC">
        <w:rPr>
          <w:rFonts w:ascii="Times New Roman" w:eastAsia="Times New Roman" w:hAnsi="Times New Roman" w:cs="Times New Roman"/>
          <w:sz w:val="24"/>
          <w:szCs w:val="24"/>
        </w:rPr>
        <w:t>Ewa</w:t>
      </w:r>
      <w:r w:rsidR="6E8EF3B5" w:rsidRPr="00B30FEC">
        <w:rPr>
          <w:rFonts w:ascii="Times New Roman" w:eastAsia="Times New Roman" w:hAnsi="Times New Roman" w:cs="Times New Roman"/>
          <w:sz w:val="24"/>
          <w:szCs w:val="24"/>
        </w:rPr>
        <w:t>m</w:t>
      </w:r>
      <w:r w:rsidR="34F84C98" w:rsidRPr="00B30FEC">
        <w:rPr>
          <w:rFonts w:ascii="Times New Roman" w:eastAsia="Times New Roman" w:hAnsi="Times New Roman" w:cs="Times New Roman"/>
          <w:sz w:val="24"/>
          <w:szCs w:val="24"/>
        </w:rPr>
        <w:t>ian people</w:t>
      </w:r>
      <w:r w:rsidR="220DA33C" w:rsidRPr="00B30FEC">
        <w:rPr>
          <w:rFonts w:ascii="Times New Roman" w:eastAsia="Times New Roman" w:hAnsi="Times New Roman" w:cs="Times New Roman"/>
          <w:sz w:val="24"/>
          <w:szCs w:val="24"/>
        </w:rPr>
        <w:t xml:space="preserve"> </w:t>
      </w:r>
      <w:r w:rsidR="67B654C9" w:rsidRPr="00B30FEC">
        <w:rPr>
          <w:rFonts w:ascii="Times New Roman" w:eastAsia="Times New Roman" w:hAnsi="Times New Roman" w:cs="Times New Roman"/>
          <w:sz w:val="24"/>
          <w:szCs w:val="24"/>
        </w:rPr>
        <w:t xml:space="preserve">who </w:t>
      </w:r>
      <w:r w:rsidR="35FF56EA" w:rsidRPr="00B30FEC">
        <w:rPr>
          <w:rFonts w:ascii="Times New Roman" w:eastAsia="Times New Roman" w:hAnsi="Times New Roman" w:cs="Times New Roman"/>
          <w:sz w:val="24"/>
          <w:szCs w:val="24"/>
        </w:rPr>
        <w:t>h</w:t>
      </w:r>
      <w:r w:rsidR="0F8AE894" w:rsidRPr="00B30FEC">
        <w:rPr>
          <w:rFonts w:ascii="Times New Roman" w:eastAsia="Times New Roman" w:hAnsi="Times New Roman" w:cs="Times New Roman"/>
          <w:sz w:val="24"/>
          <w:szCs w:val="24"/>
        </w:rPr>
        <w:t>e</w:t>
      </w:r>
      <w:r w:rsidR="35FF56EA" w:rsidRPr="00B30FEC">
        <w:rPr>
          <w:rFonts w:ascii="Times New Roman" w:eastAsia="Times New Roman" w:hAnsi="Times New Roman" w:cs="Times New Roman"/>
          <w:sz w:val="24"/>
          <w:szCs w:val="24"/>
        </w:rPr>
        <w:t>ld</w:t>
      </w:r>
      <w:r w:rsidR="67B654C9" w:rsidRPr="00B30FEC">
        <w:rPr>
          <w:rFonts w:ascii="Times New Roman" w:eastAsia="Times New Roman" w:hAnsi="Times New Roman" w:cs="Times New Roman"/>
          <w:sz w:val="24"/>
          <w:szCs w:val="24"/>
        </w:rPr>
        <w:t xml:space="preserve"> native title over the land.</w:t>
      </w:r>
      <w:r w:rsidR="2C703102" w:rsidRPr="00B30FEC">
        <w:rPr>
          <w:rFonts w:ascii="Times New Roman" w:eastAsia="Times New Roman" w:hAnsi="Times New Roman" w:cs="Times New Roman"/>
          <w:sz w:val="24"/>
          <w:szCs w:val="24"/>
        </w:rPr>
        <w:t xml:space="preserve"> </w:t>
      </w:r>
      <w:r w:rsidR="1F84EBBE" w:rsidRPr="00B30FEC">
        <w:rPr>
          <w:rFonts w:ascii="Times New Roman" w:eastAsia="Times New Roman" w:hAnsi="Times New Roman" w:cs="Times New Roman"/>
          <w:sz w:val="24"/>
          <w:szCs w:val="24"/>
        </w:rPr>
        <w:t xml:space="preserve">The </w:t>
      </w:r>
      <w:r w:rsidR="053DF4BB" w:rsidRPr="00B30FEC">
        <w:rPr>
          <w:rFonts w:ascii="Times New Roman" w:eastAsia="Times New Roman" w:hAnsi="Times New Roman" w:cs="Times New Roman"/>
          <w:sz w:val="24"/>
          <w:szCs w:val="24"/>
        </w:rPr>
        <w:t>Austr</w:t>
      </w:r>
      <w:r w:rsidR="1D3BB8D9" w:rsidRPr="00B30FEC">
        <w:rPr>
          <w:rFonts w:ascii="Times New Roman" w:eastAsia="Times New Roman" w:hAnsi="Times New Roman" w:cs="Times New Roman"/>
          <w:sz w:val="24"/>
          <w:szCs w:val="24"/>
        </w:rPr>
        <w:t>a</w:t>
      </w:r>
      <w:r w:rsidR="053DF4BB" w:rsidRPr="00B30FEC">
        <w:rPr>
          <w:rFonts w:ascii="Times New Roman" w:eastAsia="Times New Roman" w:hAnsi="Times New Roman" w:cs="Times New Roman"/>
          <w:sz w:val="24"/>
          <w:szCs w:val="24"/>
        </w:rPr>
        <w:t xml:space="preserve">lian </w:t>
      </w:r>
      <w:r w:rsidR="7BCB54CC" w:rsidRPr="00B30FEC">
        <w:rPr>
          <w:rFonts w:ascii="Times New Roman" w:eastAsia="Times New Roman" w:hAnsi="Times New Roman" w:cs="Times New Roman"/>
          <w:sz w:val="24"/>
          <w:szCs w:val="24"/>
        </w:rPr>
        <w:t>public</w:t>
      </w:r>
      <w:r w:rsidR="664C71C6" w:rsidRPr="00B30FEC">
        <w:rPr>
          <w:rFonts w:ascii="Times New Roman" w:eastAsia="Times New Roman" w:hAnsi="Times New Roman" w:cs="Times New Roman"/>
          <w:sz w:val="24"/>
          <w:szCs w:val="24"/>
        </w:rPr>
        <w:t xml:space="preserve"> including those employed by Genex for construction and operations</w:t>
      </w:r>
      <w:r w:rsidR="7BCB54CC" w:rsidRPr="00B30FEC">
        <w:rPr>
          <w:rFonts w:ascii="Times New Roman" w:eastAsia="Times New Roman" w:hAnsi="Times New Roman" w:cs="Times New Roman"/>
          <w:sz w:val="24"/>
          <w:szCs w:val="24"/>
        </w:rPr>
        <w:t>, but also those residing in Queensland</w:t>
      </w:r>
      <w:r w:rsidR="0F928F78" w:rsidRPr="00B30FEC">
        <w:rPr>
          <w:rFonts w:ascii="Times New Roman" w:eastAsia="Times New Roman" w:hAnsi="Times New Roman" w:cs="Times New Roman"/>
          <w:sz w:val="24"/>
          <w:szCs w:val="24"/>
        </w:rPr>
        <w:t>/Australia</w:t>
      </w:r>
      <w:r w:rsidR="06F9FF2E" w:rsidRPr="00B30FEC">
        <w:rPr>
          <w:rFonts w:ascii="Times New Roman" w:eastAsia="Times New Roman" w:hAnsi="Times New Roman" w:cs="Times New Roman"/>
          <w:sz w:val="24"/>
          <w:szCs w:val="24"/>
        </w:rPr>
        <w:t xml:space="preserve"> as a whole can </w:t>
      </w:r>
      <w:r w:rsidR="053DF4BB" w:rsidRPr="00B30FEC">
        <w:rPr>
          <w:rFonts w:ascii="Times New Roman" w:eastAsia="Times New Roman" w:hAnsi="Times New Roman" w:cs="Times New Roman"/>
          <w:sz w:val="24"/>
          <w:szCs w:val="24"/>
        </w:rPr>
        <w:t>be considered stakeholder</w:t>
      </w:r>
      <w:r w:rsidR="07F42A58" w:rsidRPr="00B30FEC">
        <w:rPr>
          <w:rFonts w:ascii="Times New Roman" w:eastAsia="Times New Roman" w:hAnsi="Times New Roman" w:cs="Times New Roman"/>
          <w:sz w:val="24"/>
          <w:szCs w:val="24"/>
        </w:rPr>
        <w:t>s</w:t>
      </w:r>
      <w:r w:rsidR="053DF4BB" w:rsidRPr="00B30FEC">
        <w:rPr>
          <w:rFonts w:ascii="Times New Roman" w:eastAsia="Times New Roman" w:hAnsi="Times New Roman" w:cs="Times New Roman"/>
          <w:sz w:val="24"/>
          <w:szCs w:val="24"/>
        </w:rPr>
        <w:t xml:space="preserve"> </w:t>
      </w:r>
      <w:r w:rsidR="00AEF2F5" w:rsidRPr="00B30FEC">
        <w:rPr>
          <w:rFonts w:ascii="Times New Roman" w:eastAsia="Times New Roman" w:hAnsi="Times New Roman" w:cs="Times New Roman"/>
          <w:sz w:val="24"/>
          <w:szCs w:val="24"/>
        </w:rPr>
        <w:t xml:space="preserve">for this </w:t>
      </w:r>
      <w:r w:rsidR="018D93F4" w:rsidRPr="00B30FEC">
        <w:rPr>
          <w:rFonts w:ascii="Times New Roman" w:eastAsia="Times New Roman" w:hAnsi="Times New Roman" w:cs="Times New Roman"/>
          <w:sz w:val="24"/>
          <w:szCs w:val="24"/>
        </w:rPr>
        <w:t>project</w:t>
      </w:r>
      <w:r w:rsidR="00AEF2F5" w:rsidRPr="00B30FEC">
        <w:rPr>
          <w:rFonts w:ascii="Times New Roman" w:eastAsia="Times New Roman" w:hAnsi="Times New Roman" w:cs="Times New Roman"/>
          <w:sz w:val="24"/>
          <w:szCs w:val="24"/>
        </w:rPr>
        <w:t xml:space="preserve"> </w:t>
      </w:r>
      <w:r w:rsidR="053DF4BB" w:rsidRPr="00B30FEC">
        <w:rPr>
          <w:rFonts w:ascii="Times New Roman" w:eastAsia="Times New Roman" w:hAnsi="Times New Roman" w:cs="Times New Roman"/>
          <w:sz w:val="24"/>
          <w:szCs w:val="24"/>
        </w:rPr>
        <w:t xml:space="preserve">as </w:t>
      </w:r>
      <w:r w:rsidR="32347CC8" w:rsidRPr="00B30FEC">
        <w:rPr>
          <w:rFonts w:ascii="Times New Roman" w:eastAsia="Times New Roman" w:hAnsi="Times New Roman" w:cs="Times New Roman"/>
          <w:sz w:val="24"/>
          <w:szCs w:val="24"/>
        </w:rPr>
        <w:t>any funding</w:t>
      </w:r>
      <w:r w:rsidR="55B315F2" w:rsidRPr="00B30FEC">
        <w:rPr>
          <w:rFonts w:ascii="Times New Roman" w:eastAsia="Times New Roman" w:hAnsi="Times New Roman" w:cs="Times New Roman"/>
          <w:sz w:val="24"/>
          <w:szCs w:val="24"/>
        </w:rPr>
        <w:t xml:space="preserve"> Genex</w:t>
      </w:r>
      <w:r w:rsidR="32347CC8" w:rsidRPr="00B30FEC">
        <w:rPr>
          <w:rFonts w:ascii="Times New Roman" w:eastAsia="Times New Roman" w:hAnsi="Times New Roman" w:cs="Times New Roman"/>
          <w:sz w:val="24"/>
          <w:szCs w:val="24"/>
        </w:rPr>
        <w:t xml:space="preserve"> received from </w:t>
      </w:r>
      <w:r w:rsidR="08DD9C74" w:rsidRPr="00B30FEC">
        <w:rPr>
          <w:rFonts w:ascii="Times New Roman" w:eastAsia="Times New Roman" w:hAnsi="Times New Roman" w:cs="Times New Roman"/>
          <w:sz w:val="24"/>
          <w:szCs w:val="24"/>
        </w:rPr>
        <w:t>ARENA</w:t>
      </w:r>
      <w:r w:rsidR="32347CC8" w:rsidRPr="00B30FEC">
        <w:rPr>
          <w:rFonts w:ascii="Times New Roman" w:eastAsia="Times New Roman" w:hAnsi="Times New Roman" w:cs="Times New Roman"/>
          <w:sz w:val="24"/>
          <w:szCs w:val="24"/>
        </w:rPr>
        <w:t xml:space="preserve"> comes from the tax</w:t>
      </w:r>
      <w:r w:rsidR="3D1FCBDA" w:rsidRPr="00B30FEC">
        <w:rPr>
          <w:rFonts w:ascii="Times New Roman" w:eastAsia="Times New Roman" w:hAnsi="Times New Roman" w:cs="Times New Roman"/>
          <w:sz w:val="24"/>
          <w:szCs w:val="24"/>
        </w:rPr>
        <w:t>-payer</w:t>
      </w:r>
      <w:r w:rsidR="32347CC8" w:rsidRPr="00B30FEC">
        <w:rPr>
          <w:rFonts w:ascii="Times New Roman" w:eastAsia="Times New Roman" w:hAnsi="Times New Roman" w:cs="Times New Roman"/>
          <w:sz w:val="24"/>
          <w:szCs w:val="24"/>
        </w:rPr>
        <w:t xml:space="preserve">, and </w:t>
      </w:r>
      <w:r w:rsidR="090ABBF5" w:rsidRPr="00B30FEC">
        <w:rPr>
          <w:rFonts w:ascii="Times New Roman" w:eastAsia="Times New Roman" w:hAnsi="Times New Roman" w:cs="Times New Roman"/>
          <w:sz w:val="24"/>
          <w:szCs w:val="24"/>
        </w:rPr>
        <w:t xml:space="preserve">it will be the </w:t>
      </w:r>
      <w:r w:rsidR="42E8AEC2" w:rsidRPr="00B30FEC">
        <w:rPr>
          <w:rFonts w:ascii="Times New Roman" w:eastAsia="Times New Roman" w:hAnsi="Times New Roman" w:cs="Times New Roman"/>
          <w:sz w:val="24"/>
          <w:szCs w:val="24"/>
        </w:rPr>
        <w:t>Australian</w:t>
      </w:r>
      <w:r w:rsidR="090ABBF5" w:rsidRPr="00B30FEC">
        <w:rPr>
          <w:rFonts w:ascii="Times New Roman" w:eastAsia="Times New Roman" w:hAnsi="Times New Roman" w:cs="Times New Roman"/>
          <w:sz w:val="24"/>
          <w:szCs w:val="24"/>
        </w:rPr>
        <w:t xml:space="preserve"> public who will be using the </w:t>
      </w:r>
      <w:r w:rsidR="50AD5403" w:rsidRPr="00B30FEC">
        <w:rPr>
          <w:rFonts w:ascii="Times New Roman" w:eastAsia="Times New Roman" w:hAnsi="Times New Roman" w:cs="Times New Roman"/>
          <w:sz w:val="24"/>
          <w:szCs w:val="24"/>
        </w:rPr>
        <w:t xml:space="preserve">power </w:t>
      </w:r>
      <w:r w:rsidR="090ABBF5" w:rsidRPr="00B30FEC">
        <w:rPr>
          <w:rFonts w:ascii="Times New Roman" w:eastAsia="Times New Roman" w:hAnsi="Times New Roman" w:cs="Times New Roman"/>
          <w:sz w:val="24"/>
          <w:szCs w:val="24"/>
        </w:rPr>
        <w:t xml:space="preserve">service provided by </w:t>
      </w:r>
      <w:r w:rsidR="0C804CA8" w:rsidRPr="00B30FEC">
        <w:rPr>
          <w:rFonts w:ascii="Times New Roman" w:eastAsia="Times New Roman" w:hAnsi="Times New Roman" w:cs="Times New Roman"/>
          <w:sz w:val="24"/>
          <w:szCs w:val="24"/>
        </w:rPr>
        <w:t>KS1</w:t>
      </w:r>
      <w:r w:rsidR="14F58896" w:rsidRPr="00B30FEC">
        <w:rPr>
          <w:rFonts w:ascii="Times New Roman" w:eastAsia="Times New Roman" w:hAnsi="Times New Roman" w:cs="Times New Roman"/>
          <w:sz w:val="24"/>
          <w:szCs w:val="24"/>
        </w:rPr>
        <w:t>.</w:t>
      </w:r>
      <w:r w:rsidR="30C5724C" w:rsidRPr="00B30FEC">
        <w:rPr>
          <w:rFonts w:ascii="Times New Roman" w:eastAsia="Times New Roman" w:hAnsi="Times New Roman" w:cs="Times New Roman"/>
          <w:sz w:val="24"/>
          <w:szCs w:val="24"/>
        </w:rPr>
        <w:t xml:space="preserve"> </w:t>
      </w:r>
      <w:r w:rsidR="0E2A730C" w:rsidRPr="00B30FEC">
        <w:rPr>
          <w:rFonts w:ascii="Times New Roman" w:eastAsia="Times New Roman" w:hAnsi="Times New Roman" w:cs="Times New Roman"/>
          <w:sz w:val="24"/>
          <w:szCs w:val="24"/>
        </w:rPr>
        <w:t xml:space="preserve">By extension, future generations of Australians are indirect stakeholders that must be </w:t>
      </w:r>
      <w:r w:rsidR="4C057AC3" w:rsidRPr="00B30FEC">
        <w:rPr>
          <w:rFonts w:ascii="Times New Roman" w:eastAsia="Times New Roman" w:hAnsi="Times New Roman" w:cs="Times New Roman"/>
          <w:sz w:val="24"/>
          <w:szCs w:val="24"/>
        </w:rPr>
        <w:t>considered also</w:t>
      </w:r>
      <w:r w:rsidR="0E2A730C" w:rsidRPr="00B30FEC">
        <w:rPr>
          <w:rFonts w:ascii="Times New Roman" w:eastAsia="Times New Roman" w:hAnsi="Times New Roman" w:cs="Times New Roman"/>
          <w:sz w:val="24"/>
          <w:szCs w:val="24"/>
        </w:rPr>
        <w:t xml:space="preserve">, and </w:t>
      </w:r>
      <w:r w:rsidR="719DAD21" w:rsidRPr="00B30FEC">
        <w:rPr>
          <w:rFonts w:ascii="Times New Roman" w:eastAsia="Times New Roman" w:hAnsi="Times New Roman" w:cs="Times New Roman"/>
          <w:sz w:val="24"/>
          <w:szCs w:val="24"/>
        </w:rPr>
        <w:t>managerial</w:t>
      </w:r>
      <w:r w:rsidR="0E2A730C" w:rsidRPr="00B30FEC">
        <w:rPr>
          <w:rFonts w:ascii="Times New Roman" w:eastAsia="Times New Roman" w:hAnsi="Times New Roman" w:cs="Times New Roman"/>
          <w:sz w:val="24"/>
          <w:szCs w:val="24"/>
        </w:rPr>
        <w:t xml:space="preserve"> choices must reflect the commitm</w:t>
      </w:r>
      <w:r w:rsidR="2B57ED5C" w:rsidRPr="00B30FEC">
        <w:rPr>
          <w:rFonts w:ascii="Times New Roman" w:eastAsia="Times New Roman" w:hAnsi="Times New Roman" w:cs="Times New Roman"/>
          <w:sz w:val="24"/>
          <w:szCs w:val="24"/>
        </w:rPr>
        <w:t xml:space="preserve">ent </w:t>
      </w:r>
      <w:r w:rsidR="13C72BF6" w:rsidRPr="00B30FEC">
        <w:rPr>
          <w:rFonts w:ascii="Times New Roman" w:eastAsia="Times New Roman" w:hAnsi="Times New Roman" w:cs="Times New Roman"/>
          <w:sz w:val="24"/>
          <w:szCs w:val="24"/>
        </w:rPr>
        <w:t xml:space="preserve">to the sustainable practices </w:t>
      </w:r>
      <w:r w:rsidR="2B57ED5C" w:rsidRPr="00B30FEC">
        <w:rPr>
          <w:rFonts w:ascii="Times New Roman" w:eastAsia="Times New Roman" w:hAnsi="Times New Roman" w:cs="Times New Roman"/>
          <w:sz w:val="24"/>
          <w:szCs w:val="24"/>
        </w:rPr>
        <w:t>that Genex advertises</w:t>
      </w:r>
      <w:r w:rsidR="1793C82F" w:rsidRPr="00B30FEC">
        <w:rPr>
          <w:rFonts w:ascii="Times New Roman" w:eastAsia="Times New Roman" w:hAnsi="Times New Roman" w:cs="Times New Roman"/>
          <w:sz w:val="24"/>
          <w:szCs w:val="24"/>
        </w:rPr>
        <w:t xml:space="preserve"> and publicly supports. </w:t>
      </w:r>
    </w:p>
    <w:p w14:paraId="4B6A7CD1" w14:textId="40940CB2" w:rsidR="673F5EC2" w:rsidRDefault="11F2B6BA" w:rsidP="673F5EC2">
      <w:pPr>
        <w:spacing w:line="360" w:lineRule="auto"/>
        <w:ind w:right="-20"/>
        <w:jc w:val="both"/>
        <w:rPr>
          <w:rFonts w:ascii="Times New Roman" w:eastAsia="Times New Roman" w:hAnsi="Times New Roman" w:cs="Times New Roman"/>
          <w:color w:val="000000" w:themeColor="text1"/>
          <w:sz w:val="24"/>
          <w:szCs w:val="24"/>
        </w:rPr>
      </w:pPr>
      <w:r w:rsidRPr="00E44EF4">
        <w:rPr>
          <w:rFonts w:ascii="Times New Roman" w:eastAsia="Times New Roman" w:hAnsi="Times New Roman" w:cs="Times New Roman"/>
          <w:color w:val="000000" w:themeColor="text1"/>
          <w:sz w:val="24"/>
          <w:szCs w:val="24"/>
        </w:rPr>
        <w:t xml:space="preserve">Please note: This section is not </w:t>
      </w:r>
      <w:r w:rsidR="1B0F82BB" w:rsidRPr="00E44EF4">
        <w:rPr>
          <w:rFonts w:ascii="Times New Roman" w:eastAsia="Times New Roman" w:hAnsi="Times New Roman" w:cs="Times New Roman"/>
          <w:color w:val="000000" w:themeColor="text1"/>
          <w:sz w:val="24"/>
          <w:szCs w:val="24"/>
        </w:rPr>
        <w:t xml:space="preserve">an </w:t>
      </w:r>
      <w:r w:rsidRPr="00E44EF4">
        <w:rPr>
          <w:rFonts w:ascii="Times New Roman" w:eastAsia="Times New Roman" w:hAnsi="Times New Roman" w:cs="Times New Roman"/>
          <w:color w:val="000000" w:themeColor="text1"/>
          <w:sz w:val="24"/>
          <w:szCs w:val="24"/>
        </w:rPr>
        <w:t xml:space="preserve">exhaustive </w:t>
      </w:r>
      <w:r w:rsidR="46D75FE9" w:rsidRPr="00E44EF4">
        <w:rPr>
          <w:rFonts w:ascii="Times New Roman" w:eastAsia="Times New Roman" w:hAnsi="Times New Roman" w:cs="Times New Roman"/>
          <w:color w:val="000000" w:themeColor="text1"/>
          <w:sz w:val="24"/>
          <w:szCs w:val="24"/>
        </w:rPr>
        <w:t xml:space="preserve">description </w:t>
      </w:r>
      <w:r w:rsidR="534DD188" w:rsidRPr="00E44EF4">
        <w:rPr>
          <w:rFonts w:ascii="Times New Roman" w:eastAsia="Times New Roman" w:hAnsi="Times New Roman" w:cs="Times New Roman"/>
          <w:color w:val="000000" w:themeColor="text1"/>
          <w:sz w:val="24"/>
          <w:szCs w:val="24"/>
        </w:rPr>
        <w:t>and only defines the most relevant stakeholders for discussion</w:t>
      </w:r>
      <w:r w:rsidR="7FAC8A3C" w:rsidRPr="00E44EF4">
        <w:rPr>
          <w:rFonts w:ascii="Times New Roman" w:eastAsia="Times New Roman" w:hAnsi="Times New Roman" w:cs="Times New Roman"/>
          <w:color w:val="000000" w:themeColor="text1"/>
          <w:sz w:val="24"/>
          <w:szCs w:val="24"/>
        </w:rPr>
        <w:t>.</w:t>
      </w:r>
    </w:p>
    <w:p w14:paraId="21881477" w14:textId="77777777" w:rsidR="00AC13E3" w:rsidRDefault="00AC13E3" w:rsidP="673F5EC2">
      <w:pPr>
        <w:spacing w:line="360" w:lineRule="auto"/>
        <w:ind w:right="-20"/>
        <w:jc w:val="both"/>
        <w:rPr>
          <w:rFonts w:ascii="Times New Roman" w:eastAsia="Times New Roman" w:hAnsi="Times New Roman" w:cs="Times New Roman"/>
          <w:color w:val="000000" w:themeColor="text1"/>
          <w:sz w:val="24"/>
          <w:szCs w:val="24"/>
        </w:rPr>
      </w:pPr>
    </w:p>
    <w:p w14:paraId="5EC9A8D6" w14:textId="77777777" w:rsidR="00D03A74" w:rsidRDefault="00D03A74" w:rsidP="673F5EC2">
      <w:pPr>
        <w:spacing w:line="360" w:lineRule="auto"/>
        <w:ind w:right="-20"/>
        <w:jc w:val="both"/>
        <w:rPr>
          <w:rFonts w:ascii="Times New Roman" w:eastAsia="Times New Roman" w:hAnsi="Times New Roman" w:cs="Times New Roman"/>
          <w:color w:val="000000" w:themeColor="text1"/>
          <w:sz w:val="24"/>
          <w:szCs w:val="24"/>
        </w:rPr>
      </w:pPr>
    </w:p>
    <w:p w14:paraId="782D8ADB" w14:textId="022BC916" w:rsidR="00B30FEC" w:rsidRPr="00B30FEC" w:rsidRDefault="0E4D2ED6" w:rsidP="6C5250D7">
      <w:pPr>
        <w:pStyle w:val="Heading2"/>
        <w:spacing w:line="360" w:lineRule="auto"/>
        <w:rPr>
          <w:b/>
        </w:rPr>
      </w:pPr>
      <w:bookmarkStart w:id="16" w:name="_Toc164024192"/>
      <w:bookmarkStart w:id="17" w:name="_Toc164071865"/>
      <w:r w:rsidRPr="6C5250D7">
        <w:rPr>
          <w:b/>
        </w:rPr>
        <w:t>2.7</w:t>
      </w:r>
      <w:r w:rsidR="1024A935" w:rsidRPr="6C5250D7">
        <w:rPr>
          <w:b/>
        </w:rPr>
        <w:t xml:space="preserve"> </w:t>
      </w:r>
      <w:r w:rsidR="00CD2CFD" w:rsidRPr="6C5250D7">
        <w:rPr>
          <w:b/>
        </w:rPr>
        <w:t>COST</w:t>
      </w:r>
      <w:bookmarkEnd w:id="16"/>
      <w:bookmarkEnd w:id="17"/>
      <w:r w:rsidR="00CD2CFD" w:rsidRPr="6C5250D7">
        <w:rPr>
          <w:b/>
        </w:rPr>
        <w:t xml:space="preserve"> </w:t>
      </w:r>
    </w:p>
    <w:p w14:paraId="0B10BF06" w14:textId="08982EF2" w:rsidR="1024A935" w:rsidRPr="00B30FEC" w:rsidRDefault="66A2F55B" w:rsidP="002C1136">
      <w:pPr>
        <w:spacing w:line="360" w:lineRule="auto"/>
        <w:ind w:left="-20" w:right="-20"/>
        <w:jc w:val="both"/>
      </w:pPr>
      <w:r w:rsidRPr="00B30FEC">
        <w:rPr>
          <w:rFonts w:ascii="Times New Roman" w:eastAsia="Times New Roman" w:hAnsi="Times New Roman" w:cs="Times New Roman"/>
          <w:color w:val="000000" w:themeColor="text1"/>
          <w:sz w:val="24"/>
          <w:szCs w:val="24"/>
        </w:rPr>
        <w:t>The establishment of a cost management plan also remains a crucial aspect in providing a clear framework regarding all “cost estimation, budgeting and cost-controlling processes” that are necessary for the stakeholder's expectations to align (Hartley 2018, p. 208).</w:t>
      </w:r>
      <w:r w:rsidR="1024A935">
        <w:tab/>
      </w:r>
      <w:r w:rsidR="1024A935">
        <w:tab/>
      </w:r>
      <w:r w:rsidR="1024A935">
        <w:tab/>
      </w:r>
    </w:p>
    <w:p w14:paraId="7DFC940B" w14:textId="78FCF8D4" w:rsidR="6700E445" w:rsidRDefault="1E4507E9" w:rsidP="3DB937D9">
      <w:pPr>
        <w:spacing w:after="0" w:line="360" w:lineRule="auto"/>
        <w:jc w:val="both"/>
        <w:rPr>
          <w:rFonts w:ascii="Times New Roman" w:eastAsia="Times New Roman" w:hAnsi="Times New Roman" w:cs="Times New Roman"/>
          <w:sz w:val="24"/>
          <w:szCs w:val="24"/>
        </w:rPr>
      </w:pPr>
      <w:r w:rsidRPr="723A3CB5">
        <w:rPr>
          <w:rFonts w:ascii="Times New Roman" w:eastAsia="Times New Roman" w:hAnsi="Times New Roman" w:cs="Times New Roman"/>
          <w:sz w:val="24"/>
          <w:szCs w:val="24"/>
        </w:rPr>
        <w:t>The</w:t>
      </w:r>
      <w:r w:rsidR="5DE41844" w:rsidRPr="723A3CB5">
        <w:rPr>
          <w:rFonts w:ascii="Times New Roman" w:eastAsia="Times New Roman" w:hAnsi="Times New Roman" w:cs="Times New Roman"/>
          <w:sz w:val="24"/>
          <w:szCs w:val="24"/>
        </w:rPr>
        <w:t xml:space="preserve"> project cost </w:t>
      </w:r>
      <w:r w:rsidR="7EDB7547" w:rsidRPr="723A3CB5">
        <w:rPr>
          <w:rFonts w:ascii="Times New Roman" w:eastAsia="Times New Roman" w:hAnsi="Times New Roman" w:cs="Times New Roman"/>
          <w:sz w:val="24"/>
          <w:szCs w:val="24"/>
        </w:rPr>
        <w:t>totalled $</w:t>
      </w:r>
      <w:r w:rsidR="5DE41844" w:rsidRPr="723A3CB5">
        <w:rPr>
          <w:rFonts w:ascii="Times New Roman" w:eastAsia="Times New Roman" w:hAnsi="Times New Roman" w:cs="Times New Roman"/>
          <w:sz w:val="24"/>
          <w:szCs w:val="24"/>
        </w:rPr>
        <w:t>130.65 million AUS</w:t>
      </w:r>
      <w:r w:rsidR="7051B638" w:rsidRPr="723A3CB5">
        <w:rPr>
          <w:rFonts w:ascii="Times New Roman" w:eastAsia="Times New Roman" w:hAnsi="Times New Roman" w:cs="Times New Roman"/>
          <w:sz w:val="24"/>
          <w:szCs w:val="24"/>
        </w:rPr>
        <w:t xml:space="preserve"> by finalisation in 2017</w:t>
      </w:r>
      <w:r w:rsidR="208A3695" w:rsidRPr="723A3CB5">
        <w:rPr>
          <w:rFonts w:ascii="Times New Roman" w:eastAsia="Times New Roman" w:hAnsi="Times New Roman" w:cs="Times New Roman"/>
          <w:sz w:val="24"/>
          <w:szCs w:val="24"/>
        </w:rPr>
        <w:t>, roughly $40 million ab</w:t>
      </w:r>
      <w:r w:rsidR="7FDCA92D" w:rsidRPr="723A3CB5">
        <w:rPr>
          <w:rFonts w:ascii="Times New Roman" w:eastAsia="Times New Roman" w:hAnsi="Times New Roman" w:cs="Times New Roman"/>
          <w:sz w:val="24"/>
          <w:szCs w:val="24"/>
        </w:rPr>
        <w:t xml:space="preserve">ove </w:t>
      </w:r>
      <w:r w:rsidR="3C5FDEBE" w:rsidRPr="723A3CB5">
        <w:rPr>
          <w:rFonts w:ascii="Times New Roman" w:eastAsia="Times New Roman" w:hAnsi="Times New Roman" w:cs="Times New Roman"/>
          <w:sz w:val="24"/>
          <w:szCs w:val="24"/>
        </w:rPr>
        <w:t>the</w:t>
      </w:r>
      <w:r w:rsidR="7FDCA92D" w:rsidRPr="723A3CB5">
        <w:rPr>
          <w:rFonts w:ascii="Times New Roman" w:eastAsia="Times New Roman" w:hAnsi="Times New Roman" w:cs="Times New Roman"/>
          <w:sz w:val="24"/>
          <w:szCs w:val="24"/>
        </w:rPr>
        <w:t xml:space="preserve"> early initial </w:t>
      </w:r>
      <w:r w:rsidR="6A76E286" w:rsidRPr="723A3CB5">
        <w:rPr>
          <w:rFonts w:ascii="Times New Roman" w:eastAsia="Times New Roman" w:hAnsi="Times New Roman" w:cs="Times New Roman"/>
          <w:sz w:val="24"/>
          <w:szCs w:val="24"/>
        </w:rPr>
        <w:t>theorised</w:t>
      </w:r>
      <w:r w:rsidR="7FDCA92D" w:rsidRPr="723A3CB5">
        <w:rPr>
          <w:rFonts w:ascii="Times New Roman" w:eastAsia="Times New Roman" w:hAnsi="Times New Roman" w:cs="Times New Roman"/>
          <w:sz w:val="24"/>
          <w:szCs w:val="24"/>
        </w:rPr>
        <w:t xml:space="preserve"> cost, but only $3.5 million over the later revised budget of $126 million</w:t>
      </w:r>
      <w:r w:rsidR="69AAFDE8" w:rsidRPr="3DB937D9">
        <w:rPr>
          <w:rFonts w:ascii="Times New Roman" w:eastAsia="Times New Roman" w:hAnsi="Times New Roman" w:cs="Times New Roman"/>
          <w:sz w:val="24"/>
          <w:szCs w:val="24"/>
        </w:rPr>
        <w:t xml:space="preserve"> (ARENA, 2024). </w:t>
      </w:r>
      <w:r w:rsidR="6700E445" w:rsidRPr="723A3CB5">
        <w:rPr>
          <w:rFonts w:ascii="Times New Roman" w:eastAsia="Times New Roman" w:hAnsi="Times New Roman" w:cs="Times New Roman"/>
          <w:sz w:val="24"/>
          <w:szCs w:val="24"/>
        </w:rPr>
        <w:t xml:space="preserve">Roughly </w:t>
      </w:r>
      <w:r w:rsidR="5DE41844" w:rsidRPr="723A3CB5">
        <w:rPr>
          <w:rFonts w:ascii="Times New Roman" w:eastAsia="Times New Roman" w:hAnsi="Times New Roman" w:cs="Times New Roman"/>
          <w:sz w:val="24"/>
          <w:szCs w:val="24"/>
        </w:rPr>
        <w:t xml:space="preserve">6.77% </w:t>
      </w:r>
      <w:r w:rsidR="555AB604" w:rsidRPr="723A3CB5">
        <w:rPr>
          <w:rFonts w:ascii="Times New Roman" w:eastAsia="Times New Roman" w:hAnsi="Times New Roman" w:cs="Times New Roman"/>
          <w:sz w:val="24"/>
          <w:szCs w:val="24"/>
        </w:rPr>
        <w:t xml:space="preserve">of this </w:t>
      </w:r>
      <w:r w:rsidR="5DE41844" w:rsidRPr="723A3CB5">
        <w:rPr>
          <w:rFonts w:ascii="Times New Roman" w:eastAsia="Times New Roman" w:hAnsi="Times New Roman" w:cs="Times New Roman"/>
          <w:sz w:val="24"/>
          <w:szCs w:val="24"/>
        </w:rPr>
        <w:t xml:space="preserve">was provided by ARENA in the form of a $8.85 million grant, 13.23% was </w:t>
      </w:r>
      <w:r w:rsidR="0147DB49" w:rsidRPr="723A3CB5">
        <w:rPr>
          <w:rFonts w:ascii="Times New Roman" w:eastAsia="Times New Roman" w:hAnsi="Times New Roman" w:cs="Times New Roman"/>
          <w:sz w:val="24"/>
          <w:szCs w:val="24"/>
        </w:rPr>
        <w:t>sourced</w:t>
      </w:r>
      <w:r w:rsidR="5DE41844" w:rsidRPr="723A3CB5">
        <w:rPr>
          <w:rFonts w:ascii="Times New Roman" w:eastAsia="Times New Roman" w:hAnsi="Times New Roman" w:cs="Times New Roman"/>
          <w:sz w:val="24"/>
          <w:szCs w:val="24"/>
        </w:rPr>
        <w:t xml:space="preserve"> via equity through issuing of new shares</w:t>
      </w:r>
      <w:r w:rsidR="1F3F3313" w:rsidRPr="723A3CB5">
        <w:rPr>
          <w:rFonts w:ascii="Times New Roman" w:eastAsia="Times New Roman" w:hAnsi="Times New Roman" w:cs="Times New Roman"/>
          <w:sz w:val="24"/>
          <w:szCs w:val="24"/>
        </w:rPr>
        <w:t xml:space="preserve"> by Genex</w:t>
      </w:r>
      <w:r w:rsidR="6CE34887" w:rsidRPr="723A3CB5">
        <w:rPr>
          <w:rFonts w:ascii="Times New Roman" w:eastAsia="Times New Roman" w:hAnsi="Times New Roman" w:cs="Times New Roman"/>
          <w:sz w:val="24"/>
          <w:szCs w:val="24"/>
        </w:rPr>
        <w:t xml:space="preserve">, and the remaining 80% of the project funding was </w:t>
      </w:r>
      <w:r w:rsidR="67DBF810" w:rsidRPr="723A3CB5">
        <w:rPr>
          <w:rFonts w:ascii="Times New Roman" w:eastAsia="Times New Roman" w:hAnsi="Times New Roman" w:cs="Times New Roman"/>
          <w:sz w:val="24"/>
          <w:szCs w:val="24"/>
        </w:rPr>
        <w:t>taken on as</w:t>
      </w:r>
      <w:r w:rsidR="6CE34887" w:rsidRPr="723A3CB5">
        <w:rPr>
          <w:rFonts w:ascii="Times New Roman" w:eastAsia="Times New Roman" w:hAnsi="Times New Roman" w:cs="Times New Roman"/>
          <w:sz w:val="24"/>
          <w:szCs w:val="24"/>
        </w:rPr>
        <w:t xml:space="preserve"> debt financing</w:t>
      </w:r>
      <w:r w:rsidR="39E71EBA" w:rsidRPr="723A3CB5">
        <w:rPr>
          <w:rFonts w:ascii="Times New Roman" w:eastAsia="Times New Roman" w:hAnsi="Times New Roman" w:cs="Times New Roman"/>
          <w:sz w:val="24"/>
          <w:szCs w:val="24"/>
        </w:rPr>
        <w:t xml:space="preserve"> supplied by Societe General and Clean Energy Finance</w:t>
      </w:r>
      <w:r w:rsidR="21A52576" w:rsidRPr="3DB937D9">
        <w:rPr>
          <w:rFonts w:ascii="Times New Roman" w:eastAsia="Times New Roman" w:hAnsi="Times New Roman" w:cs="Times New Roman"/>
          <w:sz w:val="24"/>
          <w:szCs w:val="24"/>
        </w:rPr>
        <w:t xml:space="preserve"> (Genex/ARENA, 2017)</w:t>
      </w:r>
      <w:r w:rsidR="39E71EBA" w:rsidRPr="723A3CB5">
        <w:rPr>
          <w:rFonts w:ascii="Times New Roman" w:eastAsia="Times New Roman" w:hAnsi="Times New Roman" w:cs="Times New Roman"/>
          <w:sz w:val="24"/>
          <w:szCs w:val="24"/>
        </w:rPr>
        <w:t xml:space="preserve"> Though the project</w:t>
      </w:r>
      <w:r w:rsidR="398441E6" w:rsidRPr="723A3CB5">
        <w:rPr>
          <w:rFonts w:ascii="Times New Roman" w:eastAsia="Times New Roman" w:hAnsi="Times New Roman" w:cs="Times New Roman"/>
          <w:sz w:val="24"/>
          <w:szCs w:val="24"/>
        </w:rPr>
        <w:t xml:space="preserve">’s </w:t>
      </w:r>
      <w:r w:rsidR="69B719E2" w:rsidRPr="723A3CB5">
        <w:rPr>
          <w:rFonts w:ascii="Times New Roman" w:eastAsia="Times New Roman" w:hAnsi="Times New Roman" w:cs="Times New Roman"/>
          <w:sz w:val="24"/>
          <w:szCs w:val="24"/>
        </w:rPr>
        <w:t xml:space="preserve">secure cash inflows </w:t>
      </w:r>
      <w:r w:rsidR="627ACC6B" w:rsidRPr="723A3CB5">
        <w:rPr>
          <w:rFonts w:ascii="Times New Roman" w:eastAsia="Times New Roman" w:hAnsi="Times New Roman" w:cs="Times New Roman"/>
          <w:sz w:val="24"/>
          <w:szCs w:val="24"/>
        </w:rPr>
        <w:t xml:space="preserve">guaranteed </w:t>
      </w:r>
      <w:r w:rsidR="03EFAFD5" w:rsidRPr="723A3CB5">
        <w:rPr>
          <w:rFonts w:ascii="Times New Roman" w:eastAsia="Times New Roman" w:hAnsi="Times New Roman" w:cs="Times New Roman"/>
          <w:sz w:val="24"/>
          <w:szCs w:val="24"/>
        </w:rPr>
        <w:t>by</w:t>
      </w:r>
      <w:r w:rsidR="69B719E2" w:rsidRPr="723A3CB5">
        <w:rPr>
          <w:rFonts w:ascii="Times New Roman" w:eastAsia="Times New Roman" w:hAnsi="Times New Roman" w:cs="Times New Roman"/>
          <w:sz w:val="24"/>
          <w:szCs w:val="24"/>
        </w:rPr>
        <w:t xml:space="preserve"> the QLD government</w:t>
      </w:r>
      <w:r w:rsidR="16CA7667" w:rsidRPr="723A3CB5">
        <w:rPr>
          <w:rFonts w:ascii="Times New Roman" w:eastAsia="Times New Roman" w:hAnsi="Times New Roman" w:cs="Times New Roman"/>
          <w:sz w:val="24"/>
          <w:szCs w:val="24"/>
        </w:rPr>
        <w:t xml:space="preserve"> upon completion</w:t>
      </w:r>
      <w:r w:rsidR="69B719E2" w:rsidRPr="723A3CB5">
        <w:rPr>
          <w:rFonts w:ascii="Times New Roman" w:eastAsia="Times New Roman" w:hAnsi="Times New Roman" w:cs="Times New Roman"/>
          <w:sz w:val="24"/>
          <w:szCs w:val="24"/>
        </w:rPr>
        <w:t xml:space="preserve"> </w:t>
      </w:r>
      <w:r w:rsidR="39E71EBA" w:rsidRPr="723A3CB5">
        <w:rPr>
          <w:rFonts w:ascii="Times New Roman" w:eastAsia="Times New Roman" w:hAnsi="Times New Roman" w:cs="Times New Roman"/>
          <w:sz w:val="24"/>
          <w:szCs w:val="24"/>
        </w:rPr>
        <w:t>could’ve have warranted a higher</w:t>
      </w:r>
      <w:r w:rsidR="6350837E" w:rsidRPr="723A3CB5">
        <w:rPr>
          <w:rFonts w:ascii="Times New Roman" w:eastAsia="Times New Roman" w:hAnsi="Times New Roman" w:cs="Times New Roman"/>
          <w:sz w:val="24"/>
          <w:szCs w:val="24"/>
        </w:rPr>
        <w:t xml:space="preserve"> level of leverage to be taken on, 80% of the total costs w</w:t>
      </w:r>
      <w:r w:rsidR="5DE41844" w:rsidRPr="723A3CB5">
        <w:rPr>
          <w:rFonts w:ascii="Times New Roman" w:eastAsia="Times New Roman" w:hAnsi="Times New Roman" w:cs="Times New Roman"/>
          <w:sz w:val="24"/>
          <w:szCs w:val="24"/>
        </w:rPr>
        <w:t>as total percentage the</w:t>
      </w:r>
      <w:r w:rsidR="33A1DDA4" w:rsidRPr="723A3CB5">
        <w:rPr>
          <w:rFonts w:ascii="Times New Roman" w:eastAsia="Times New Roman" w:hAnsi="Times New Roman" w:cs="Times New Roman"/>
          <w:sz w:val="24"/>
          <w:szCs w:val="24"/>
        </w:rPr>
        <w:t>se</w:t>
      </w:r>
      <w:r w:rsidR="5DE41844" w:rsidRPr="723A3CB5">
        <w:rPr>
          <w:rFonts w:ascii="Times New Roman" w:eastAsia="Times New Roman" w:hAnsi="Times New Roman" w:cs="Times New Roman"/>
          <w:sz w:val="24"/>
          <w:szCs w:val="24"/>
        </w:rPr>
        <w:t xml:space="preserve"> banks would offer as they required the company to have some ‘skin in the game’ in </w:t>
      </w:r>
      <w:r w:rsidR="24AB9E4D" w:rsidRPr="723A3CB5">
        <w:rPr>
          <w:rFonts w:ascii="Times New Roman" w:eastAsia="Times New Roman" w:hAnsi="Times New Roman" w:cs="Times New Roman"/>
          <w:sz w:val="24"/>
          <w:szCs w:val="24"/>
        </w:rPr>
        <w:t>terms</w:t>
      </w:r>
      <w:r w:rsidR="5DE41844" w:rsidRPr="723A3CB5">
        <w:rPr>
          <w:rFonts w:ascii="Times New Roman" w:eastAsia="Times New Roman" w:hAnsi="Times New Roman" w:cs="Times New Roman"/>
          <w:sz w:val="24"/>
          <w:szCs w:val="24"/>
        </w:rPr>
        <w:t xml:space="preserve"> </w:t>
      </w:r>
      <w:r w:rsidR="03FE10E6" w:rsidRPr="723A3CB5">
        <w:rPr>
          <w:rFonts w:ascii="Times New Roman" w:eastAsia="Times New Roman" w:hAnsi="Times New Roman" w:cs="Times New Roman"/>
          <w:sz w:val="24"/>
          <w:szCs w:val="24"/>
        </w:rPr>
        <w:t>o</w:t>
      </w:r>
      <w:r w:rsidR="5DE41844" w:rsidRPr="723A3CB5">
        <w:rPr>
          <w:rFonts w:ascii="Times New Roman" w:eastAsia="Times New Roman" w:hAnsi="Times New Roman" w:cs="Times New Roman"/>
          <w:sz w:val="24"/>
          <w:szCs w:val="24"/>
        </w:rPr>
        <w:t xml:space="preserve">f equity from </w:t>
      </w:r>
      <w:r w:rsidR="37E111AB" w:rsidRPr="723A3CB5">
        <w:rPr>
          <w:rFonts w:ascii="Times New Roman" w:eastAsia="Times New Roman" w:hAnsi="Times New Roman" w:cs="Times New Roman"/>
          <w:sz w:val="24"/>
          <w:szCs w:val="24"/>
        </w:rPr>
        <w:t>its</w:t>
      </w:r>
      <w:r w:rsidR="1B4D933B" w:rsidRPr="723A3CB5">
        <w:rPr>
          <w:rFonts w:ascii="Times New Roman" w:eastAsia="Times New Roman" w:hAnsi="Times New Roman" w:cs="Times New Roman"/>
          <w:sz w:val="24"/>
          <w:szCs w:val="24"/>
        </w:rPr>
        <w:t xml:space="preserve"> investors</w:t>
      </w:r>
      <w:r w:rsidR="5BEB6BD1" w:rsidRPr="3DB937D9">
        <w:rPr>
          <w:rFonts w:ascii="Times New Roman" w:eastAsia="Times New Roman" w:hAnsi="Times New Roman" w:cs="Times New Roman"/>
          <w:sz w:val="24"/>
          <w:szCs w:val="24"/>
        </w:rPr>
        <w:t xml:space="preserve"> (Genex/ARENA, 2017).</w:t>
      </w:r>
    </w:p>
    <w:p w14:paraId="436A7CD8" w14:textId="5FCD18E1" w:rsidR="105B83A5" w:rsidRDefault="105B83A5" w:rsidP="002C1136">
      <w:pPr>
        <w:spacing w:after="0" w:line="360" w:lineRule="auto"/>
        <w:jc w:val="both"/>
        <w:rPr>
          <w:rStyle w:val="Hyperlink"/>
          <w:rFonts w:ascii="Times New Roman" w:hAnsi="Times New Roman" w:cs="Times New Roman"/>
          <w:color w:val="0563C1"/>
          <w:sz w:val="24"/>
          <w:szCs w:val="24"/>
        </w:rPr>
      </w:pPr>
    </w:p>
    <w:p w14:paraId="17ADA982" w14:textId="64C67EFD" w:rsidR="00B30FEC" w:rsidRPr="00B30FEC" w:rsidRDefault="1024A935" w:rsidP="6C5250D7">
      <w:pPr>
        <w:pStyle w:val="Heading2"/>
        <w:spacing w:line="360" w:lineRule="auto"/>
        <w:rPr>
          <w:b/>
        </w:rPr>
      </w:pPr>
      <w:bookmarkStart w:id="18" w:name="_Toc164024193"/>
      <w:bookmarkStart w:id="19" w:name="_Toc164071866"/>
      <w:r w:rsidRPr="6C5250D7">
        <w:rPr>
          <w:b/>
        </w:rPr>
        <w:t>2</w:t>
      </w:r>
      <w:r w:rsidR="597EE9ED" w:rsidRPr="6C5250D7">
        <w:rPr>
          <w:b/>
        </w:rPr>
        <w:t>.8</w:t>
      </w:r>
      <w:r w:rsidRPr="6C5250D7">
        <w:rPr>
          <w:b/>
        </w:rPr>
        <w:t xml:space="preserve"> TRIPLE BOTTOM LINE </w:t>
      </w:r>
      <w:r w:rsidR="78CDB734" w:rsidRPr="6C5250D7">
        <w:rPr>
          <w:b/>
        </w:rPr>
        <w:t>(TBL)</w:t>
      </w:r>
      <w:bookmarkEnd w:id="18"/>
      <w:bookmarkEnd w:id="19"/>
    </w:p>
    <w:p w14:paraId="29241916" w14:textId="08B655AB" w:rsidR="00E44EF4" w:rsidRPr="00B30FEC" w:rsidRDefault="78CDB734"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Genex </w:t>
      </w:r>
      <w:r w:rsidR="2A2F7696" w:rsidRPr="00B30FEC">
        <w:rPr>
          <w:rFonts w:ascii="Times New Roman" w:eastAsia="Times New Roman" w:hAnsi="Times New Roman" w:cs="Times New Roman"/>
          <w:color w:val="000000" w:themeColor="text1"/>
          <w:sz w:val="24"/>
          <w:szCs w:val="24"/>
        </w:rPr>
        <w:t xml:space="preserve">Power </w:t>
      </w:r>
      <w:r w:rsidRPr="00B30FEC">
        <w:rPr>
          <w:rFonts w:ascii="Times New Roman" w:eastAsia="Times New Roman" w:hAnsi="Times New Roman" w:cs="Times New Roman"/>
          <w:color w:val="000000" w:themeColor="text1"/>
          <w:sz w:val="24"/>
          <w:szCs w:val="24"/>
        </w:rPr>
        <w:t>was able to implement a sustainable project management approach through the</w:t>
      </w:r>
      <w:r w:rsidR="2DDFD75D" w:rsidRPr="00B30FEC">
        <w:rPr>
          <w:rFonts w:ascii="Times New Roman" w:eastAsia="Times New Roman" w:hAnsi="Times New Roman" w:cs="Times New Roman"/>
          <w:color w:val="000000" w:themeColor="text1"/>
          <w:sz w:val="24"/>
          <w:szCs w:val="24"/>
        </w:rPr>
        <w:t>ir commitment to the TBL. T</w:t>
      </w:r>
      <w:r w:rsidR="6B8A9164" w:rsidRPr="00B30FEC">
        <w:rPr>
          <w:rFonts w:ascii="Times New Roman" w:eastAsia="Times New Roman" w:hAnsi="Times New Roman" w:cs="Times New Roman"/>
          <w:color w:val="000000" w:themeColor="text1"/>
          <w:sz w:val="24"/>
          <w:szCs w:val="24"/>
        </w:rPr>
        <w:t xml:space="preserve">he inclusion of social, economic and environmental opportunities in </w:t>
      </w:r>
      <w:r w:rsidR="773579E8" w:rsidRPr="00B30FEC">
        <w:rPr>
          <w:rFonts w:ascii="Times New Roman" w:eastAsia="Times New Roman" w:hAnsi="Times New Roman" w:cs="Times New Roman"/>
          <w:color w:val="000000" w:themeColor="text1"/>
          <w:sz w:val="24"/>
          <w:szCs w:val="24"/>
        </w:rPr>
        <w:t>KS1</w:t>
      </w:r>
      <w:r w:rsidR="6B8A9164" w:rsidRPr="00B30FEC">
        <w:rPr>
          <w:rFonts w:ascii="Times New Roman" w:eastAsia="Times New Roman" w:hAnsi="Times New Roman" w:cs="Times New Roman"/>
          <w:color w:val="000000" w:themeColor="text1"/>
          <w:sz w:val="24"/>
          <w:szCs w:val="24"/>
        </w:rPr>
        <w:t xml:space="preserve"> </w:t>
      </w:r>
      <w:r w:rsidR="56719A40" w:rsidRPr="00B30FEC">
        <w:rPr>
          <w:rFonts w:ascii="Times New Roman" w:eastAsia="Times New Roman" w:hAnsi="Times New Roman" w:cs="Times New Roman"/>
          <w:color w:val="000000" w:themeColor="text1"/>
          <w:sz w:val="24"/>
          <w:szCs w:val="24"/>
        </w:rPr>
        <w:t>highlights</w:t>
      </w:r>
      <w:r w:rsidR="6B8A9164" w:rsidRPr="00B30FEC">
        <w:rPr>
          <w:rFonts w:ascii="Times New Roman" w:eastAsia="Times New Roman" w:hAnsi="Times New Roman" w:cs="Times New Roman"/>
          <w:color w:val="000000" w:themeColor="text1"/>
          <w:sz w:val="24"/>
          <w:szCs w:val="24"/>
        </w:rPr>
        <w:t xml:space="preserve"> their dedication to sustainability.</w:t>
      </w:r>
    </w:p>
    <w:p w14:paraId="4ED44C83" w14:textId="77777777" w:rsidR="00AC13E3" w:rsidRPr="00B30FEC"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31487EB7" w14:textId="6BFC6EF5" w:rsidR="00E44EF4" w:rsidRPr="00E44EF4" w:rsidRDefault="1024A935" w:rsidP="6C5250D7">
      <w:pPr>
        <w:pStyle w:val="Heading3"/>
        <w:spacing w:line="360" w:lineRule="auto"/>
        <w:rPr>
          <w:b/>
        </w:rPr>
      </w:pPr>
      <w:bookmarkStart w:id="20" w:name="_Toc164024194"/>
      <w:bookmarkStart w:id="21" w:name="_Toc164071867"/>
      <w:r w:rsidRPr="6C5250D7">
        <w:rPr>
          <w:b/>
        </w:rPr>
        <w:t>2.</w:t>
      </w:r>
      <w:r w:rsidR="7FD6C47F" w:rsidRPr="6C5250D7">
        <w:rPr>
          <w:b/>
        </w:rPr>
        <w:t>8.</w:t>
      </w:r>
      <w:r w:rsidRPr="6C5250D7">
        <w:rPr>
          <w:b/>
        </w:rPr>
        <w:t xml:space="preserve">1  </w:t>
      </w:r>
      <w:r w:rsidR="00CD2CFD" w:rsidRPr="6C5250D7">
        <w:rPr>
          <w:b/>
        </w:rPr>
        <w:t>SOCIAL</w:t>
      </w:r>
      <w:bookmarkEnd w:id="20"/>
      <w:bookmarkEnd w:id="21"/>
      <w:r w:rsidR="00CD2CFD" w:rsidRPr="6C5250D7">
        <w:rPr>
          <w:b/>
        </w:rPr>
        <w:t xml:space="preserve"> </w:t>
      </w:r>
    </w:p>
    <w:p w14:paraId="6FDC147B" w14:textId="5EC7FC21" w:rsidR="00E44EF4" w:rsidRPr="00B30FEC" w:rsidRDefault="664526F7"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The successful completion of the project </w:t>
      </w:r>
      <w:r w:rsidR="153D09D4" w:rsidRPr="00B30FEC">
        <w:rPr>
          <w:rFonts w:ascii="Times New Roman" w:eastAsia="Times New Roman" w:hAnsi="Times New Roman" w:cs="Times New Roman"/>
          <w:color w:val="000000" w:themeColor="text1"/>
          <w:sz w:val="24"/>
          <w:szCs w:val="24"/>
        </w:rPr>
        <w:t>demonstrate</w:t>
      </w:r>
      <w:r w:rsidR="4A84329F" w:rsidRPr="00B30FEC">
        <w:rPr>
          <w:rFonts w:ascii="Times New Roman" w:eastAsia="Times New Roman" w:hAnsi="Times New Roman" w:cs="Times New Roman"/>
          <w:color w:val="000000" w:themeColor="text1"/>
          <w:sz w:val="24"/>
          <w:szCs w:val="24"/>
        </w:rPr>
        <w:t>s</w:t>
      </w:r>
      <w:r w:rsidR="153D09D4" w:rsidRPr="00B30FEC">
        <w:rPr>
          <w:rFonts w:ascii="Times New Roman" w:eastAsia="Times New Roman" w:hAnsi="Times New Roman" w:cs="Times New Roman"/>
          <w:color w:val="000000" w:themeColor="text1"/>
          <w:sz w:val="24"/>
          <w:szCs w:val="24"/>
        </w:rPr>
        <w:t xml:space="preserve"> the support that exist</w:t>
      </w:r>
      <w:r w:rsidR="3ADC4BCE" w:rsidRPr="00B30FEC">
        <w:rPr>
          <w:rFonts w:ascii="Times New Roman" w:eastAsia="Times New Roman" w:hAnsi="Times New Roman" w:cs="Times New Roman"/>
          <w:color w:val="000000" w:themeColor="text1"/>
          <w:sz w:val="24"/>
          <w:szCs w:val="24"/>
        </w:rPr>
        <w:t xml:space="preserve">s for, </w:t>
      </w:r>
      <w:r w:rsidR="153D09D4" w:rsidRPr="00B30FEC">
        <w:rPr>
          <w:rFonts w:ascii="Times New Roman" w:eastAsia="Times New Roman" w:hAnsi="Times New Roman" w:cs="Times New Roman"/>
          <w:color w:val="000000" w:themeColor="text1"/>
          <w:sz w:val="24"/>
          <w:szCs w:val="24"/>
        </w:rPr>
        <w:t xml:space="preserve">and </w:t>
      </w:r>
      <w:r w:rsidRPr="00B30FEC">
        <w:rPr>
          <w:rFonts w:ascii="Times New Roman" w:eastAsia="Times New Roman" w:hAnsi="Times New Roman" w:cs="Times New Roman"/>
          <w:color w:val="000000" w:themeColor="text1"/>
          <w:sz w:val="24"/>
          <w:szCs w:val="24"/>
        </w:rPr>
        <w:t>promote</w:t>
      </w:r>
      <w:r w:rsidR="051F2D05" w:rsidRPr="00B30FEC">
        <w:rPr>
          <w:rFonts w:ascii="Times New Roman" w:eastAsia="Times New Roman" w:hAnsi="Times New Roman" w:cs="Times New Roman"/>
          <w:color w:val="000000" w:themeColor="text1"/>
          <w:sz w:val="24"/>
          <w:szCs w:val="24"/>
        </w:rPr>
        <w:t>s</w:t>
      </w:r>
      <w:r w:rsidRPr="00B30FEC">
        <w:rPr>
          <w:rFonts w:ascii="Times New Roman" w:eastAsia="Times New Roman" w:hAnsi="Times New Roman" w:cs="Times New Roman"/>
          <w:color w:val="000000" w:themeColor="text1"/>
          <w:sz w:val="24"/>
          <w:szCs w:val="24"/>
        </w:rPr>
        <w:t xml:space="preserve"> the financial </w:t>
      </w:r>
      <w:r w:rsidR="381A09B6" w:rsidRPr="00B30FEC">
        <w:rPr>
          <w:rFonts w:ascii="Times New Roman" w:eastAsia="Times New Roman" w:hAnsi="Times New Roman" w:cs="Times New Roman"/>
          <w:color w:val="000000" w:themeColor="text1"/>
          <w:sz w:val="24"/>
          <w:szCs w:val="24"/>
        </w:rPr>
        <w:t>viability</w:t>
      </w:r>
      <w:r w:rsidRPr="00B30FEC">
        <w:rPr>
          <w:rFonts w:ascii="Times New Roman" w:eastAsia="Times New Roman" w:hAnsi="Times New Roman" w:cs="Times New Roman"/>
          <w:color w:val="000000" w:themeColor="text1"/>
          <w:sz w:val="24"/>
          <w:szCs w:val="24"/>
        </w:rPr>
        <w:t xml:space="preserve"> of</w:t>
      </w:r>
      <w:r w:rsidR="6F829520" w:rsidRPr="00B30FEC">
        <w:rPr>
          <w:rFonts w:ascii="Times New Roman" w:eastAsia="Times New Roman" w:hAnsi="Times New Roman" w:cs="Times New Roman"/>
          <w:color w:val="000000" w:themeColor="text1"/>
          <w:sz w:val="24"/>
          <w:szCs w:val="24"/>
        </w:rPr>
        <w:t xml:space="preserve">, </w:t>
      </w:r>
      <w:r w:rsidRPr="00B30FEC">
        <w:rPr>
          <w:rFonts w:ascii="Times New Roman" w:eastAsia="Times New Roman" w:hAnsi="Times New Roman" w:cs="Times New Roman"/>
          <w:color w:val="000000" w:themeColor="text1"/>
          <w:sz w:val="24"/>
          <w:szCs w:val="24"/>
        </w:rPr>
        <w:t xml:space="preserve">renewable energy </w:t>
      </w:r>
      <w:r w:rsidR="219A7506" w:rsidRPr="00B30FEC">
        <w:rPr>
          <w:rFonts w:ascii="Times New Roman" w:eastAsia="Times New Roman" w:hAnsi="Times New Roman" w:cs="Times New Roman"/>
          <w:color w:val="000000" w:themeColor="text1"/>
          <w:sz w:val="24"/>
          <w:szCs w:val="24"/>
        </w:rPr>
        <w:t>projects</w:t>
      </w:r>
      <w:r w:rsidR="4CF47B14" w:rsidRPr="00B30FEC">
        <w:rPr>
          <w:rFonts w:ascii="Times New Roman" w:eastAsia="Times New Roman" w:hAnsi="Times New Roman" w:cs="Times New Roman"/>
          <w:color w:val="000000" w:themeColor="text1"/>
          <w:sz w:val="24"/>
          <w:szCs w:val="24"/>
        </w:rPr>
        <w:t xml:space="preserve"> in </w:t>
      </w:r>
      <w:r w:rsidR="1F0FA975" w:rsidRPr="00B30FEC">
        <w:rPr>
          <w:rFonts w:ascii="Times New Roman" w:eastAsia="Times New Roman" w:hAnsi="Times New Roman" w:cs="Times New Roman"/>
          <w:color w:val="000000" w:themeColor="text1"/>
          <w:sz w:val="24"/>
          <w:szCs w:val="24"/>
        </w:rPr>
        <w:t>Australia</w:t>
      </w:r>
      <w:r w:rsidR="65D97D32" w:rsidRPr="00B30FEC">
        <w:rPr>
          <w:rFonts w:ascii="Times New Roman" w:eastAsia="Times New Roman" w:hAnsi="Times New Roman" w:cs="Times New Roman"/>
          <w:color w:val="000000" w:themeColor="text1"/>
          <w:sz w:val="24"/>
          <w:szCs w:val="24"/>
        </w:rPr>
        <w:t xml:space="preserve"> to other industry leaders</w:t>
      </w:r>
      <w:r w:rsidR="7C07B5CA" w:rsidRPr="00B30FEC">
        <w:rPr>
          <w:rFonts w:ascii="Times New Roman" w:eastAsia="Times New Roman" w:hAnsi="Times New Roman" w:cs="Times New Roman"/>
          <w:color w:val="000000" w:themeColor="text1"/>
          <w:sz w:val="24"/>
          <w:szCs w:val="24"/>
        </w:rPr>
        <w:t>.</w:t>
      </w:r>
      <w:r w:rsidR="219A7506" w:rsidRPr="00B30FEC">
        <w:rPr>
          <w:rFonts w:ascii="Times New Roman" w:eastAsia="Times New Roman" w:hAnsi="Times New Roman" w:cs="Times New Roman"/>
          <w:color w:val="000000" w:themeColor="text1"/>
          <w:sz w:val="24"/>
          <w:szCs w:val="24"/>
        </w:rPr>
        <w:t xml:space="preserve"> </w:t>
      </w:r>
      <w:r w:rsidR="2EA781BD" w:rsidRPr="00B30FEC">
        <w:rPr>
          <w:rFonts w:ascii="Times New Roman" w:eastAsia="Times New Roman" w:hAnsi="Times New Roman" w:cs="Times New Roman"/>
          <w:color w:val="000000" w:themeColor="text1"/>
          <w:sz w:val="24"/>
          <w:szCs w:val="24"/>
        </w:rPr>
        <w:t>This contribute</w:t>
      </w:r>
      <w:r w:rsidR="3B2278D7" w:rsidRPr="00B30FEC">
        <w:rPr>
          <w:rFonts w:ascii="Times New Roman" w:eastAsia="Times New Roman" w:hAnsi="Times New Roman" w:cs="Times New Roman"/>
          <w:color w:val="000000" w:themeColor="text1"/>
          <w:sz w:val="24"/>
          <w:szCs w:val="24"/>
        </w:rPr>
        <w:t>s</w:t>
      </w:r>
      <w:r w:rsidR="2EA781BD" w:rsidRPr="00B30FEC">
        <w:rPr>
          <w:rFonts w:ascii="Times New Roman" w:eastAsia="Times New Roman" w:hAnsi="Times New Roman" w:cs="Times New Roman"/>
          <w:color w:val="000000" w:themeColor="text1"/>
          <w:sz w:val="24"/>
          <w:szCs w:val="24"/>
        </w:rPr>
        <w:t xml:space="preserve"> to the</w:t>
      </w:r>
      <w:r w:rsidR="219A7506" w:rsidRPr="00B30FEC">
        <w:rPr>
          <w:rFonts w:ascii="Times New Roman" w:eastAsia="Times New Roman" w:hAnsi="Times New Roman" w:cs="Times New Roman"/>
          <w:color w:val="000000" w:themeColor="text1"/>
          <w:sz w:val="24"/>
          <w:szCs w:val="24"/>
        </w:rPr>
        <w:t xml:space="preserve"> shift </w:t>
      </w:r>
      <w:r w:rsidR="076DA015" w:rsidRPr="00B30FEC">
        <w:rPr>
          <w:rFonts w:ascii="Times New Roman" w:eastAsia="Times New Roman" w:hAnsi="Times New Roman" w:cs="Times New Roman"/>
          <w:color w:val="000000" w:themeColor="text1"/>
          <w:sz w:val="24"/>
          <w:szCs w:val="24"/>
        </w:rPr>
        <w:t>of the Australian</w:t>
      </w:r>
      <w:r w:rsidR="219A7506" w:rsidRPr="00B30FEC">
        <w:rPr>
          <w:rFonts w:ascii="Times New Roman" w:eastAsia="Times New Roman" w:hAnsi="Times New Roman" w:cs="Times New Roman"/>
          <w:color w:val="000000" w:themeColor="text1"/>
          <w:sz w:val="24"/>
          <w:szCs w:val="24"/>
        </w:rPr>
        <w:t xml:space="preserve"> energy sector towards </w:t>
      </w:r>
      <w:r w:rsidR="314ADBD0" w:rsidRPr="00B30FEC">
        <w:rPr>
          <w:rFonts w:ascii="Times New Roman" w:eastAsia="Times New Roman" w:hAnsi="Times New Roman" w:cs="Times New Roman"/>
          <w:color w:val="000000" w:themeColor="text1"/>
          <w:sz w:val="24"/>
          <w:szCs w:val="24"/>
        </w:rPr>
        <w:t>renewables.</w:t>
      </w:r>
      <w:r w:rsidR="42372020" w:rsidRPr="00B30FEC">
        <w:rPr>
          <w:rFonts w:ascii="Times New Roman" w:eastAsia="Times New Roman" w:hAnsi="Times New Roman" w:cs="Times New Roman"/>
          <w:color w:val="000000" w:themeColor="text1"/>
          <w:sz w:val="24"/>
          <w:szCs w:val="24"/>
        </w:rPr>
        <w:t xml:space="preserve"> The project also provided much needed jobs</w:t>
      </w:r>
      <w:r w:rsidR="54584B39" w:rsidRPr="00B30FEC">
        <w:rPr>
          <w:rFonts w:ascii="Times New Roman" w:eastAsia="Times New Roman" w:hAnsi="Times New Roman" w:cs="Times New Roman"/>
          <w:color w:val="000000" w:themeColor="text1"/>
          <w:sz w:val="24"/>
          <w:szCs w:val="24"/>
        </w:rPr>
        <w:t xml:space="preserve"> in the area</w:t>
      </w:r>
      <w:r w:rsidR="6716295F" w:rsidRPr="00B30FEC">
        <w:rPr>
          <w:rFonts w:ascii="Times New Roman" w:eastAsia="Times New Roman" w:hAnsi="Times New Roman" w:cs="Times New Roman"/>
          <w:color w:val="000000" w:themeColor="text1"/>
          <w:sz w:val="24"/>
          <w:szCs w:val="24"/>
        </w:rPr>
        <w:t xml:space="preserve">. </w:t>
      </w:r>
      <w:r w:rsidR="26CFC539" w:rsidRPr="00B30FEC">
        <w:rPr>
          <w:rFonts w:ascii="Times New Roman" w:eastAsia="Times New Roman" w:hAnsi="Times New Roman" w:cs="Times New Roman"/>
          <w:color w:val="000000" w:themeColor="text1"/>
          <w:sz w:val="24"/>
          <w:szCs w:val="24"/>
        </w:rPr>
        <w:t>As an equal opportunity employer, job creation in local communities is a core focus at Genex Power. During the construction phase</w:t>
      </w:r>
      <w:r w:rsidR="50EAC903" w:rsidRPr="00B30FEC">
        <w:rPr>
          <w:rFonts w:ascii="Times New Roman" w:eastAsia="Times New Roman" w:hAnsi="Times New Roman" w:cs="Times New Roman"/>
          <w:color w:val="000000" w:themeColor="text1"/>
          <w:sz w:val="24"/>
          <w:szCs w:val="24"/>
        </w:rPr>
        <w:t>,</w:t>
      </w:r>
      <w:r w:rsidR="26CFC539" w:rsidRPr="00B30FEC">
        <w:rPr>
          <w:rFonts w:ascii="Times New Roman" w:eastAsia="Times New Roman" w:hAnsi="Times New Roman" w:cs="Times New Roman"/>
          <w:color w:val="000000" w:themeColor="text1"/>
          <w:sz w:val="24"/>
          <w:szCs w:val="24"/>
        </w:rPr>
        <w:t xml:space="preserve"> 170 jobs were created with 35% of workers female and 15% indigenous </w:t>
      </w:r>
      <w:r w:rsidR="7EE7A7C2" w:rsidRPr="00B30FEC">
        <w:rPr>
          <w:rFonts w:ascii="Times New Roman" w:eastAsia="Times New Roman" w:hAnsi="Times New Roman" w:cs="Times New Roman"/>
          <w:color w:val="000000" w:themeColor="text1"/>
          <w:sz w:val="24"/>
          <w:szCs w:val="24"/>
        </w:rPr>
        <w:t>(Genex Power, 2021)</w:t>
      </w:r>
      <w:r w:rsidR="26CFC539" w:rsidRPr="00B30FEC">
        <w:rPr>
          <w:rFonts w:ascii="Times New Roman" w:eastAsia="Times New Roman" w:hAnsi="Times New Roman" w:cs="Times New Roman"/>
          <w:color w:val="000000" w:themeColor="text1"/>
          <w:sz w:val="24"/>
          <w:szCs w:val="24"/>
        </w:rPr>
        <w:t xml:space="preserve">. </w:t>
      </w:r>
    </w:p>
    <w:p w14:paraId="118F93B2" w14:textId="77777777" w:rsidR="00AC13E3" w:rsidRPr="00B30FEC"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4CC07D20" w14:textId="3EDD1D58" w:rsidR="00E44EF4" w:rsidRPr="00E44EF4" w:rsidRDefault="1024A935" w:rsidP="6C5250D7">
      <w:pPr>
        <w:pStyle w:val="Heading3"/>
        <w:spacing w:line="360" w:lineRule="auto"/>
        <w:rPr>
          <w:b/>
        </w:rPr>
      </w:pPr>
      <w:bookmarkStart w:id="22" w:name="_Toc164024195"/>
      <w:bookmarkStart w:id="23" w:name="_Toc164071868"/>
      <w:r w:rsidRPr="6C5250D7">
        <w:rPr>
          <w:b/>
        </w:rPr>
        <w:t>2.</w:t>
      </w:r>
      <w:r w:rsidR="01B14C06" w:rsidRPr="6C5250D7">
        <w:rPr>
          <w:b/>
        </w:rPr>
        <w:t>8.</w:t>
      </w:r>
      <w:r w:rsidRPr="6C5250D7">
        <w:rPr>
          <w:b/>
        </w:rPr>
        <w:t xml:space="preserve">2  </w:t>
      </w:r>
      <w:r w:rsidR="00CD2CFD" w:rsidRPr="6C5250D7">
        <w:rPr>
          <w:b/>
        </w:rPr>
        <w:t>ECONOMIC</w:t>
      </w:r>
      <w:bookmarkEnd w:id="22"/>
      <w:bookmarkEnd w:id="23"/>
    </w:p>
    <w:p w14:paraId="31C7DA00" w14:textId="6BA45E62" w:rsidR="1024A935" w:rsidRPr="00B30FEC" w:rsidRDefault="1F399A1D"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KS1</w:t>
      </w:r>
      <w:r w:rsidR="575EF746" w:rsidRPr="00B30FEC">
        <w:rPr>
          <w:rFonts w:ascii="Times New Roman" w:eastAsia="Times New Roman" w:hAnsi="Times New Roman" w:cs="Times New Roman"/>
          <w:color w:val="000000" w:themeColor="text1"/>
          <w:sz w:val="24"/>
          <w:szCs w:val="24"/>
        </w:rPr>
        <w:t xml:space="preserve"> utilises an existing 132kV transmission line connected to the National Electricity Market</w:t>
      </w:r>
      <w:r w:rsidR="1E230ACE" w:rsidRPr="00B30FEC">
        <w:rPr>
          <w:rFonts w:ascii="Times New Roman" w:eastAsia="Times New Roman" w:hAnsi="Times New Roman" w:cs="Times New Roman"/>
          <w:color w:val="000000" w:themeColor="text1"/>
          <w:sz w:val="24"/>
          <w:szCs w:val="24"/>
        </w:rPr>
        <w:t xml:space="preserve"> (NEM)</w:t>
      </w:r>
      <w:r w:rsidR="35AEE48E" w:rsidRPr="00B30FEC">
        <w:rPr>
          <w:rFonts w:ascii="Times New Roman" w:eastAsia="Times New Roman" w:hAnsi="Times New Roman" w:cs="Times New Roman"/>
          <w:color w:val="000000" w:themeColor="text1"/>
          <w:sz w:val="24"/>
          <w:szCs w:val="24"/>
        </w:rPr>
        <w:t>,</w:t>
      </w:r>
      <w:r w:rsidR="575EF746" w:rsidRPr="00B30FEC">
        <w:rPr>
          <w:rFonts w:ascii="Times New Roman" w:eastAsia="Times New Roman" w:hAnsi="Times New Roman" w:cs="Times New Roman"/>
          <w:color w:val="000000" w:themeColor="text1"/>
          <w:sz w:val="24"/>
          <w:szCs w:val="24"/>
        </w:rPr>
        <w:t xml:space="preserve"> enabling power generation for up to 26,000 households </w:t>
      </w:r>
      <w:r w:rsidR="3E10BF16" w:rsidRPr="00B30FEC">
        <w:rPr>
          <w:rFonts w:ascii="Times New Roman" w:eastAsia="Times New Roman" w:hAnsi="Times New Roman" w:cs="Times New Roman"/>
          <w:color w:val="000000" w:themeColor="text1"/>
          <w:sz w:val="24"/>
          <w:szCs w:val="24"/>
        </w:rPr>
        <w:t>(Genex Power, n.d.)</w:t>
      </w:r>
      <w:r w:rsidR="575EF746" w:rsidRPr="00B30FEC">
        <w:rPr>
          <w:rFonts w:ascii="Times New Roman" w:eastAsia="Times New Roman" w:hAnsi="Times New Roman" w:cs="Times New Roman"/>
          <w:color w:val="000000" w:themeColor="text1"/>
          <w:sz w:val="24"/>
          <w:szCs w:val="24"/>
        </w:rPr>
        <w:t xml:space="preserve">. This increase in power generation will stabilise the electricity network in Northern Queensland by reducing the need to import excess electricity from neighbouring areas </w:t>
      </w:r>
      <w:r w:rsidR="200B2E32" w:rsidRPr="00B30FEC">
        <w:rPr>
          <w:rFonts w:ascii="Times New Roman" w:eastAsia="Times New Roman" w:hAnsi="Times New Roman" w:cs="Times New Roman"/>
          <w:color w:val="000000" w:themeColor="text1"/>
          <w:sz w:val="24"/>
          <w:szCs w:val="24"/>
        </w:rPr>
        <w:t>(ARENA, n.d.)</w:t>
      </w:r>
      <w:r w:rsidR="575EF746" w:rsidRPr="00B30FEC">
        <w:rPr>
          <w:rFonts w:ascii="Times New Roman" w:eastAsia="Times New Roman" w:hAnsi="Times New Roman" w:cs="Times New Roman"/>
          <w:color w:val="000000" w:themeColor="text1"/>
          <w:sz w:val="24"/>
          <w:szCs w:val="24"/>
        </w:rPr>
        <w:t>.</w:t>
      </w:r>
    </w:p>
    <w:p w14:paraId="0AAA188B" w14:textId="33D36E81" w:rsidR="1024A935" w:rsidRPr="00B30FEC" w:rsidRDefault="575EF746"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The location of the KS1 project provided a </w:t>
      </w:r>
      <w:r w:rsidR="6D9853DB" w:rsidRPr="00B30FEC">
        <w:rPr>
          <w:rFonts w:ascii="Times New Roman" w:eastAsia="Times New Roman" w:hAnsi="Times New Roman" w:cs="Times New Roman"/>
          <w:color w:val="000000" w:themeColor="text1"/>
          <w:sz w:val="24"/>
          <w:szCs w:val="24"/>
        </w:rPr>
        <w:t>much-needed</w:t>
      </w:r>
      <w:r w:rsidRPr="00B30FEC">
        <w:rPr>
          <w:rFonts w:ascii="Times New Roman" w:eastAsia="Times New Roman" w:hAnsi="Times New Roman" w:cs="Times New Roman"/>
          <w:color w:val="000000" w:themeColor="text1"/>
          <w:sz w:val="24"/>
          <w:szCs w:val="24"/>
        </w:rPr>
        <w:t xml:space="preserve"> economic boost to a depressed region in North Queensland </w:t>
      </w:r>
      <w:r w:rsidR="1D54F895" w:rsidRPr="00B30FEC">
        <w:rPr>
          <w:rFonts w:ascii="Times New Roman" w:eastAsia="Times New Roman" w:hAnsi="Times New Roman" w:cs="Times New Roman"/>
          <w:color w:val="000000" w:themeColor="text1"/>
          <w:sz w:val="24"/>
          <w:szCs w:val="24"/>
        </w:rPr>
        <w:t>(Genex Power, 2021)</w:t>
      </w:r>
      <w:r w:rsidRPr="00B30FEC">
        <w:rPr>
          <w:rFonts w:ascii="Times New Roman" w:eastAsia="Times New Roman" w:hAnsi="Times New Roman" w:cs="Times New Roman"/>
          <w:color w:val="000000" w:themeColor="text1"/>
          <w:sz w:val="24"/>
          <w:szCs w:val="24"/>
        </w:rPr>
        <w:t>.</w:t>
      </w:r>
      <w:r w:rsidR="142D9505" w:rsidRPr="00B30FEC">
        <w:rPr>
          <w:rFonts w:ascii="Times New Roman" w:eastAsia="Times New Roman" w:hAnsi="Times New Roman" w:cs="Times New Roman"/>
          <w:color w:val="000000" w:themeColor="text1"/>
          <w:sz w:val="24"/>
          <w:szCs w:val="24"/>
        </w:rPr>
        <w:t xml:space="preserve"> </w:t>
      </w:r>
      <w:r w:rsidR="35AEE48E" w:rsidRPr="00B30FEC">
        <w:rPr>
          <w:rFonts w:ascii="Times New Roman" w:eastAsia="Times New Roman" w:hAnsi="Times New Roman" w:cs="Times New Roman"/>
          <w:color w:val="000000" w:themeColor="text1"/>
          <w:sz w:val="24"/>
          <w:szCs w:val="24"/>
        </w:rPr>
        <w:t>A</w:t>
      </w:r>
      <w:r w:rsidR="0B5C4334" w:rsidRPr="00B30FEC">
        <w:rPr>
          <w:rFonts w:ascii="Times New Roman" w:eastAsia="Times New Roman" w:hAnsi="Times New Roman" w:cs="Times New Roman"/>
          <w:color w:val="000000" w:themeColor="text1"/>
          <w:sz w:val="24"/>
          <w:szCs w:val="24"/>
        </w:rPr>
        <w:t>s of</w:t>
      </w:r>
      <w:r w:rsidRPr="00B30FEC">
        <w:rPr>
          <w:rFonts w:ascii="Times New Roman" w:eastAsia="Times New Roman" w:hAnsi="Times New Roman" w:cs="Times New Roman"/>
          <w:color w:val="000000" w:themeColor="text1"/>
          <w:sz w:val="24"/>
          <w:szCs w:val="24"/>
        </w:rPr>
        <w:t xml:space="preserve"> November 30</w:t>
      </w:r>
      <w:r w:rsidRPr="00B30FEC">
        <w:rPr>
          <w:rFonts w:ascii="Times New Roman" w:eastAsia="Times New Roman" w:hAnsi="Times New Roman" w:cs="Times New Roman"/>
          <w:color w:val="000000" w:themeColor="text1"/>
          <w:sz w:val="24"/>
          <w:szCs w:val="24"/>
          <w:vertAlign w:val="superscript"/>
        </w:rPr>
        <w:t>th</w:t>
      </w:r>
      <w:r w:rsidR="123F0B07" w:rsidRPr="00B30FEC">
        <w:rPr>
          <w:rFonts w:ascii="Times New Roman" w:eastAsia="Times New Roman" w:hAnsi="Times New Roman" w:cs="Times New Roman"/>
          <w:color w:val="000000" w:themeColor="text1"/>
          <w:sz w:val="24"/>
          <w:szCs w:val="24"/>
        </w:rPr>
        <w:t>, 2021</w:t>
      </w:r>
      <w:r w:rsidRPr="00B30FEC">
        <w:rPr>
          <w:rFonts w:ascii="Times New Roman" w:eastAsia="Times New Roman" w:hAnsi="Times New Roman" w:cs="Times New Roman"/>
          <w:color w:val="000000" w:themeColor="text1"/>
          <w:sz w:val="24"/>
          <w:szCs w:val="24"/>
        </w:rPr>
        <w:t xml:space="preserve"> </w:t>
      </w:r>
      <w:r w:rsidR="31B98B56" w:rsidRPr="00B30FEC">
        <w:rPr>
          <w:rFonts w:ascii="Times New Roman" w:eastAsia="Times New Roman" w:hAnsi="Times New Roman" w:cs="Times New Roman"/>
          <w:color w:val="000000" w:themeColor="text1"/>
          <w:sz w:val="24"/>
          <w:szCs w:val="24"/>
        </w:rPr>
        <w:t>(ARENA, n.d.)</w:t>
      </w:r>
      <w:r w:rsidRPr="00B30FEC">
        <w:rPr>
          <w:rFonts w:ascii="Times New Roman" w:eastAsia="Times New Roman" w:hAnsi="Times New Roman" w:cs="Times New Roman"/>
          <w:color w:val="000000" w:themeColor="text1"/>
          <w:sz w:val="24"/>
          <w:szCs w:val="24"/>
        </w:rPr>
        <w:t>, it generated $13.3 million in net revenue across the 2021 financial year</w:t>
      </w:r>
      <w:r w:rsidR="3004899F" w:rsidRPr="00B30FEC">
        <w:rPr>
          <w:rFonts w:ascii="Times New Roman" w:eastAsia="Times New Roman" w:hAnsi="Times New Roman" w:cs="Times New Roman"/>
          <w:color w:val="000000" w:themeColor="text1"/>
          <w:sz w:val="24"/>
          <w:szCs w:val="24"/>
        </w:rPr>
        <w:t xml:space="preserve"> (Genex Power, 2021)</w:t>
      </w:r>
      <w:r w:rsidRPr="00B30FEC">
        <w:rPr>
          <w:rFonts w:ascii="Times New Roman" w:eastAsia="Times New Roman" w:hAnsi="Times New Roman" w:cs="Times New Roman"/>
          <w:color w:val="000000" w:themeColor="text1"/>
          <w:sz w:val="24"/>
          <w:szCs w:val="24"/>
        </w:rPr>
        <w:t xml:space="preserve">. </w:t>
      </w:r>
    </w:p>
    <w:p w14:paraId="4C54785F" w14:textId="10E10680" w:rsidR="00E44EF4" w:rsidRPr="00E44EF4" w:rsidRDefault="00CD2CFD" w:rsidP="6C5250D7">
      <w:pPr>
        <w:pStyle w:val="Heading3"/>
        <w:spacing w:line="360" w:lineRule="auto"/>
        <w:rPr>
          <w:b/>
        </w:rPr>
      </w:pPr>
      <w:bookmarkStart w:id="24" w:name="_Toc164024196"/>
      <w:bookmarkStart w:id="25" w:name="_Toc164071869"/>
      <w:r w:rsidRPr="6C5250D7">
        <w:rPr>
          <w:b/>
        </w:rPr>
        <w:t>2.8.3  ENVIRONMENTAL</w:t>
      </w:r>
      <w:bookmarkEnd w:id="24"/>
      <w:bookmarkEnd w:id="25"/>
    </w:p>
    <w:p w14:paraId="2603BD07" w14:textId="656E9A66" w:rsidR="00BA1A07" w:rsidRDefault="6E940558" w:rsidP="0027472B">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KS1</w:t>
      </w:r>
      <w:r w:rsidR="7E34224C" w:rsidRPr="00B30FEC">
        <w:rPr>
          <w:rFonts w:ascii="Times New Roman" w:eastAsia="Times New Roman" w:hAnsi="Times New Roman" w:cs="Times New Roman"/>
          <w:color w:val="000000" w:themeColor="text1"/>
          <w:sz w:val="24"/>
          <w:szCs w:val="24"/>
        </w:rPr>
        <w:t xml:space="preserve"> </w:t>
      </w:r>
      <w:r w:rsidR="564A79F1" w:rsidRPr="00B30FEC">
        <w:rPr>
          <w:rFonts w:ascii="Times New Roman" w:eastAsia="Times New Roman" w:hAnsi="Times New Roman" w:cs="Times New Roman"/>
          <w:color w:val="000000" w:themeColor="text1"/>
          <w:sz w:val="24"/>
          <w:szCs w:val="24"/>
        </w:rPr>
        <w:t xml:space="preserve">directly </w:t>
      </w:r>
      <w:r w:rsidR="5FCAE4C1" w:rsidRPr="00B30FEC">
        <w:rPr>
          <w:rFonts w:ascii="Times New Roman" w:eastAsia="Times New Roman" w:hAnsi="Times New Roman" w:cs="Times New Roman"/>
          <w:color w:val="000000" w:themeColor="text1"/>
          <w:sz w:val="24"/>
          <w:szCs w:val="24"/>
        </w:rPr>
        <w:t>increas</w:t>
      </w:r>
      <w:r w:rsidR="5F11661D" w:rsidRPr="00B30FEC">
        <w:rPr>
          <w:rFonts w:ascii="Times New Roman" w:eastAsia="Times New Roman" w:hAnsi="Times New Roman" w:cs="Times New Roman"/>
          <w:color w:val="000000" w:themeColor="text1"/>
          <w:sz w:val="24"/>
          <w:szCs w:val="24"/>
        </w:rPr>
        <w:t>ed</w:t>
      </w:r>
      <w:r w:rsidR="3DF28DAB" w:rsidRPr="00B30FEC">
        <w:rPr>
          <w:rFonts w:ascii="Times New Roman" w:eastAsia="Times New Roman" w:hAnsi="Times New Roman" w:cs="Times New Roman"/>
          <w:color w:val="000000" w:themeColor="text1"/>
          <w:sz w:val="24"/>
          <w:szCs w:val="24"/>
        </w:rPr>
        <w:t xml:space="preserve"> the total renewable energy generation in Queensland by 6% </w:t>
      </w:r>
      <w:r w:rsidR="6FF99E20" w:rsidRPr="00B30FEC">
        <w:rPr>
          <w:rFonts w:ascii="Times New Roman" w:eastAsia="Times New Roman" w:hAnsi="Times New Roman" w:cs="Times New Roman"/>
          <w:color w:val="000000" w:themeColor="text1"/>
          <w:sz w:val="24"/>
          <w:szCs w:val="24"/>
        </w:rPr>
        <w:t xml:space="preserve">(ARENA, n.d.) </w:t>
      </w:r>
      <w:r w:rsidR="4F129F80" w:rsidRPr="00B30FEC">
        <w:rPr>
          <w:rFonts w:ascii="Times New Roman" w:eastAsia="Times New Roman" w:hAnsi="Times New Roman" w:cs="Times New Roman"/>
          <w:color w:val="000000" w:themeColor="text1"/>
          <w:sz w:val="24"/>
          <w:szCs w:val="24"/>
        </w:rPr>
        <w:t xml:space="preserve">whilst </w:t>
      </w:r>
      <w:r w:rsidR="47678BAA" w:rsidRPr="00B30FEC">
        <w:rPr>
          <w:rFonts w:ascii="Times New Roman" w:eastAsia="Times New Roman" w:hAnsi="Times New Roman" w:cs="Times New Roman"/>
          <w:color w:val="000000" w:themeColor="text1"/>
          <w:sz w:val="24"/>
          <w:szCs w:val="24"/>
        </w:rPr>
        <w:t>offsetting</w:t>
      </w:r>
      <w:r w:rsidR="4F129F80" w:rsidRPr="00B30FEC">
        <w:rPr>
          <w:rFonts w:ascii="Times New Roman" w:eastAsia="Times New Roman" w:hAnsi="Times New Roman" w:cs="Times New Roman"/>
          <w:color w:val="000000" w:themeColor="text1"/>
          <w:sz w:val="24"/>
          <w:szCs w:val="24"/>
        </w:rPr>
        <w:t xml:space="preserve"> 120,000 tonnes of carbon dioxide emissions per annum </w:t>
      </w:r>
      <w:r w:rsidR="75DC0262" w:rsidRPr="00B30FEC">
        <w:rPr>
          <w:rFonts w:ascii="Times New Roman" w:eastAsia="Times New Roman" w:hAnsi="Times New Roman" w:cs="Times New Roman"/>
          <w:color w:val="000000" w:themeColor="text1"/>
          <w:sz w:val="24"/>
          <w:szCs w:val="24"/>
        </w:rPr>
        <w:t>(Bloch, 2017)</w:t>
      </w:r>
      <w:r w:rsidR="406802C3" w:rsidRPr="00B30FEC">
        <w:rPr>
          <w:rFonts w:ascii="Times New Roman" w:eastAsia="Times New Roman" w:hAnsi="Times New Roman" w:cs="Times New Roman"/>
          <w:color w:val="000000" w:themeColor="text1"/>
          <w:sz w:val="24"/>
          <w:szCs w:val="24"/>
        </w:rPr>
        <w:t>.</w:t>
      </w:r>
      <w:r w:rsidR="4F129F80" w:rsidRPr="00B30FEC">
        <w:rPr>
          <w:rFonts w:ascii="Times New Roman" w:eastAsia="Times New Roman" w:hAnsi="Times New Roman" w:cs="Times New Roman"/>
          <w:color w:val="000000" w:themeColor="text1"/>
          <w:sz w:val="24"/>
          <w:szCs w:val="24"/>
        </w:rPr>
        <w:t xml:space="preserve"> </w:t>
      </w:r>
      <w:r w:rsidR="35B92E86" w:rsidRPr="00B30FEC">
        <w:rPr>
          <w:rFonts w:ascii="Times New Roman" w:eastAsia="Times New Roman" w:hAnsi="Times New Roman" w:cs="Times New Roman"/>
          <w:color w:val="000000" w:themeColor="text1"/>
          <w:sz w:val="24"/>
          <w:szCs w:val="24"/>
        </w:rPr>
        <w:t>In addition,</w:t>
      </w:r>
      <w:r w:rsidR="1AC15607" w:rsidRPr="00B30FEC">
        <w:rPr>
          <w:rFonts w:ascii="Times New Roman" w:eastAsia="Times New Roman" w:hAnsi="Times New Roman" w:cs="Times New Roman"/>
          <w:color w:val="000000" w:themeColor="text1"/>
          <w:sz w:val="24"/>
          <w:szCs w:val="24"/>
        </w:rPr>
        <w:t xml:space="preserve"> there are minimal environmental issues as</w:t>
      </w:r>
      <w:r w:rsidR="35B92E86" w:rsidRPr="00B30FEC">
        <w:rPr>
          <w:rFonts w:ascii="Times New Roman" w:eastAsia="Times New Roman" w:hAnsi="Times New Roman" w:cs="Times New Roman"/>
          <w:color w:val="000000" w:themeColor="text1"/>
          <w:sz w:val="24"/>
          <w:szCs w:val="24"/>
        </w:rPr>
        <w:t xml:space="preserve"> t</w:t>
      </w:r>
      <w:r w:rsidR="4B623EB9" w:rsidRPr="00B30FEC">
        <w:rPr>
          <w:rFonts w:ascii="Times New Roman" w:eastAsia="Times New Roman" w:hAnsi="Times New Roman" w:cs="Times New Roman"/>
          <w:color w:val="000000" w:themeColor="text1"/>
          <w:sz w:val="24"/>
          <w:szCs w:val="24"/>
        </w:rPr>
        <w:t xml:space="preserve">he solar farm is built </w:t>
      </w:r>
      <w:r w:rsidR="0F293CDD" w:rsidRPr="00B30FEC">
        <w:rPr>
          <w:rFonts w:ascii="Times New Roman" w:eastAsia="Times New Roman" w:hAnsi="Times New Roman" w:cs="Times New Roman"/>
          <w:color w:val="000000" w:themeColor="text1"/>
          <w:sz w:val="24"/>
          <w:szCs w:val="24"/>
        </w:rPr>
        <w:t>on the abandoned Kidston gold mine</w:t>
      </w:r>
      <w:r w:rsidR="4106926C" w:rsidRPr="00B30FEC">
        <w:rPr>
          <w:rFonts w:ascii="Times New Roman" w:eastAsia="Times New Roman" w:hAnsi="Times New Roman" w:cs="Times New Roman"/>
          <w:color w:val="000000" w:themeColor="text1"/>
          <w:sz w:val="24"/>
          <w:szCs w:val="24"/>
        </w:rPr>
        <w:t xml:space="preserve"> </w:t>
      </w:r>
      <w:r w:rsidR="41196416" w:rsidRPr="00B30FEC">
        <w:rPr>
          <w:rFonts w:ascii="Times New Roman" w:eastAsia="Times New Roman" w:hAnsi="Times New Roman" w:cs="Times New Roman"/>
          <w:color w:val="000000" w:themeColor="text1"/>
          <w:sz w:val="24"/>
          <w:szCs w:val="24"/>
        </w:rPr>
        <w:t>meaning</w:t>
      </w:r>
      <w:r w:rsidR="4106926C" w:rsidRPr="00B30FEC">
        <w:rPr>
          <w:rFonts w:ascii="Times New Roman" w:eastAsia="Times New Roman" w:hAnsi="Times New Roman" w:cs="Times New Roman"/>
          <w:color w:val="000000" w:themeColor="text1"/>
          <w:sz w:val="24"/>
          <w:szCs w:val="24"/>
        </w:rPr>
        <w:t xml:space="preserve"> the</w:t>
      </w:r>
      <w:r w:rsidR="1BA1D96B" w:rsidRPr="00B30FEC">
        <w:rPr>
          <w:rFonts w:ascii="Times New Roman" w:eastAsia="Times New Roman" w:hAnsi="Times New Roman" w:cs="Times New Roman"/>
          <w:color w:val="000000" w:themeColor="text1"/>
          <w:sz w:val="24"/>
          <w:szCs w:val="24"/>
        </w:rPr>
        <w:t xml:space="preserve"> </w:t>
      </w:r>
      <w:r w:rsidR="4FD3762F" w:rsidRPr="00B30FEC">
        <w:rPr>
          <w:rFonts w:ascii="Times New Roman" w:eastAsia="Times New Roman" w:hAnsi="Times New Roman" w:cs="Times New Roman"/>
          <w:color w:val="000000" w:themeColor="text1"/>
          <w:sz w:val="24"/>
          <w:szCs w:val="24"/>
        </w:rPr>
        <w:t xml:space="preserve">land </w:t>
      </w:r>
      <w:r w:rsidR="4765D054" w:rsidRPr="00B30FEC">
        <w:rPr>
          <w:rFonts w:ascii="Times New Roman" w:eastAsia="Times New Roman" w:hAnsi="Times New Roman" w:cs="Times New Roman"/>
          <w:color w:val="000000" w:themeColor="text1"/>
          <w:sz w:val="24"/>
          <w:szCs w:val="24"/>
        </w:rPr>
        <w:t>was</w:t>
      </w:r>
      <w:r w:rsidR="4FD3762F" w:rsidRPr="00B30FEC">
        <w:rPr>
          <w:rFonts w:ascii="Times New Roman" w:eastAsia="Times New Roman" w:hAnsi="Times New Roman" w:cs="Times New Roman"/>
          <w:color w:val="000000" w:themeColor="text1"/>
          <w:sz w:val="24"/>
          <w:szCs w:val="24"/>
        </w:rPr>
        <w:t xml:space="preserve"> already disturbed </w:t>
      </w:r>
      <w:r w:rsidR="66139FC5" w:rsidRPr="00B30FEC">
        <w:rPr>
          <w:rFonts w:ascii="Times New Roman" w:eastAsia="Times New Roman" w:hAnsi="Times New Roman" w:cs="Times New Roman"/>
          <w:color w:val="000000" w:themeColor="text1"/>
          <w:sz w:val="24"/>
          <w:szCs w:val="24"/>
        </w:rPr>
        <w:t xml:space="preserve">an therefore primed </w:t>
      </w:r>
      <w:r w:rsidR="38149A12" w:rsidRPr="00B30FEC">
        <w:rPr>
          <w:rFonts w:ascii="Times New Roman" w:eastAsia="Times New Roman" w:hAnsi="Times New Roman" w:cs="Times New Roman"/>
          <w:color w:val="000000" w:themeColor="text1"/>
          <w:sz w:val="24"/>
          <w:szCs w:val="24"/>
        </w:rPr>
        <w:t>for</w:t>
      </w:r>
      <w:r w:rsidR="66139FC5" w:rsidRPr="00B30FEC">
        <w:rPr>
          <w:rFonts w:ascii="Times New Roman" w:eastAsia="Times New Roman" w:hAnsi="Times New Roman" w:cs="Times New Roman"/>
          <w:color w:val="000000" w:themeColor="text1"/>
          <w:sz w:val="24"/>
          <w:szCs w:val="24"/>
        </w:rPr>
        <w:t xml:space="preserve"> reuse.</w:t>
      </w:r>
      <w:r w:rsidR="799DCF97" w:rsidRPr="00B30FEC">
        <w:rPr>
          <w:rFonts w:ascii="Times New Roman" w:eastAsia="Times New Roman" w:hAnsi="Times New Roman" w:cs="Times New Roman"/>
          <w:color w:val="000000" w:themeColor="text1"/>
          <w:sz w:val="24"/>
          <w:szCs w:val="24"/>
        </w:rPr>
        <w:t xml:space="preserve"> </w:t>
      </w:r>
      <w:r w:rsidR="13E4C69B" w:rsidRPr="00B30FEC">
        <w:rPr>
          <w:rFonts w:ascii="Times New Roman" w:eastAsia="Times New Roman" w:hAnsi="Times New Roman" w:cs="Times New Roman"/>
          <w:color w:val="000000" w:themeColor="text1"/>
          <w:sz w:val="24"/>
          <w:szCs w:val="24"/>
        </w:rPr>
        <w:t>Furthermore, t</w:t>
      </w:r>
      <w:r w:rsidR="799DCF97" w:rsidRPr="00B30FEC">
        <w:rPr>
          <w:rFonts w:ascii="Times New Roman" w:eastAsia="Times New Roman" w:hAnsi="Times New Roman" w:cs="Times New Roman"/>
          <w:color w:val="000000" w:themeColor="text1"/>
          <w:sz w:val="24"/>
          <w:szCs w:val="24"/>
        </w:rPr>
        <w:t xml:space="preserve">here is </w:t>
      </w:r>
      <w:r w:rsidR="692617D5" w:rsidRPr="00B30FEC">
        <w:rPr>
          <w:rFonts w:ascii="Times New Roman" w:eastAsia="Times New Roman" w:hAnsi="Times New Roman" w:cs="Times New Roman"/>
          <w:color w:val="000000" w:themeColor="text1"/>
          <w:sz w:val="24"/>
          <w:szCs w:val="24"/>
        </w:rPr>
        <w:t>ample</w:t>
      </w:r>
      <w:r w:rsidR="799DCF97" w:rsidRPr="00B30FEC">
        <w:rPr>
          <w:rFonts w:ascii="Times New Roman" w:eastAsia="Times New Roman" w:hAnsi="Times New Roman" w:cs="Times New Roman"/>
          <w:color w:val="000000" w:themeColor="text1"/>
          <w:sz w:val="24"/>
          <w:szCs w:val="24"/>
        </w:rPr>
        <w:t xml:space="preserve"> water supply from the Kidston Dam which was used for construction and operation of the solar farm</w:t>
      </w:r>
      <w:r w:rsidR="12926119" w:rsidRPr="00B30FEC">
        <w:rPr>
          <w:rFonts w:ascii="Times New Roman" w:eastAsia="Times New Roman" w:hAnsi="Times New Roman" w:cs="Times New Roman"/>
          <w:color w:val="000000" w:themeColor="text1"/>
          <w:sz w:val="24"/>
          <w:szCs w:val="24"/>
        </w:rPr>
        <w:t xml:space="preserve"> (Genex Power, 2015)</w:t>
      </w:r>
      <w:r w:rsidR="13C3157F" w:rsidRPr="00B30FEC">
        <w:rPr>
          <w:rFonts w:ascii="Times New Roman" w:eastAsia="Times New Roman" w:hAnsi="Times New Roman" w:cs="Times New Roman"/>
          <w:color w:val="000000" w:themeColor="text1"/>
          <w:sz w:val="24"/>
          <w:szCs w:val="24"/>
        </w:rPr>
        <w:t xml:space="preserve">. </w:t>
      </w:r>
    </w:p>
    <w:p w14:paraId="1BC23468" w14:textId="77777777" w:rsidR="00D03A74" w:rsidRDefault="00D03A74" w:rsidP="0027472B">
      <w:pPr>
        <w:spacing w:line="360" w:lineRule="auto"/>
        <w:ind w:left="-20" w:right="-20"/>
        <w:jc w:val="both"/>
        <w:rPr>
          <w:rFonts w:ascii="Times New Roman" w:eastAsia="Times New Roman" w:hAnsi="Times New Roman" w:cs="Times New Roman"/>
          <w:color w:val="000000" w:themeColor="text1"/>
          <w:sz w:val="24"/>
          <w:szCs w:val="24"/>
        </w:rPr>
      </w:pPr>
    </w:p>
    <w:p w14:paraId="6829BFC5" w14:textId="77777777" w:rsidR="00D03A74" w:rsidRDefault="00D03A74" w:rsidP="0027472B">
      <w:pPr>
        <w:spacing w:line="360" w:lineRule="auto"/>
        <w:ind w:left="-20" w:right="-20"/>
        <w:jc w:val="both"/>
        <w:rPr>
          <w:rFonts w:ascii="Times New Roman" w:eastAsia="Times New Roman" w:hAnsi="Times New Roman" w:cs="Times New Roman"/>
          <w:color w:val="000000" w:themeColor="text1"/>
          <w:sz w:val="24"/>
          <w:szCs w:val="24"/>
        </w:rPr>
      </w:pPr>
    </w:p>
    <w:p w14:paraId="3F80D361" w14:textId="6E6E5EC2" w:rsidR="6D0766BE" w:rsidRDefault="37C22B23" w:rsidP="6C5250D7">
      <w:pPr>
        <w:pStyle w:val="Heading1"/>
        <w:spacing w:line="360" w:lineRule="auto"/>
        <w:rPr>
          <w:b/>
        </w:rPr>
      </w:pPr>
      <w:bookmarkStart w:id="26" w:name="_Toc164024197"/>
      <w:bookmarkStart w:id="27" w:name="_Toc164071870"/>
      <w:r w:rsidRPr="6C5250D7">
        <w:rPr>
          <w:b/>
        </w:rPr>
        <w:t>3</w:t>
      </w:r>
      <w:r w:rsidR="1024A935" w:rsidRPr="6C5250D7">
        <w:rPr>
          <w:b/>
        </w:rPr>
        <w:t>. SECTION B: CASE STUDY ANALYSIS</w:t>
      </w:r>
      <w:bookmarkEnd w:id="26"/>
      <w:bookmarkEnd w:id="27"/>
      <w:r w:rsidR="1024A935" w:rsidRPr="6C5250D7">
        <w:rPr>
          <w:b/>
        </w:rPr>
        <w:t xml:space="preserve"> </w:t>
      </w:r>
    </w:p>
    <w:p w14:paraId="56B4928C" w14:textId="445C5CB4" w:rsidR="00B30FEC" w:rsidRPr="00B30FEC" w:rsidRDefault="00CD2CFD" w:rsidP="6C5250D7">
      <w:pPr>
        <w:pStyle w:val="Heading2"/>
        <w:spacing w:line="360" w:lineRule="auto"/>
        <w:rPr>
          <w:b/>
        </w:rPr>
      </w:pPr>
      <w:bookmarkStart w:id="28" w:name="_Toc164024198"/>
      <w:bookmarkStart w:id="29" w:name="_Toc164071871"/>
      <w:r w:rsidRPr="6C5250D7">
        <w:rPr>
          <w:b/>
        </w:rPr>
        <w:t>3.1 INTRODUCTION TO PROJECT MANAGEMENT LIFECYCLE</w:t>
      </w:r>
      <w:bookmarkEnd w:id="28"/>
      <w:bookmarkEnd w:id="29"/>
    </w:p>
    <w:p w14:paraId="09DBD356" w14:textId="06AE46FF" w:rsidR="5D3A4023" w:rsidRPr="00B30FEC" w:rsidRDefault="5D3A4023" w:rsidP="002C1136">
      <w:pPr>
        <w:spacing w:line="360" w:lineRule="auto"/>
        <w:ind w:left="-20" w:right="-20"/>
        <w:jc w:val="both"/>
        <w:rPr>
          <w:rFonts w:ascii="Times New Roman" w:eastAsia="Times New Roman" w:hAnsi="Times New Roman" w:cs="Times New Roman"/>
          <w:color w:val="000000" w:themeColor="text1"/>
          <w:sz w:val="24"/>
          <w:szCs w:val="24"/>
        </w:rPr>
      </w:pPr>
      <w:r w:rsidRPr="00B30FEC">
        <w:rPr>
          <w:rFonts w:ascii="Times New Roman" w:eastAsia="Times New Roman" w:hAnsi="Times New Roman" w:cs="Times New Roman"/>
          <w:color w:val="000000" w:themeColor="text1"/>
          <w:sz w:val="24"/>
          <w:szCs w:val="24"/>
        </w:rPr>
        <w:t xml:space="preserve">The project management lifecycle </w:t>
      </w:r>
      <w:r w:rsidR="7F5A37A8" w:rsidRPr="2059267D">
        <w:rPr>
          <w:rFonts w:ascii="Times New Roman" w:eastAsia="Times New Roman" w:hAnsi="Times New Roman" w:cs="Times New Roman"/>
          <w:color w:val="000000" w:themeColor="text1"/>
          <w:sz w:val="24"/>
          <w:szCs w:val="24"/>
        </w:rPr>
        <w:t>is</w:t>
      </w:r>
      <w:r w:rsidR="3986D240" w:rsidRPr="2059267D">
        <w:rPr>
          <w:rFonts w:ascii="Times New Roman" w:eastAsia="Times New Roman" w:hAnsi="Times New Roman" w:cs="Times New Roman"/>
          <w:color w:val="000000" w:themeColor="text1"/>
          <w:sz w:val="24"/>
          <w:szCs w:val="24"/>
        </w:rPr>
        <w:t xml:space="preserve"> a series </w:t>
      </w:r>
      <w:r w:rsidRPr="00B30FEC">
        <w:rPr>
          <w:rFonts w:ascii="Times New Roman" w:eastAsia="Times New Roman" w:hAnsi="Times New Roman" w:cs="Times New Roman"/>
          <w:color w:val="000000" w:themeColor="text1"/>
          <w:sz w:val="24"/>
          <w:szCs w:val="24"/>
        </w:rPr>
        <w:t xml:space="preserve">of </w:t>
      </w:r>
      <w:r w:rsidR="3986D240" w:rsidRPr="2059267D">
        <w:rPr>
          <w:rFonts w:ascii="Times New Roman" w:eastAsia="Times New Roman" w:hAnsi="Times New Roman" w:cs="Times New Roman"/>
          <w:color w:val="000000" w:themeColor="text1"/>
          <w:sz w:val="24"/>
          <w:szCs w:val="24"/>
        </w:rPr>
        <w:t xml:space="preserve">stages that </w:t>
      </w:r>
      <w:r w:rsidRPr="00B30FEC">
        <w:rPr>
          <w:rFonts w:ascii="Times New Roman" w:eastAsia="Times New Roman" w:hAnsi="Times New Roman" w:cs="Times New Roman"/>
          <w:color w:val="000000" w:themeColor="text1"/>
          <w:sz w:val="24"/>
          <w:szCs w:val="24"/>
        </w:rPr>
        <w:t xml:space="preserve">a project </w:t>
      </w:r>
      <w:r w:rsidR="3986D240" w:rsidRPr="2059267D">
        <w:rPr>
          <w:rFonts w:ascii="Times New Roman" w:eastAsia="Times New Roman" w:hAnsi="Times New Roman" w:cs="Times New Roman"/>
          <w:color w:val="000000" w:themeColor="text1"/>
          <w:sz w:val="24"/>
          <w:szCs w:val="24"/>
        </w:rPr>
        <w:t>goes through from its initiation to completion</w:t>
      </w:r>
      <w:r w:rsidR="7F5A37A8" w:rsidRPr="2059267D">
        <w:rPr>
          <w:rFonts w:ascii="Times New Roman" w:eastAsia="Times New Roman" w:hAnsi="Times New Roman" w:cs="Times New Roman"/>
          <w:color w:val="000000" w:themeColor="text1"/>
          <w:sz w:val="24"/>
          <w:szCs w:val="24"/>
        </w:rPr>
        <w:t xml:space="preserve"> </w:t>
      </w:r>
      <w:r w:rsidR="5EE31C24" w:rsidRPr="2059267D">
        <w:rPr>
          <w:rFonts w:ascii="Times New Roman" w:eastAsia="Times New Roman" w:hAnsi="Times New Roman" w:cs="Times New Roman"/>
          <w:color w:val="000000" w:themeColor="text1"/>
          <w:sz w:val="24"/>
          <w:szCs w:val="24"/>
        </w:rPr>
        <w:t xml:space="preserve">of </w:t>
      </w:r>
      <w:r w:rsidR="782BB771" w:rsidRPr="2059267D">
        <w:rPr>
          <w:rFonts w:ascii="Times New Roman" w:eastAsia="Times New Roman" w:hAnsi="Times New Roman" w:cs="Times New Roman"/>
          <w:color w:val="000000" w:themeColor="text1"/>
          <w:sz w:val="24"/>
          <w:szCs w:val="24"/>
        </w:rPr>
        <w:t>the</w:t>
      </w:r>
      <w:r w:rsidR="5EE31C24" w:rsidRPr="2059267D">
        <w:rPr>
          <w:rFonts w:ascii="Times New Roman" w:eastAsia="Times New Roman" w:hAnsi="Times New Roman" w:cs="Times New Roman"/>
          <w:color w:val="000000" w:themeColor="text1"/>
          <w:sz w:val="24"/>
          <w:szCs w:val="24"/>
        </w:rPr>
        <w:t xml:space="preserve"> project</w:t>
      </w:r>
      <w:r w:rsidR="42536A9B" w:rsidRPr="2059267D">
        <w:rPr>
          <w:rFonts w:ascii="Times New Roman" w:eastAsia="Times New Roman" w:hAnsi="Times New Roman" w:cs="Times New Roman"/>
          <w:color w:val="000000" w:themeColor="text1"/>
          <w:sz w:val="24"/>
          <w:szCs w:val="24"/>
        </w:rPr>
        <w:t>.</w:t>
      </w:r>
      <w:r w:rsidR="5EE31C24" w:rsidRPr="2059267D">
        <w:rPr>
          <w:rFonts w:ascii="Times New Roman" w:eastAsia="Times New Roman" w:hAnsi="Times New Roman" w:cs="Times New Roman"/>
          <w:color w:val="000000" w:themeColor="text1"/>
          <w:sz w:val="24"/>
          <w:szCs w:val="24"/>
        </w:rPr>
        <w:t xml:space="preserve"> </w:t>
      </w:r>
      <w:r w:rsidR="42269C7D" w:rsidRPr="2059267D">
        <w:rPr>
          <w:rFonts w:ascii="Times New Roman" w:eastAsia="Times New Roman" w:hAnsi="Times New Roman" w:cs="Times New Roman"/>
          <w:color w:val="000000" w:themeColor="text1"/>
          <w:sz w:val="24"/>
          <w:szCs w:val="24"/>
        </w:rPr>
        <w:t xml:space="preserve">It </w:t>
      </w:r>
      <w:r w:rsidRPr="00B30FEC">
        <w:rPr>
          <w:rFonts w:ascii="Times New Roman" w:eastAsia="Times New Roman" w:hAnsi="Times New Roman" w:cs="Times New Roman"/>
          <w:color w:val="000000" w:themeColor="text1"/>
          <w:sz w:val="24"/>
          <w:szCs w:val="24"/>
        </w:rPr>
        <w:t xml:space="preserve">can be divided into four </w:t>
      </w:r>
      <w:r w:rsidR="01C5DBBA" w:rsidRPr="00B30FEC">
        <w:rPr>
          <w:rFonts w:ascii="Times New Roman" w:eastAsia="Times New Roman" w:hAnsi="Times New Roman" w:cs="Times New Roman"/>
          <w:color w:val="000000" w:themeColor="text1"/>
          <w:sz w:val="24"/>
          <w:szCs w:val="24"/>
        </w:rPr>
        <w:t>stages</w:t>
      </w:r>
      <w:r w:rsidR="0C6C810F" w:rsidRPr="00B30FEC">
        <w:rPr>
          <w:rFonts w:ascii="Times New Roman" w:eastAsia="Times New Roman" w:hAnsi="Times New Roman" w:cs="Times New Roman"/>
          <w:color w:val="000000" w:themeColor="text1"/>
          <w:sz w:val="24"/>
          <w:szCs w:val="24"/>
        </w:rPr>
        <w:t xml:space="preserve"> </w:t>
      </w:r>
      <w:r w:rsidR="42269C7D" w:rsidRPr="2059267D">
        <w:rPr>
          <w:rFonts w:ascii="Times New Roman" w:eastAsia="Times New Roman" w:hAnsi="Times New Roman" w:cs="Times New Roman"/>
          <w:color w:val="000000" w:themeColor="text1"/>
          <w:sz w:val="24"/>
          <w:szCs w:val="24"/>
        </w:rPr>
        <w:t>including</w:t>
      </w:r>
      <w:r w:rsidR="1DAF0642" w:rsidRPr="2059267D">
        <w:rPr>
          <w:rFonts w:ascii="Times New Roman" w:eastAsia="Times New Roman" w:hAnsi="Times New Roman" w:cs="Times New Roman"/>
          <w:color w:val="000000" w:themeColor="text1"/>
          <w:sz w:val="24"/>
          <w:szCs w:val="24"/>
        </w:rPr>
        <w:t>:</w:t>
      </w:r>
    </w:p>
    <w:p w14:paraId="2F556347" w14:textId="39969EEF" w:rsidR="2A6153D4" w:rsidRPr="00B30FEC" w:rsidRDefault="2A6153D4" w:rsidP="002C1136">
      <w:pPr>
        <w:pStyle w:val="ListParagraph"/>
        <w:numPr>
          <w:ilvl w:val="0"/>
          <w:numId w:val="14"/>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b/>
          <w:color w:val="000000" w:themeColor="text1"/>
          <w:sz w:val="24"/>
          <w:szCs w:val="24"/>
        </w:rPr>
        <w:t xml:space="preserve">Conceptualisation </w:t>
      </w:r>
      <w:r w:rsidR="6DD48202" w:rsidRPr="00B30FEC">
        <w:rPr>
          <w:rFonts w:ascii="Times New Roman" w:eastAsia="Times New Roman" w:hAnsi="Times New Roman" w:cs="Times New Roman"/>
          <w:b/>
          <w:color w:val="000000" w:themeColor="text1"/>
          <w:sz w:val="24"/>
          <w:szCs w:val="24"/>
        </w:rPr>
        <w:t>Stage</w:t>
      </w:r>
      <w:r w:rsidRPr="00B30FEC">
        <w:rPr>
          <w:rFonts w:ascii="Times New Roman" w:eastAsia="Times New Roman" w:hAnsi="Times New Roman" w:cs="Times New Roman"/>
          <w:b/>
          <w:color w:val="000000" w:themeColor="text1"/>
          <w:sz w:val="24"/>
          <w:szCs w:val="24"/>
        </w:rPr>
        <w:t xml:space="preserve"> </w:t>
      </w:r>
      <w:r w:rsidRPr="00B30FEC">
        <w:rPr>
          <w:rFonts w:ascii="Times New Roman" w:eastAsia="Times New Roman" w:hAnsi="Times New Roman" w:cs="Times New Roman"/>
          <w:color w:val="000000" w:themeColor="text1"/>
          <w:sz w:val="24"/>
          <w:szCs w:val="24"/>
        </w:rPr>
        <w:t xml:space="preserve">- </w:t>
      </w:r>
      <w:r w:rsidR="7B53EF75" w:rsidRPr="00B30FEC">
        <w:rPr>
          <w:rFonts w:ascii="Times New Roman" w:eastAsia="Times New Roman" w:hAnsi="Times New Roman" w:cs="Times New Roman"/>
          <w:color w:val="000000" w:themeColor="text1"/>
          <w:sz w:val="24"/>
          <w:szCs w:val="24"/>
        </w:rPr>
        <w:t xml:space="preserve">The initial stage of the project where the concept is generated. This involves discussing initial objectives, expected outcomes, and alignment with the overall strategic vision. Challenges </w:t>
      </w:r>
      <w:r w:rsidR="5ED3C499" w:rsidRPr="00B30FEC">
        <w:rPr>
          <w:rFonts w:ascii="Times New Roman" w:eastAsia="Times New Roman" w:hAnsi="Times New Roman" w:cs="Times New Roman"/>
          <w:color w:val="000000" w:themeColor="text1"/>
          <w:sz w:val="24"/>
          <w:szCs w:val="24"/>
        </w:rPr>
        <w:t xml:space="preserve">and advantages </w:t>
      </w:r>
      <w:r w:rsidR="7B53EF75" w:rsidRPr="00B30FEC">
        <w:rPr>
          <w:rFonts w:ascii="Times New Roman" w:eastAsia="Times New Roman" w:hAnsi="Times New Roman" w:cs="Times New Roman"/>
          <w:color w:val="000000" w:themeColor="text1"/>
          <w:sz w:val="24"/>
          <w:szCs w:val="24"/>
        </w:rPr>
        <w:t>are identified, and an assessment is made regarding their potential impact using TBL and life cycle analysis.</w:t>
      </w:r>
      <w:r w:rsidR="4A3579A0" w:rsidRPr="00B30FEC">
        <w:rPr>
          <w:rFonts w:ascii="Times New Roman" w:eastAsia="Times New Roman" w:hAnsi="Times New Roman" w:cs="Times New Roman"/>
          <w:color w:val="000000" w:themeColor="text1"/>
          <w:sz w:val="24"/>
          <w:szCs w:val="24"/>
        </w:rPr>
        <w:t xml:space="preserve"> </w:t>
      </w:r>
      <w:r w:rsidR="4A3579A0" w:rsidRPr="00B30FEC">
        <w:rPr>
          <w:rFonts w:ascii="Times New Roman" w:eastAsia="Times New Roman" w:hAnsi="Times New Roman" w:cs="Times New Roman"/>
          <w:sz w:val="24"/>
          <w:szCs w:val="24"/>
        </w:rPr>
        <w:t>(Faiello, 2024)</w:t>
      </w:r>
    </w:p>
    <w:p w14:paraId="5591911F" w14:textId="468A7A83" w:rsidR="7DC84270" w:rsidRPr="00B30FEC" w:rsidRDefault="7DC84270" w:rsidP="002C1136">
      <w:pPr>
        <w:pStyle w:val="ListParagraph"/>
        <w:numPr>
          <w:ilvl w:val="0"/>
          <w:numId w:val="14"/>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b/>
          <w:color w:val="000000" w:themeColor="text1"/>
          <w:sz w:val="24"/>
          <w:szCs w:val="24"/>
        </w:rPr>
        <w:t xml:space="preserve">Planning </w:t>
      </w:r>
      <w:r w:rsidR="4C2EF035" w:rsidRPr="00B30FEC">
        <w:rPr>
          <w:rFonts w:ascii="Times New Roman" w:eastAsia="Times New Roman" w:hAnsi="Times New Roman" w:cs="Times New Roman"/>
          <w:b/>
          <w:color w:val="000000" w:themeColor="text1"/>
          <w:sz w:val="24"/>
          <w:szCs w:val="24"/>
        </w:rPr>
        <w:t>S</w:t>
      </w:r>
      <w:r w:rsidRPr="00B30FEC">
        <w:rPr>
          <w:rFonts w:ascii="Times New Roman" w:eastAsia="Times New Roman" w:hAnsi="Times New Roman" w:cs="Times New Roman"/>
          <w:b/>
          <w:color w:val="000000" w:themeColor="text1"/>
          <w:sz w:val="24"/>
          <w:szCs w:val="24"/>
        </w:rPr>
        <w:t>tage</w:t>
      </w:r>
      <w:r w:rsidR="1C11431D" w:rsidRPr="00B30FEC">
        <w:rPr>
          <w:rFonts w:ascii="Times New Roman" w:eastAsia="Times New Roman" w:hAnsi="Times New Roman" w:cs="Times New Roman"/>
          <w:color w:val="000000" w:themeColor="text1"/>
          <w:sz w:val="24"/>
          <w:szCs w:val="24"/>
        </w:rPr>
        <w:t xml:space="preserve"> – Tasks are planned and scheduled. Objectives are solidified, resources are allocated, and quality standards, including those related to TBL and life cycle considerations, are confirmed. Final costs are authorized, timelines are agreed upon, and all other administrative details are resolved.</w:t>
      </w:r>
      <w:r w:rsidR="0FF4608B" w:rsidRPr="00B30FEC">
        <w:rPr>
          <w:rFonts w:ascii="Times New Roman" w:eastAsia="Times New Roman" w:hAnsi="Times New Roman" w:cs="Times New Roman"/>
          <w:color w:val="000000" w:themeColor="text1"/>
          <w:sz w:val="24"/>
          <w:szCs w:val="24"/>
        </w:rPr>
        <w:t xml:space="preserve"> </w:t>
      </w:r>
      <w:r w:rsidR="0FF4608B" w:rsidRPr="00B30FEC">
        <w:rPr>
          <w:rFonts w:ascii="Times New Roman" w:eastAsia="Times New Roman" w:hAnsi="Times New Roman" w:cs="Times New Roman"/>
          <w:sz w:val="24"/>
          <w:szCs w:val="24"/>
        </w:rPr>
        <w:t>(Faiello, 2024)</w:t>
      </w:r>
    </w:p>
    <w:p w14:paraId="3BEF701B" w14:textId="28D13E81" w:rsidR="023914C4" w:rsidRPr="00B30FEC" w:rsidRDefault="023914C4" w:rsidP="002C1136">
      <w:pPr>
        <w:pStyle w:val="ListParagraph"/>
        <w:numPr>
          <w:ilvl w:val="0"/>
          <w:numId w:val="14"/>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b/>
          <w:color w:val="000000" w:themeColor="text1"/>
          <w:sz w:val="24"/>
          <w:szCs w:val="24"/>
        </w:rPr>
        <w:t>Execution Stage</w:t>
      </w:r>
      <w:r w:rsidR="47449059" w:rsidRPr="00B30FEC">
        <w:rPr>
          <w:rFonts w:ascii="Times New Roman" w:eastAsia="Times New Roman" w:hAnsi="Times New Roman" w:cs="Times New Roman"/>
          <w:color w:val="000000" w:themeColor="text1"/>
          <w:sz w:val="24"/>
          <w:szCs w:val="24"/>
        </w:rPr>
        <w:t xml:space="preserve"> – Project has commenced</w:t>
      </w:r>
      <w:r w:rsidR="0D147C55" w:rsidRPr="2059267D">
        <w:rPr>
          <w:rFonts w:ascii="Times New Roman" w:eastAsia="Times New Roman" w:hAnsi="Times New Roman" w:cs="Times New Roman"/>
          <w:color w:val="000000" w:themeColor="text1"/>
          <w:sz w:val="24"/>
          <w:szCs w:val="24"/>
        </w:rPr>
        <w:t>,</w:t>
      </w:r>
      <w:r w:rsidR="47449059" w:rsidRPr="00B30FEC">
        <w:rPr>
          <w:rFonts w:ascii="Times New Roman" w:eastAsia="Times New Roman" w:hAnsi="Times New Roman" w:cs="Times New Roman"/>
          <w:color w:val="000000" w:themeColor="text1"/>
          <w:sz w:val="24"/>
          <w:szCs w:val="24"/>
        </w:rPr>
        <w:t xml:space="preserve"> and e</w:t>
      </w:r>
      <w:r w:rsidR="56EAA60D" w:rsidRPr="00B30FEC">
        <w:rPr>
          <w:rFonts w:ascii="Times New Roman" w:eastAsia="Times New Roman" w:hAnsi="Times New Roman" w:cs="Times New Roman"/>
          <w:color w:val="000000" w:themeColor="text1"/>
          <w:sz w:val="24"/>
          <w:szCs w:val="24"/>
        </w:rPr>
        <w:t xml:space="preserve">mphasis is </w:t>
      </w:r>
      <w:r w:rsidR="0A73FFBA" w:rsidRPr="00B30FEC">
        <w:rPr>
          <w:rFonts w:ascii="Times New Roman" w:eastAsia="Times New Roman" w:hAnsi="Times New Roman" w:cs="Times New Roman"/>
          <w:color w:val="000000" w:themeColor="text1"/>
          <w:sz w:val="24"/>
          <w:szCs w:val="24"/>
        </w:rPr>
        <w:t>on</w:t>
      </w:r>
      <w:r w:rsidR="56EAA60D" w:rsidRPr="00B30FEC">
        <w:rPr>
          <w:rFonts w:ascii="Times New Roman" w:eastAsia="Times New Roman" w:hAnsi="Times New Roman" w:cs="Times New Roman"/>
          <w:color w:val="000000" w:themeColor="text1"/>
          <w:sz w:val="24"/>
          <w:szCs w:val="24"/>
        </w:rPr>
        <w:t xml:space="preserve"> tracking actual progress using the schedules developed in Planning Stage as the comparison point of reference. All work including TBL &amp; Life Cycle thinking is monitored, controlled &amp; corrected where</w:t>
      </w:r>
      <w:r w:rsidR="32DFFD98" w:rsidRPr="00B30FEC">
        <w:rPr>
          <w:rFonts w:ascii="Times New Roman" w:eastAsia="Times New Roman" w:hAnsi="Times New Roman" w:cs="Times New Roman"/>
          <w:color w:val="000000" w:themeColor="text1"/>
          <w:sz w:val="24"/>
          <w:szCs w:val="24"/>
        </w:rPr>
        <w:t xml:space="preserve"> </w:t>
      </w:r>
      <w:r w:rsidR="56EAA60D" w:rsidRPr="00B30FEC">
        <w:rPr>
          <w:rFonts w:ascii="Times New Roman" w:eastAsia="Times New Roman" w:hAnsi="Times New Roman" w:cs="Times New Roman"/>
          <w:color w:val="000000" w:themeColor="text1"/>
          <w:sz w:val="24"/>
          <w:szCs w:val="24"/>
        </w:rPr>
        <w:t>necessary with schedules being reviewed, revised &amp; updated as required.</w:t>
      </w:r>
      <w:r w:rsidR="3B180D1D" w:rsidRPr="00B30FEC">
        <w:rPr>
          <w:rFonts w:ascii="Times New Roman" w:eastAsia="Times New Roman" w:hAnsi="Times New Roman" w:cs="Times New Roman"/>
          <w:color w:val="000000" w:themeColor="text1"/>
          <w:sz w:val="24"/>
          <w:szCs w:val="24"/>
        </w:rPr>
        <w:t xml:space="preserve"> </w:t>
      </w:r>
      <w:r w:rsidR="3B180D1D" w:rsidRPr="00B30FEC">
        <w:rPr>
          <w:rFonts w:ascii="Times New Roman" w:eastAsia="Times New Roman" w:hAnsi="Times New Roman" w:cs="Times New Roman"/>
          <w:sz w:val="24"/>
          <w:szCs w:val="24"/>
        </w:rPr>
        <w:t>(Faiello, 2024)</w:t>
      </w:r>
    </w:p>
    <w:p w14:paraId="285DAB23" w14:textId="3BBB5D75" w:rsidR="7C308F20" w:rsidRPr="00B30FEC" w:rsidRDefault="7C308F20" w:rsidP="002C1136">
      <w:pPr>
        <w:pStyle w:val="ListParagraph"/>
        <w:numPr>
          <w:ilvl w:val="0"/>
          <w:numId w:val="14"/>
        </w:num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b/>
          <w:color w:val="000000" w:themeColor="text1"/>
          <w:sz w:val="24"/>
          <w:szCs w:val="24"/>
        </w:rPr>
        <w:t>Finalisation Stage</w:t>
      </w:r>
      <w:r w:rsidR="62433CCA" w:rsidRPr="00B30FEC">
        <w:rPr>
          <w:rFonts w:ascii="Times New Roman" w:eastAsia="Times New Roman" w:hAnsi="Times New Roman" w:cs="Times New Roman"/>
          <w:color w:val="000000" w:themeColor="text1"/>
          <w:sz w:val="24"/>
          <w:szCs w:val="24"/>
        </w:rPr>
        <w:t xml:space="preserve"> – Project is completed</w:t>
      </w:r>
      <w:r w:rsidR="21CFAD79" w:rsidRPr="1BA050B8">
        <w:rPr>
          <w:rFonts w:ascii="Times New Roman" w:eastAsia="Times New Roman" w:hAnsi="Times New Roman" w:cs="Times New Roman"/>
          <w:color w:val="000000" w:themeColor="text1"/>
          <w:sz w:val="24"/>
          <w:szCs w:val="24"/>
        </w:rPr>
        <w:t>,</w:t>
      </w:r>
      <w:r w:rsidR="62433CCA" w:rsidRPr="00B30FEC">
        <w:rPr>
          <w:rFonts w:ascii="Times New Roman" w:eastAsia="Times New Roman" w:hAnsi="Times New Roman" w:cs="Times New Roman"/>
          <w:color w:val="000000" w:themeColor="text1"/>
          <w:sz w:val="24"/>
          <w:szCs w:val="24"/>
        </w:rPr>
        <w:t xml:space="preserve"> and deliverables are transferred to the client. Utilised </w:t>
      </w:r>
      <w:r w:rsidR="6AEB46D2" w:rsidRPr="00B30FEC">
        <w:rPr>
          <w:rFonts w:ascii="Times New Roman" w:eastAsia="Times New Roman" w:hAnsi="Times New Roman" w:cs="Times New Roman"/>
          <w:color w:val="000000" w:themeColor="text1"/>
          <w:sz w:val="24"/>
          <w:szCs w:val="24"/>
        </w:rPr>
        <w:t>r</w:t>
      </w:r>
      <w:r w:rsidR="62433CCA" w:rsidRPr="00B30FEC">
        <w:rPr>
          <w:rFonts w:ascii="Times New Roman" w:eastAsia="Times New Roman" w:hAnsi="Times New Roman" w:cs="Times New Roman"/>
          <w:color w:val="000000" w:themeColor="text1"/>
          <w:sz w:val="24"/>
          <w:szCs w:val="24"/>
        </w:rPr>
        <w:t>esources are either reallocated or appropriately disposed of. The project undergoes evaluation, with reports prepared and presented</w:t>
      </w:r>
      <w:r w:rsidR="66E7AA5D" w:rsidRPr="00B30FEC">
        <w:rPr>
          <w:rFonts w:ascii="Times New Roman" w:eastAsia="Times New Roman" w:hAnsi="Times New Roman" w:cs="Times New Roman"/>
          <w:color w:val="000000" w:themeColor="text1"/>
          <w:sz w:val="24"/>
          <w:szCs w:val="24"/>
        </w:rPr>
        <w:t>,</w:t>
      </w:r>
      <w:r w:rsidR="62433CCA" w:rsidRPr="00B30FEC">
        <w:rPr>
          <w:rFonts w:ascii="Times New Roman" w:eastAsia="Times New Roman" w:hAnsi="Times New Roman" w:cs="Times New Roman"/>
          <w:color w:val="000000" w:themeColor="text1"/>
          <w:sz w:val="24"/>
          <w:szCs w:val="24"/>
        </w:rPr>
        <w:t xml:space="preserve"> and the administrative aspects of the project are concluded.</w:t>
      </w:r>
      <w:r w:rsidR="0C81FC20" w:rsidRPr="00B30FEC">
        <w:rPr>
          <w:rFonts w:ascii="Times New Roman" w:eastAsia="Times New Roman" w:hAnsi="Times New Roman" w:cs="Times New Roman"/>
          <w:color w:val="000000" w:themeColor="text1"/>
          <w:sz w:val="24"/>
          <w:szCs w:val="24"/>
        </w:rPr>
        <w:t xml:space="preserve"> </w:t>
      </w:r>
      <w:r w:rsidR="0C81FC20" w:rsidRPr="00B30FEC">
        <w:rPr>
          <w:rFonts w:ascii="Times New Roman" w:eastAsia="Times New Roman" w:hAnsi="Times New Roman" w:cs="Times New Roman"/>
          <w:sz w:val="24"/>
          <w:szCs w:val="24"/>
        </w:rPr>
        <w:t>(Faiello, 2024)</w:t>
      </w:r>
    </w:p>
    <w:p w14:paraId="2F4300A5" w14:textId="455D9F68" w:rsidR="000457C5" w:rsidRPr="000457C5" w:rsidRDefault="00587552" w:rsidP="000457C5">
      <w:pPr>
        <w:spacing w:line="360" w:lineRule="auto"/>
        <w:ind w:right="-20"/>
        <w:jc w:val="both"/>
        <w:rPr>
          <w:rFonts w:ascii="Times New Roman" w:eastAsia="Times New Roman" w:hAnsi="Times New Roman" w:cs="Times New Roman"/>
          <w:sz w:val="24"/>
          <w:szCs w:val="24"/>
        </w:rPr>
      </w:pPr>
      <w:r w:rsidRPr="1BA050B8">
        <w:rPr>
          <w:rFonts w:ascii="Times New Roman" w:eastAsia="Times New Roman" w:hAnsi="Times New Roman" w:cs="Times New Roman"/>
          <w:sz w:val="24"/>
          <w:szCs w:val="24"/>
        </w:rPr>
        <w:t xml:space="preserve">This section analyses </w:t>
      </w:r>
      <w:r w:rsidR="00610232" w:rsidRPr="1BA050B8">
        <w:rPr>
          <w:rFonts w:ascii="Times New Roman" w:eastAsia="Times New Roman" w:hAnsi="Times New Roman" w:cs="Times New Roman"/>
          <w:sz w:val="24"/>
          <w:szCs w:val="24"/>
        </w:rPr>
        <w:t>Genex project managem</w:t>
      </w:r>
      <w:r w:rsidR="005D3F38" w:rsidRPr="1BA050B8">
        <w:rPr>
          <w:rFonts w:ascii="Times New Roman" w:eastAsia="Times New Roman" w:hAnsi="Times New Roman" w:cs="Times New Roman"/>
          <w:sz w:val="24"/>
          <w:szCs w:val="24"/>
        </w:rPr>
        <w:t>ent</w:t>
      </w:r>
      <w:r w:rsidR="00F6126D" w:rsidRPr="1BA050B8">
        <w:rPr>
          <w:rFonts w:ascii="Times New Roman" w:eastAsia="Times New Roman" w:hAnsi="Times New Roman" w:cs="Times New Roman"/>
          <w:sz w:val="24"/>
          <w:szCs w:val="24"/>
        </w:rPr>
        <w:t xml:space="preserve"> competencies,</w:t>
      </w:r>
      <w:r w:rsidR="005D3F38" w:rsidRPr="1BA050B8">
        <w:rPr>
          <w:rFonts w:ascii="Times New Roman" w:eastAsia="Times New Roman" w:hAnsi="Times New Roman" w:cs="Times New Roman"/>
          <w:sz w:val="24"/>
          <w:szCs w:val="24"/>
        </w:rPr>
        <w:t xml:space="preserve"> </w:t>
      </w:r>
      <w:r w:rsidR="00CD6C59" w:rsidRPr="1BA050B8">
        <w:rPr>
          <w:rFonts w:ascii="Times New Roman" w:eastAsia="Times New Roman" w:hAnsi="Times New Roman" w:cs="Times New Roman"/>
          <w:sz w:val="24"/>
          <w:szCs w:val="24"/>
        </w:rPr>
        <w:t>processes</w:t>
      </w:r>
      <w:r w:rsidR="004509EF">
        <w:rPr>
          <w:rFonts w:ascii="Times New Roman" w:eastAsia="Times New Roman" w:hAnsi="Times New Roman" w:cs="Times New Roman"/>
          <w:sz w:val="24"/>
          <w:szCs w:val="24"/>
        </w:rPr>
        <w:t>,</w:t>
      </w:r>
      <w:r w:rsidR="00CD6C59" w:rsidRPr="1BA050B8">
        <w:rPr>
          <w:rFonts w:ascii="Times New Roman" w:eastAsia="Times New Roman" w:hAnsi="Times New Roman" w:cs="Times New Roman"/>
          <w:sz w:val="24"/>
          <w:szCs w:val="24"/>
        </w:rPr>
        <w:t xml:space="preserve"> and techniques in relation </w:t>
      </w:r>
      <w:r w:rsidR="00F6126D" w:rsidRPr="1BA050B8">
        <w:rPr>
          <w:rFonts w:ascii="Times New Roman" w:eastAsia="Times New Roman" w:hAnsi="Times New Roman" w:cs="Times New Roman"/>
          <w:sz w:val="24"/>
          <w:szCs w:val="24"/>
        </w:rPr>
        <w:t>to the 4 stages.</w:t>
      </w:r>
    </w:p>
    <w:p w14:paraId="7CB4B2BB" w14:textId="1D7FD815" w:rsidR="4B87640D" w:rsidRPr="00AC13E3" w:rsidRDefault="4B87640D" w:rsidP="002C1136">
      <w:pPr>
        <w:spacing w:line="360" w:lineRule="auto"/>
        <w:ind w:left="-20" w:right="-20"/>
        <w:jc w:val="both"/>
        <w:rPr>
          <w:rFonts w:ascii="Times New Roman" w:eastAsia="Times New Roman" w:hAnsi="Times New Roman" w:cs="Times New Roman"/>
          <w:color w:val="000000" w:themeColor="text1"/>
        </w:rPr>
      </w:pPr>
    </w:p>
    <w:p w14:paraId="39CD280B" w14:textId="7AE1A051" w:rsidR="00B30FEC" w:rsidRPr="00B30FEC" w:rsidRDefault="4A1986E2" w:rsidP="6C5250D7">
      <w:pPr>
        <w:pStyle w:val="Heading2"/>
        <w:spacing w:line="360" w:lineRule="auto"/>
        <w:rPr>
          <w:b/>
        </w:rPr>
      </w:pPr>
      <w:bookmarkStart w:id="30" w:name="_Toc164024199"/>
      <w:bookmarkStart w:id="31" w:name="_Toc164071872"/>
      <w:r w:rsidRPr="6C5250D7">
        <w:rPr>
          <w:b/>
        </w:rPr>
        <w:t>3</w:t>
      </w:r>
      <w:r w:rsidR="1024A935" w:rsidRPr="6C5250D7">
        <w:rPr>
          <w:b/>
        </w:rPr>
        <w:t>.</w:t>
      </w:r>
      <w:r w:rsidR="4598E616" w:rsidRPr="6C5250D7">
        <w:rPr>
          <w:b/>
        </w:rPr>
        <w:t>2</w:t>
      </w:r>
      <w:r w:rsidR="1024A935" w:rsidRPr="6C5250D7">
        <w:rPr>
          <w:b/>
        </w:rPr>
        <w:t xml:space="preserve"> </w:t>
      </w:r>
      <w:r w:rsidR="00794721" w:rsidRPr="6C5250D7">
        <w:rPr>
          <w:b/>
        </w:rPr>
        <w:t>C</w:t>
      </w:r>
      <w:r w:rsidR="1024A935" w:rsidRPr="6C5250D7">
        <w:rPr>
          <w:b/>
        </w:rPr>
        <w:t xml:space="preserve">ONCEPTUALISATION </w:t>
      </w:r>
      <w:r w:rsidR="00794721" w:rsidRPr="6C5250D7">
        <w:rPr>
          <w:b/>
        </w:rPr>
        <w:t xml:space="preserve"> S</w:t>
      </w:r>
      <w:r w:rsidR="1024A935" w:rsidRPr="6C5250D7">
        <w:rPr>
          <w:b/>
        </w:rPr>
        <w:t>TAGE</w:t>
      </w:r>
      <w:bookmarkEnd w:id="30"/>
      <w:bookmarkEnd w:id="31"/>
      <w:r w:rsidR="1024A935" w:rsidRPr="6C5250D7">
        <w:rPr>
          <w:b/>
        </w:rPr>
        <w:t xml:space="preserve"> </w:t>
      </w:r>
    </w:p>
    <w:p w14:paraId="249A6C28" w14:textId="77777777" w:rsidR="00AC13E3" w:rsidRPr="00AC13E3" w:rsidRDefault="00AC13E3" w:rsidP="00AC13E3"/>
    <w:p w14:paraId="0E151AD9" w14:textId="3D4989D4" w:rsidR="00B30FEC" w:rsidRPr="00B30FEC" w:rsidRDefault="00CD2CFD" w:rsidP="6C5250D7">
      <w:pPr>
        <w:pStyle w:val="Heading3"/>
        <w:spacing w:line="360" w:lineRule="auto"/>
      </w:pPr>
      <w:bookmarkStart w:id="32" w:name="_Toc164024200"/>
      <w:bookmarkStart w:id="33" w:name="_Toc164071873"/>
      <w:r w:rsidRPr="6C5250D7">
        <w:rPr>
          <w:b/>
        </w:rPr>
        <w:t>3.2.1  SCOPE MANAGEMENT</w:t>
      </w:r>
      <w:bookmarkEnd w:id="32"/>
      <w:bookmarkEnd w:id="33"/>
      <w:r w:rsidRPr="00794721">
        <w:t xml:space="preserve"> </w:t>
      </w:r>
    </w:p>
    <w:p w14:paraId="6393A540" w14:textId="5ED3F2FB" w:rsidR="228BDC61" w:rsidRPr="00B30FEC" w:rsidRDefault="228BDC61" w:rsidP="002C1136">
      <w:pPr>
        <w:spacing w:line="360" w:lineRule="auto"/>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 xml:space="preserve">The </w:t>
      </w:r>
      <w:r w:rsidR="0D4B1092" w:rsidRPr="00B30FEC">
        <w:rPr>
          <w:rFonts w:ascii="Times New Roman" w:eastAsia="Times New Roman" w:hAnsi="Times New Roman" w:cs="Times New Roman"/>
          <w:sz w:val="24"/>
          <w:szCs w:val="24"/>
        </w:rPr>
        <w:t>c</w:t>
      </w:r>
      <w:r w:rsidRPr="00B30FEC">
        <w:rPr>
          <w:rFonts w:ascii="Times New Roman" w:eastAsia="Times New Roman" w:hAnsi="Times New Roman" w:cs="Times New Roman"/>
          <w:sz w:val="24"/>
          <w:szCs w:val="24"/>
        </w:rPr>
        <w:t xml:space="preserve">onceptualisation </w:t>
      </w:r>
      <w:r w:rsidR="6E74441F" w:rsidRPr="00B30FEC">
        <w:rPr>
          <w:rFonts w:ascii="Times New Roman" w:eastAsia="Times New Roman" w:hAnsi="Times New Roman" w:cs="Times New Roman"/>
          <w:sz w:val="24"/>
          <w:szCs w:val="24"/>
        </w:rPr>
        <w:t>s</w:t>
      </w:r>
      <w:r w:rsidRPr="00B30FEC">
        <w:rPr>
          <w:rFonts w:ascii="Times New Roman" w:eastAsia="Times New Roman" w:hAnsi="Times New Roman" w:cs="Times New Roman"/>
          <w:sz w:val="24"/>
          <w:szCs w:val="24"/>
        </w:rPr>
        <w:t xml:space="preserve">tage of </w:t>
      </w:r>
      <w:r w:rsidR="5BD3E554" w:rsidRPr="00B30FEC">
        <w:rPr>
          <w:rFonts w:ascii="Times New Roman" w:eastAsia="Times New Roman" w:hAnsi="Times New Roman" w:cs="Times New Roman"/>
          <w:sz w:val="24"/>
          <w:szCs w:val="24"/>
        </w:rPr>
        <w:t>KS1</w:t>
      </w:r>
      <w:r w:rsidRPr="00B30FEC">
        <w:rPr>
          <w:rFonts w:ascii="Times New Roman" w:eastAsia="Times New Roman" w:hAnsi="Times New Roman" w:cs="Times New Roman"/>
          <w:sz w:val="24"/>
          <w:szCs w:val="24"/>
        </w:rPr>
        <w:t xml:space="preserve"> was marked by a rigorous scope management process</w:t>
      </w:r>
      <w:r w:rsidR="7FCC72D2" w:rsidRPr="00B30FEC">
        <w:rPr>
          <w:rFonts w:ascii="Times New Roman" w:eastAsia="Times New Roman" w:hAnsi="Times New Roman" w:cs="Times New Roman"/>
          <w:sz w:val="24"/>
          <w:szCs w:val="24"/>
        </w:rPr>
        <w:t xml:space="preserve"> aimed</w:t>
      </w:r>
      <w:r w:rsidRPr="00B30FEC">
        <w:rPr>
          <w:rFonts w:ascii="Times New Roman" w:eastAsia="Times New Roman" w:hAnsi="Times New Roman" w:cs="Times New Roman"/>
          <w:sz w:val="24"/>
          <w:szCs w:val="24"/>
        </w:rPr>
        <w:t xml:space="preserve"> at establishing a clear project </w:t>
      </w:r>
      <w:r w:rsidR="46C8D549" w:rsidRPr="00B30FEC">
        <w:rPr>
          <w:rFonts w:ascii="Times New Roman" w:eastAsia="Times New Roman" w:hAnsi="Times New Roman" w:cs="Times New Roman"/>
          <w:sz w:val="24"/>
          <w:szCs w:val="24"/>
        </w:rPr>
        <w:t>timeline</w:t>
      </w:r>
      <w:r w:rsidR="07007E3F" w:rsidRPr="00B30FEC">
        <w:rPr>
          <w:rFonts w:ascii="Times New Roman" w:eastAsia="Times New Roman" w:hAnsi="Times New Roman" w:cs="Times New Roman"/>
          <w:sz w:val="24"/>
          <w:szCs w:val="24"/>
        </w:rPr>
        <w:t xml:space="preserve"> and </w:t>
      </w:r>
      <w:r w:rsidRPr="00B30FEC">
        <w:rPr>
          <w:rFonts w:ascii="Times New Roman" w:eastAsia="Times New Roman" w:hAnsi="Times New Roman" w:cs="Times New Roman"/>
          <w:sz w:val="24"/>
          <w:szCs w:val="24"/>
        </w:rPr>
        <w:t>defining deliverables</w:t>
      </w:r>
      <w:r w:rsidR="764AF836" w:rsidRPr="00B30FEC">
        <w:rPr>
          <w:rFonts w:ascii="Times New Roman" w:eastAsia="Times New Roman" w:hAnsi="Times New Roman" w:cs="Times New Roman"/>
          <w:sz w:val="24"/>
          <w:szCs w:val="24"/>
        </w:rPr>
        <w:t xml:space="preserve">, namely, an energy </w:t>
      </w:r>
      <w:r w:rsidR="48D61054" w:rsidRPr="00B30FEC">
        <w:rPr>
          <w:rFonts w:ascii="Times New Roman" w:eastAsia="Times New Roman" w:hAnsi="Times New Roman" w:cs="Times New Roman"/>
          <w:sz w:val="24"/>
          <w:szCs w:val="24"/>
        </w:rPr>
        <w:t>production</w:t>
      </w:r>
      <w:r w:rsidR="764AF836" w:rsidRPr="00B30FEC">
        <w:rPr>
          <w:rFonts w:ascii="Times New Roman" w:eastAsia="Times New Roman" w:hAnsi="Times New Roman" w:cs="Times New Roman"/>
          <w:sz w:val="24"/>
          <w:szCs w:val="24"/>
        </w:rPr>
        <w:t xml:space="preserve"> capacity of </w:t>
      </w:r>
      <w:r w:rsidR="5362FB27" w:rsidRPr="00B30FEC">
        <w:rPr>
          <w:rFonts w:ascii="Times New Roman" w:eastAsia="Times New Roman" w:hAnsi="Times New Roman" w:cs="Times New Roman"/>
          <w:sz w:val="24"/>
          <w:szCs w:val="24"/>
        </w:rPr>
        <w:t>50MW annually</w:t>
      </w:r>
      <w:r w:rsidR="7448BB4B" w:rsidRPr="00B30FEC">
        <w:rPr>
          <w:rFonts w:ascii="Times New Roman" w:eastAsia="Times New Roman" w:hAnsi="Times New Roman" w:cs="Times New Roman"/>
          <w:sz w:val="24"/>
          <w:szCs w:val="24"/>
        </w:rPr>
        <w:t xml:space="preserve"> by Q4 2017</w:t>
      </w:r>
      <w:r w:rsidR="2AED9D14" w:rsidRPr="00B30FEC">
        <w:rPr>
          <w:rFonts w:ascii="Times New Roman" w:eastAsia="Times New Roman" w:hAnsi="Times New Roman" w:cs="Times New Roman"/>
          <w:sz w:val="24"/>
          <w:szCs w:val="24"/>
        </w:rPr>
        <w:t>.</w:t>
      </w:r>
      <w:r w:rsidR="2EBC3C42" w:rsidRPr="00B30FEC">
        <w:rPr>
          <w:rFonts w:ascii="Times New Roman" w:eastAsia="Times New Roman" w:hAnsi="Times New Roman" w:cs="Times New Roman"/>
          <w:sz w:val="24"/>
          <w:szCs w:val="24"/>
        </w:rPr>
        <w:t xml:space="preserve"> </w:t>
      </w:r>
      <w:r w:rsidR="2AED9D14" w:rsidRPr="00B30FEC">
        <w:rPr>
          <w:rFonts w:ascii="Times New Roman" w:eastAsia="Times New Roman" w:hAnsi="Times New Roman" w:cs="Times New Roman"/>
          <w:sz w:val="24"/>
          <w:szCs w:val="24"/>
        </w:rPr>
        <w:t>As a part of</w:t>
      </w:r>
      <w:r w:rsidR="3464A188" w:rsidRPr="00B30FEC">
        <w:rPr>
          <w:rFonts w:ascii="Times New Roman" w:eastAsia="Times New Roman" w:hAnsi="Times New Roman" w:cs="Times New Roman"/>
          <w:sz w:val="24"/>
          <w:szCs w:val="24"/>
        </w:rPr>
        <w:t xml:space="preserve"> </w:t>
      </w:r>
      <w:r w:rsidR="729BC2CF" w:rsidRPr="00B30FEC">
        <w:rPr>
          <w:rFonts w:ascii="Times New Roman" w:eastAsia="Times New Roman" w:hAnsi="Times New Roman" w:cs="Times New Roman"/>
          <w:sz w:val="24"/>
          <w:szCs w:val="24"/>
        </w:rPr>
        <w:t>outlining the boundary of the project</w:t>
      </w:r>
      <w:r w:rsidR="4CFDE793" w:rsidRPr="00B30FEC">
        <w:rPr>
          <w:rFonts w:ascii="Times New Roman" w:eastAsia="Times New Roman" w:hAnsi="Times New Roman" w:cs="Times New Roman"/>
          <w:sz w:val="24"/>
          <w:szCs w:val="24"/>
        </w:rPr>
        <w:t>,</w:t>
      </w:r>
      <w:r w:rsidR="729BC2CF" w:rsidRPr="00B30FEC">
        <w:rPr>
          <w:rFonts w:ascii="Times New Roman" w:eastAsia="Times New Roman" w:hAnsi="Times New Roman" w:cs="Times New Roman"/>
          <w:sz w:val="24"/>
          <w:szCs w:val="24"/>
        </w:rPr>
        <w:t xml:space="preserve"> preliminary conceptual drawings of the proposed project site were </w:t>
      </w:r>
      <w:r w:rsidR="751CC701" w:rsidRPr="00B30FEC">
        <w:rPr>
          <w:rFonts w:ascii="Times New Roman" w:eastAsia="Times New Roman" w:hAnsi="Times New Roman" w:cs="Times New Roman"/>
          <w:sz w:val="24"/>
          <w:szCs w:val="24"/>
        </w:rPr>
        <w:t xml:space="preserve">produced (see Appendix </w:t>
      </w:r>
      <w:r w:rsidR="00840C1F">
        <w:rPr>
          <w:rFonts w:ascii="Times New Roman" w:eastAsia="Times New Roman" w:hAnsi="Times New Roman" w:cs="Times New Roman"/>
          <w:sz w:val="24"/>
          <w:szCs w:val="24"/>
        </w:rPr>
        <w:t>B</w:t>
      </w:r>
      <w:r w:rsidR="751CC701" w:rsidRPr="00B30FEC">
        <w:rPr>
          <w:rFonts w:ascii="Times New Roman" w:eastAsia="Times New Roman" w:hAnsi="Times New Roman" w:cs="Times New Roman"/>
          <w:sz w:val="24"/>
          <w:szCs w:val="24"/>
        </w:rPr>
        <w:t>).</w:t>
      </w:r>
    </w:p>
    <w:p w14:paraId="69064E6C" w14:textId="240AA88A" w:rsidR="4B87640D" w:rsidRDefault="751CC701" w:rsidP="002C1136">
      <w:pPr>
        <w:spacing w:line="360" w:lineRule="auto"/>
        <w:ind w:right="-20"/>
        <w:jc w:val="both"/>
        <w:rPr>
          <w:rFonts w:ascii="Times New Roman" w:eastAsia="Times New Roman" w:hAnsi="Times New Roman" w:cs="Times New Roman"/>
          <w:sz w:val="24"/>
          <w:szCs w:val="24"/>
        </w:rPr>
      </w:pPr>
      <w:r w:rsidRPr="00B30FEC">
        <w:rPr>
          <w:rFonts w:ascii="Times New Roman" w:eastAsia="Times New Roman" w:hAnsi="Times New Roman" w:cs="Times New Roman"/>
          <w:sz w:val="24"/>
          <w:szCs w:val="24"/>
        </w:rPr>
        <w:t xml:space="preserve">Scope creep was not experienced </w:t>
      </w:r>
      <w:r w:rsidR="3920F662" w:rsidRPr="00B30FEC">
        <w:rPr>
          <w:rFonts w:ascii="Times New Roman" w:eastAsia="Times New Roman" w:hAnsi="Times New Roman" w:cs="Times New Roman"/>
          <w:sz w:val="24"/>
          <w:szCs w:val="24"/>
        </w:rPr>
        <w:t>after this stage</w:t>
      </w:r>
      <w:r w:rsidRPr="00B30FEC">
        <w:rPr>
          <w:rFonts w:ascii="Times New Roman" w:eastAsia="Times New Roman" w:hAnsi="Times New Roman" w:cs="Times New Roman"/>
          <w:sz w:val="24"/>
          <w:szCs w:val="24"/>
        </w:rPr>
        <w:t xml:space="preserve"> in terms of deliverables but </w:t>
      </w:r>
      <w:r w:rsidR="084F3E66" w:rsidRPr="00B30FEC">
        <w:rPr>
          <w:rFonts w:ascii="Times New Roman" w:eastAsia="Times New Roman" w:hAnsi="Times New Roman" w:cs="Times New Roman"/>
          <w:sz w:val="24"/>
          <w:szCs w:val="24"/>
        </w:rPr>
        <w:t xml:space="preserve">only </w:t>
      </w:r>
      <w:r w:rsidRPr="00B30FEC">
        <w:rPr>
          <w:rFonts w:ascii="Times New Roman" w:eastAsia="Times New Roman" w:hAnsi="Times New Roman" w:cs="Times New Roman"/>
          <w:sz w:val="24"/>
          <w:szCs w:val="24"/>
        </w:rPr>
        <w:t>in timeline and cost</w:t>
      </w:r>
      <w:r w:rsidR="47AFD5FA" w:rsidRPr="00B30FEC">
        <w:rPr>
          <w:rFonts w:ascii="Times New Roman" w:eastAsia="Times New Roman" w:hAnsi="Times New Roman" w:cs="Times New Roman"/>
          <w:sz w:val="24"/>
          <w:szCs w:val="24"/>
        </w:rPr>
        <w:t xml:space="preserve">, </w:t>
      </w:r>
      <w:r w:rsidR="089B0772" w:rsidRPr="00B30FEC">
        <w:rPr>
          <w:rFonts w:ascii="Times New Roman" w:eastAsia="Times New Roman" w:hAnsi="Times New Roman" w:cs="Times New Roman"/>
          <w:sz w:val="24"/>
          <w:szCs w:val="24"/>
        </w:rPr>
        <w:t>as will be discussed.</w:t>
      </w:r>
    </w:p>
    <w:p w14:paraId="0ED91F61" w14:textId="77777777" w:rsidR="00AC13E3" w:rsidRDefault="00AC13E3" w:rsidP="002C1136">
      <w:pPr>
        <w:spacing w:line="360" w:lineRule="auto"/>
        <w:ind w:right="-20"/>
        <w:jc w:val="both"/>
        <w:rPr>
          <w:rFonts w:ascii="Times New Roman" w:eastAsia="Times New Roman" w:hAnsi="Times New Roman" w:cs="Times New Roman"/>
          <w:sz w:val="24"/>
          <w:szCs w:val="24"/>
        </w:rPr>
      </w:pPr>
    </w:p>
    <w:p w14:paraId="14756AD4" w14:textId="34B0CC94" w:rsidR="4A479C2B" w:rsidRPr="009828DE" w:rsidRDefault="360F62C0" w:rsidP="3DB937D9">
      <w:pPr>
        <w:spacing w:line="360" w:lineRule="auto"/>
        <w:ind w:left="-20" w:right="-20"/>
        <w:rPr>
          <w:rFonts w:ascii="Times New Roman" w:eastAsia="Times New Roman" w:hAnsi="Times New Roman" w:cs="Times New Roman"/>
          <w:sz w:val="24"/>
          <w:szCs w:val="24"/>
        </w:rPr>
      </w:pPr>
      <w:bookmarkStart w:id="34" w:name="_Toc164024201"/>
      <w:bookmarkStart w:id="35" w:name="_Toc164071874"/>
      <w:r w:rsidRPr="6C5250D7">
        <w:rPr>
          <w:rStyle w:val="Heading3Char"/>
          <w:b/>
        </w:rPr>
        <w:t>3.</w:t>
      </w:r>
      <w:r w:rsidR="31E2B98B" w:rsidRPr="6C5250D7">
        <w:rPr>
          <w:rStyle w:val="Heading3Char"/>
          <w:b/>
        </w:rPr>
        <w:t>2</w:t>
      </w:r>
      <w:r w:rsidR="357F9ECA" w:rsidRPr="6C5250D7">
        <w:rPr>
          <w:rStyle w:val="Heading3Char"/>
          <w:b/>
        </w:rPr>
        <w:t>.</w:t>
      </w:r>
      <w:r w:rsidR="10C2DD7F" w:rsidRPr="6C5250D7">
        <w:rPr>
          <w:rStyle w:val="Heading3Char"/>
          <w:b/>
        </w:rPr>
        <w:t>2</w:t>
      </w:r>
      <w:r w:rsidR="357F9ECA" w:rsidRPr="6C5250D7">
        <w:rPr>
          <w:rStyle w:val="Heading3Char"/>
          <w:b/>
        </w:rPr>
        <w:t xml:space="preserve"> </w:t>
      </w:r>
      <w:r w:rsidR="00CD2CFD" w:rsidRPr="6C5250D7">
        <w:rPr>
          <w:rStyle w:val="Heading3Char"/>
          <w:b/>
        </w:rPr>
        <w:t>STAKEHOLDER AND COMMUNICATION MANAGEMENT</w:t>
      </w:r>
      <w:bookmarkEnd w:id="34"/>
      <w:bookmarkEnd w:id="35"/>
      <w:r w:rsidR="00CD2CFD" w:rsidRPr="4B87640D">
        <w:rPr>
          <w:rFonts w:ascii="Times New Roman" w:eastAsia="Times New Roman" w:hAnsi="Times New Roman" w:cs="Times New Roman"/>
          <w:i/>
          <w:iCs/>
          <w:color w:val="000000" w:themeColor="text1"/>
        </w:rPr>
        <w:t xml:space="preserve"> </w:t>
      </w:r>
      <w:r w:rsidR="4A479C2B">
        <w:br/>
      </w:r>
      <w:r w:rsidR="631D3682" w:rsidRPr="009828DE">
        <w:rPr>
          <w:rFonts w:ascii="Times New Roman" w:eastAsia="Times New Roman" w:hAnsi="Times New Roman" w:cs="Times New Roman"/>
          <w:sz w:val="24"/>
          <w:szCs w:val="24"/>
        </w:rPr>
        <w:t xml:space="preserve">Genex had </w:t>
      </w:r>
      <w:r w:rsidR="673E06AC" w:rsidRPr="009828DE">
        <w:rPr>
          <w:rFonts w:ascii="Times New Roman" w:eastAsia="Times New Roman" w:hAnsi="Times New Roman" w:cs="Times New Roman"/>
          <w:sz w:val="24"/>
          <w:szCs w:val="24"/>
        </w:rPr>
        <w:t xml:space="preserve">sought </w:t>
      </w:r>
      <w:r w:rsidR="31140C7F" w:rsidRPr="009828DE">
        <w:rPr>
          <w:rFonts w:ascii="Times New Roman" w:eastAsia="Times New Roman" w:hAnsi="Times New Roman" w:cs="Times New Roman"/>
          <w:sz w:val="24"/>
          <w:szCs w:val="24"/>
        </w:rPr>
        <w:t>approvals</w:t>
      </w:r>
      <w:r w:rsidR="6FC72ACA" w:rsidRPr="009828DE">
        <w:rPr>
          <w:rFonts w:ascii="Times New Roman" w:eastAsia="Times New Roman" w:hAnsi="Times New Roman" w:cs="Times New Roman"/>
          <w:sz w:val="24"/>
          <w:szCs w:val="24"/>
        </w:rPr>
        <w:t xml:space="preserve"> </w:t>
      </w:r>
      <w:r w:rsidR="31140C7F" w:rsidRPr="009828DE">
        <w:rPr>
          <w:rFonts w:ascii="Times New Roman" w:eastAsia="Times New Roman" w:hAnsi="Times New Roman" w:cs="Times New Roman"/>
          <w:sz w:val="24"/>
          <w:szCs w:val="24"/>
        </w:rPr>
        <w:t>such as freehold land acquisition, development approv</w:t>
      </w:r>
      <w:r w:rsidR="74BDC49E" w:rsidRPr="009828DE">
        <w:rPr>
          <w:rFonts w:ascii="Times New Roman" w:eastAsia="Times New Roman" w:hAnsi="Times New Roman" w:cs="Times New Roman"/>
          <w:sz w:val="24"/>
          <w:szCs w:val="24"/>
        </w:rPr>
        <w:t>al</w:t>
      </w:r>
      <w:r w:rsidR="29771E79" w:rsidRPr="009828DE">
        <w:rPr>
          <w:rFonts w:ascii="Times New Roman" w:eastAsia="Times New Roman" w:hAnsi="Times New Roman" w:cs="Times New Roman"/>
          <w:sz w:val="24"/>
          <w:szCs w:val="24"/>
        </w:rPr>
        <w:t>,</w:t>
      </w:r>
      <w:r w:rsidR="74BDC49E" w:rsidRPr="009828DE">
        <w:rPr>
          <w:rFonts w:ascii="Times New Roman" w:eastAsia="Times New Roman" w:hAnsi="Times New Roman" w:cs="Times New Roman"/>
          <w:sz w:val="24"/>
          <w:szCs w:val="24"/>
        </w:rPr>
        <w:t xml:space="preserve"> and environmental approval</w:t>
      </w:r>
      <w:r w:rsidR="5BDFF642" w:rsidRPr="009828DE">
        <w:rPr>
          <w:rFonts w:ascii="Times New Roman" w:eastAsia="Times New Roman" w:hAnsi="Times New Roman" w:cs="Times New Roman"/>
          <w:sz w:val="24"/>
          <w:szCs w:val="24"/>
        </w:rPr>
        <w:t xml:space="preserve"> in the concept stage</w:t>
      </w:r>
      <w:r w:rsidR="22DF915A" w:rsidRPr="009828DE">
        <w:rPr>
          <w:rFonts w:ascii="Times New Roman" w:eastAsia="Times New Roman" w:hAnsi="Times New Roman" w:cs="Times New Roman"/>
          <w:sz w:val="24"/>
          <w:szCs w:val="24"/>
        </w:rPr>
        <w:t>.</w:t>
      </w:r>
      <w:r w:rsidR="74BDC49E" w:rsidRPr="009828DE">
        <w:rPr>
          <w:rFonts w:ascii="Times New Roman" w:eastAsia="Times New Roman" w:hAnsi="Times New Roman" w:cs="Times New Roman"/>
          <w:sz w:val="24"/>
          <w:szCs w:val="24"/>
        </w:rPr>
        <w:t xml:space="preserve"> </w:t>
      </w:r>
      <w:r w:rsidR="20ECA553" w:rsidRPr="009828DE">
        <w:rPr>
          <w:rFonts w:ascii="Times New Roman" w:eastAsia="Times New Roman" w:hAnsi="Times New Roman" w:cs="Times New Roman"/>
          <w:sz w:val="24"/>
          <w:szCs w:val="24"/>
        </w:rPr>
        <w:t xml:space="preserve">This was done through communication </w:t>
      </w:r>
      <w:r w:rsidR="79ED97B6" w:rsidRPr="009828DE">
        <w:rPr>
          <w:rFonts w:ascii="Times New Roman" w:eastAsia="Times New Roman" w:hAnsi="Times New Roman" w:cs="Times New Roman"/>
          <w:sz w:val="24"/>
          <w:szCs w:val="24"/>
        </w:rPr>
        <w:t>with the</w:t>
      </w:r>
      <w:r w:rsidR="180E3D05" w:rsidRPr="009828DE">
        <w:rPr>
          <w:rFonts w:ascii="Times New Roman" w:eastAsia="Times New Roman" w:hAnsi="Times New Roman" w:cs="Times New Roman"/>
          <w:sz w:val="24"/>
          <w:szCs w:val="24"/>
        </w:rPr>
        <w:t xml:space="preserve"> </w:t>
      </w:r>
      <w:r w:rsidR="39B58448" w:rsidRPr="009828DE">
        <w:rPr>
          <w:rFonts w:ascii="Times New Roman" w:eastAsia="Times New Roman" w:hAnsi="Times New Roman" w:cs="Times New Roman"/>
          <w:sz w:val="24"/>
          <w:szCs w:val="24"/>
        </w:rPr>
        <w:t xml:space="preserve">Queensland </w:t>
      </w:r>
      <w:r w:rsidR="0B17C2B9" w:rsidRPr="009828DE">
        <w:rPr>
          <w:rFonts w:ascii="Times New Roman" w:eastAsia="Times New Roman" w:hAnsi="Times New Roman" w:cs="Times New Roman"/>
          <w:sz w:val="24"/>
          <w:szCs w:val="24"/>
        </w:rPr>
        <w:t>G</w:t>
      </w:r>
      <w:r w:rsidR="39B58448" w:rsidRPr="009828DE">
        <w:rPr>
          <w:rFonts w:ascii="Times New Roman" w:eastAsia="Times New Roman" w:hAnsi="Times New Roman" w:cs="Times New Roman"/>
          <w:sz w:val="24"/>
          <w:szCs w:val="24"/>
        </w:rPr>
        <w:t>overnment Department of Environment and Heritage Protection</w:t>
      </w:r>
      <w:r w:rsidR="27F8EE0A" w:rsidRPr="009828DE">
        <w:rPr>
          <w:rFonts w:ascii="Times New Roman" w:eastAsia="Times New Roman" w:hAnsi="Times New Roman" w:cs="Times New Roman"/>
          <w:sz w:val="24"/>
          <w:szCs w:val="24"/>
        </w:rPr>
        <w:t xml:space="preserve"> (DE</w:t>
      </w:r>
      <w:r w:rsidR="79696594" w:rsidRPr="009828DE">
        <w:rPr>
          <w:rFonts w:ascii="Times New Roman" w:eastAsia="Times New Roman" w:hAnsi="Times New Roman" w:cs="Times New Roman"/>
          <w:sz w:val="24"/>
          <w:szCs w:val="24"/>
        </w:rPr>
        <w:t>H</w:t>
      </w:r>
      <w:r w:rsidR="27F8EE0A" w:rsidRPr="009828DE">
        <w:rPr>
          <w:rFonts w:ascii="Times New Roman" w:eastAsia="Times New Roman" w:hAnsi="Times New Roman" w:cs="Times New Roman"/>
          <w:sz w:val="24"/>
          <w:szCs w:val="24"/>
        </w:rPr>
        <w:t>P)</w:t>
      </w:r>
      <w:r w:rsidR="40B34946" w:rsidRPr="009828DE">
        <w:rPr>
          <w:rFonts w:ascii="Times New Roman" w:eastAsia="Times New Roman" w:hAnsi="Times New Roman" w:cs="Times New Roman"/>
          <w:sz w:val="24"/>
          <w:szCs w:val="24"/>
        </w:rPr>
        <w:t xml:space="preserve">, with all approvals being granted </w:t>
      </w:r>
      <w:r w:rsidR="39B58448" w:rsidRPr="009828DE">
        <w:rPr>
          <w:rFonts w:ascii="Times New Roman" w:eastAsia="Times New Roman" w:hAnsi="Times New Roman" w:cs="Times New Roman"/>
          <w:sz w:val="24"/>
          <w:szCs w:val="24"/>
        </w:rPr>
        <w:t>(Genex, 2016)</w:t>
      </w:r>
      <w:r w:rsidR="180E3D05" w:rsidRPr="009828DE">
        <w:rPr>
          <w:rFonts w:ascii="Times New Roman" w:eastAsia="Times New Roman" w:hAnsi="Times New Roman" w:cs="Times New Roman"/>
          <w:sz w:val="24"/>
          <w:szCs w:val="24"/>
        </w:rPr>
        <w:t>.</w:t>
      </w:r>
      <w:r w:rsidR="40723F2C" w:rsidRPr="009828DE">
        <w:rPr>
          <w:rFonts w:ascii="Times New Roman" w:eastAsia="Times New Roman" w:hAnsi="Times New Roman" w:cs="Times New Roman"/>
          <w:sz w:val="24"/>
          <w:szCs w:val="24"/>
        </w:rPr>
        <w:t xml:space="preserve"> </w:t>
      </w:r>
      <w:r w:rsidR="6918381B" w:rsidRPr="009828DE">
        <w:rPr>
          <w:rFonts w:ascii="Times New Roman" w:eastAsia="Times New Roman" w:hAnsi="Times New Roman" w:cs="Times New Roman"/>
          <w:sz w:val="24"/>
          <w:szCs w:val="24"/>
        </w:rPr>
        <w:t xml:space="preserve">Genex </w:t>
      </w:r>
      <w:r w:rsidR="5F7A99ED" w:rsidRPr="009828DE">
        <w:rPr>
          <w:rFonts w:ascii="Times New Roman" w:eastAsia="Times New Roman" w:hAnsi="Times New Roman" w:cs="Times New Roman"/>
          <w:sz w:val="24"/>
          <w:szCs w:val="24"/>
        </w:rPr>
        <w:t xml:space="preserve">was able to </w:t>
      </w:r>
      <w:r w:rsidR="64AFAE4D" w:rsidRPr="009828DE">
        <w:rPr>
          <w:rFonts w:ascii="Times New Roman" w:eastAsia="Times New Roman" w:hAnsi="Times New Roman" w:cs="Times New Roman"/>
          <w:sz w:val="24"/>
          <w:szCs w:val="24"/>
        </w:rPr>
        <w:t>acquire</w:t>
      </w:r>
      <w:r w:rsidR="6918381B" w:rsidRPr="009828DE">
        <w:rPr>
          <w:rFonts w:ascii="Times New Roman" w:eastAsia="Times New Roman" w:hAnsi="Times New Roman" w:cs="Times New Roman"/>
          <w:sz w:val="24"/>
          <w:szCs w:val="24"/>
        </w:rPr>
        <w:t xml:space="preserve"> the</w:t>
      </w:r>
      <w:r w:rsidR="04838F98" w:rsidRPr="009828DE">
        <w:rPr>
          <w:rFonts w:ascii="Times New Roman" w:eastAsia="Times New Roman" w:hAnsi="Times New Roman" w:cs="Times New Roman"/>
          <w:color w:val="FF0000"/>
          <w:sz w:val="24"/>
          <w:szCs w:val="24"/>
        </w:rPr>
        <w:t xml:space="preserve"> </w:t>
      </w:r>
      <w:r w:rsidR="04838F98" w:rsidRPr="009828DE">
        <w:rPr>
          <w:rFonts w:ascii="Times New Roman" w:eastAsia="Times New Roman" w:hAnsi="Times New Roman" w:cs="Times New Roman"/>
          <w:color w:val="000000" w:themeColor="text1"/>
          <w:sz w:val="24"/>
          <w:szCs w:val="24"/>
        </w:rPr>
        <w:t xml:space="preserve">support </w:t>
      </w:r>
      <w:r w:rsidR="272F11E5" w:rsidRPr="009828DE">
        <w:rPr>
          <w:rFonts w:ascii="Times New Roman" w:eastAsia="Times New Roman" w:hAnsi="Times New Roman" w:cs="Times New Roman"/>
          <w:color w:val="000000" w:themeColor="text1"/>
          <w:sz w:val="24"/>
          <w:szCs w:val="24"/>
        </w:rPr>
        <w:t xml:space="preserve">from ARENA </w:t>
      </w:r>
      <w:r w:rsidR="04838F98" w:rsidRPr="009828DE">
        <w:rPr>
          <w:rFonts w:ascii="Times New Roman" w:eastAsia="Times New Roman" w:hAnsi="Times New Roman" w:cs="Times New Roman"/>
          <w:color w:val="000000" w:themeColor="text1"/>
          <w:sz w:val="24"/>
          <w:szCs w:val="24"/>
        </w:rPr>
        <w:t>under their funding agreement</w:t>
      </w:r>
      <w:r w:rsidR="31360806" w:rsidRPr="009828DE">
        <w:rPr>
          <w:rFonts w:ascii="Times New Roman" w:eastAsia="Times New Roman" w:hAnsi="Times New Roman" w:cs="Times New Roman"/>
          <w:color w:val="000000" w:themeColor="text1"/>
          <w:sz w:val="24"/>
          <w:szCs w:val="24"/>
        </w:rPr>
        <w:t>,</w:t>
      </w:r>
      <w:r w:rsidR="04838F98" w:rsidRPr="009828DE">
        <w:rPr>
          <w:rFonts w:ascii="Times New Roman" w:eastAsia="Times New Roman" w:hAnsi="Times New Roman" w:cs="Times New Roman"/>
          <w:color w:val="000000" w:themeColor="text1"/>
          <w:sz w:val="24"/>
          <w:szCs w:val="24"/>
        </w:rPr>
        <w:t xml:space="preserve"> </w:t>
      </w:r>
      <w:r w:rsidR="692DA193" w:rsidRPr="009828DE">
        <w:rPr>
          <w:rFonts w:ascii="Times New Roman" w:eastAsia="Times New Roman" w:hAnsi="Times New Roman" w:cs="Times New Roman"/>
          <w:color w:val="000000" w:themeColor="text1"/>
          <w:sz w:val="24"/>
          <w:szCs w:val="24"/>
        </w:rPr>
        <w:t xml:space="preserve">the </w:t>
      </w:r>
      <w:r w:rsidR="5227A50C" w:rsidRPr="009828DE">
        <w:rPr>
          <w:rFonts w:ascii="Times New Roman" w:eastAsia="Times New Roman" w:hAnsi="Times New Roman" w:cs="Times New Roman"/>
          <w:color w:val="000000" w:themeColor="text1"/>
          <w:sz w:val="24"/>
          <w:szCs w:val="24"/>
        </w:rPr>
        <w:t>20-year revenue guarantee f</w:t>
      </w:r>
      <w:r w:rsidR="5B064CB1" w:rsidRPr="009828DE">
        <w:rPr>
          <w:rFonts w:ascii="Times New Roman" w:eastAsia="Times New Roman" w:hAnsi="Times New Roman" w:cs="Times New Roman"/>
          <w:color w:val="000000" w:themeColor="text1"/>
          <w:sz w:val="24"/>
          <w:szCs w:val="24"/>
        </w:rPr>
        <w:t>rom the QLD state government</w:t>
      </w:r>
      <w:r w:rsidR="3AB885DA" w:rsidRPr="009828DE">
        <w:rPr>
          <w:rFonts w:ascii="Times New Roman" w:eastAsia="Times New Roman" w:hAnsi="Times New Roman" w:cs="Times New Roman"/>
          <w:color w:val="000000" w:themeColor="text1"/>
          <w:sz w:val="24"/>
          <w:szCs w:val="24"/>
        </w:rPr>
        <w:t xml:space="preserve"> and</w:t>
      </w:r>
      <w:r w:rsidR="0DEE9443" w:rsidRPr="009828DE">
        <w:rPr>
          <w:rFonts w:ascii="Times New Roman" w:eastAsia="Times New Roman" w:hAnsi="Times New Roman" w:cs="Times New Roman"/>
          <w:color w:val="000000" w:themeColor="text1"/>
          <w:sz w:val="24"/>
          <w:szCs w:val="24"/>
        </w:rPr>
        <w:t xml:space="preserve"> </w:t>
      </w:r>
      <w:r w:rsidR="0DEE9443" w:rsidRPr="009828DE">
        <w:rPr>
          <w:rFonts w:ascii="Times New Roman" w:eastAsia="Times New Roman" w:hAnsi="Times New Roman" w:cs="Times New Roman"/>
          <w:sz w:val="24"/>
          <w:szCs w:val="24"/>
        </w:rPr>
        <w:t>an agreement with Ergon Energy for the use of their substation nearby the project site</w:t>
      </w:r>
      <w:r w:rsidR="48E57D9F" w:rsidRPr="009828DE">
        <w:rPr>
          <w:rFonts w:ascii="Times New Roman" w:eastAsia="Times New Roman" w:hAnsi="Times New Roman" w:cs="Times New Roman"/>
          <w:sz w:val="24"/>
          <w:szCs w:val="24"/>
        </w:rPr>
        <w:t>.</w:t>
      </w:r>
      <w:r w:rsidR="4A479C2B">
        <w:br/>
      </w:r>
    </w:p>
    <w:p w14:paraId="55FE608C" w14:textId="14871449" w:rsidR="00AC13E3" w:rsidRDefault="34BE86B7" w:rsidP="3DB937D9">
      <w:pPr>
        <w:spacing w:line="360" w:lineRule="auto"/>
        <w:ind w:left="-20" w:right="-20"/>
        <w:rPr>
          <w:rFonts w:ascii="Times New Roman" w:eastAsia="Times New Roman" w:hAnsi="Times New Roman" w:cs="Times New Roman"/>
          <w:sz w:val="24"/>
          <w:szCs w:val="24"/>
        </w:rPr>
      </w:pPr>
      <w:r w:rsidRPr="009828DE">
        <w:rPr>
          <w:rFonts w:ascii="Times New Roman" w:eastAsia="Times New Roman" w:hAnsi="Times New Roman" w:cs="Times New Roman"/>
          <w:sz w:val="24"/>
          <w:szCs w:val="24"/>
        </w:rPr>
        <w:t xml:space="preserve">Following this, Genex </w:t>
      </w:r>
      <w:r w:rsidR="1FAA0F27" w:rsidRPr="009828DE">
        <w:rPr>
          <w:rFonts w:ascii="Times New Roman" w:eastAsia="Times New Roman" w:hAnsi="Times New Roman" w:cs="Times New Roman"/>
          <w:sz w:val="24"/>
          <w:szCs w:val="24"/>
        </w:rPr>
        <w:t>arrange</w:t>
      </w:r>
      <w:r w:rsidR="5E7AA705" w:rsidRPr="009828DE">
        <w:rPr>
          <w:rFonts w:ascii="Times New Roman" w:eastAsia="Times New Roman" w:hAnsi="Times New Roman" w:cs="Times New Roman"/>
          <w:sz w:val="24"/>
          <w:szCs w:val="24"/>
        </w:rPr>
        <w:t>d</w:t>
      </w:r>
      <w:r w:rsidR="1FAA0F27" w:rsidRPr="009828DE">
        <w:rPr>
          <w:rFonts w:ascii="Times New Roman" w:eastAsia="Times New Roman" w:hAnsi="Times New Roman" w:cs="Times New Roman"/>
          <w:sz w:val="24"/>
          <w:szCs w:val="24"/>
        </w:rPr>
        <w:t xml:space="preserve"> the debt funding</w:t>
      </w:r>
      <w:r w:rsidR="582615DD" w:rsidRPr="009828DE">
        <w:rPr>
          <w:rFonts w:ascii="Times New Roman" w:eastAsia="Times New Roman" w:hAnsi="Times New Roman" w:cs="Times New Roman"/>
          <w:sz w:val="24"/>
          <w:szCs w:val="24"/>
        </w:rPr>
        <w:t xml:space="preserve"> agreements with</w:t>
      </w:r>
      <w:r w:rsidR="1FAA0F27" w:rsidRPr="009828DE">
        <w:rPr>
          <w:rFonts w:ascii="Times New Roman" w:eastAsia="Times New Roman" w:hAnsi="Times New Roman" w:cs="Times New Roman"/>
          <w:sz w:val="24"/>
          <w:szCs w:val="24"/>
        </w:rPr>
        <w:t xml:space="preserve"> </w:t>
      </w:r>
      <w:r w:rsidR="2D3B1969" w:rsidRPr="009828DE">
        <w:rPr>
          <w:rFonts w:ascii="Times New Roman" w:eastAsia="Times New Roman" w:hAnsi="Times New Roman" w:cs="Times New Roman"/>
          <w:sz w:val="24"/>
          <w:szCs w:val="24"/>
        </w:rPr>
        <w:t>S</w:t>
      </w:r>
      <w:r w:rsidR="1FAA0F27" w:rsidRPr="009828DE">
        <w:rPr>
          <w:rFonts w:ascii="Times New Roman" w:eastAsia="Times New Roman" w:hAnsi="Times New Roman" w:cs="Times New Roman"/>
          <w:sz w:val="24"/>
          <w:szCs w:val="24"/>
        </w:rPr>
        <w:t xml:space="preserve">ociete </w:t>
      </w:r>
      <w:r w:rsidR="16B8F5D3" w:rsidRPr="009828DE">
        <w:rPr>
          <w:rFonts w:ascii="Times New Roman" w:eastAsia="Times New Roman" w:hAnsi="Times New Roman" w:cs="Times New Roman"/>
          <w:sz w:val="24"/>
          <w:szCs w:val="24"/>
        </w:rPr>
        <w:t xml:space="preserve">Generale and Clean Energy Finance, as well as appointing </w:t>
      </w:r>
      <w:r w:rsidR="1FAA0F27" w:rsidRPr="009828DE">
        <w:rPr>
          <w:rFonts w:ascii="Times New Roman" w:eastAsia="Times New Roman" w:hAnsi="Times New Roman" w:cs="Times New Roman"/>
          <w:sz w:val="24"/>
          <w:szCs w:val="24"/>
        </w:rPr>
        <w:t xml:space="preserve">AECOM and UGL for the roles of owner’s </w:t>
      </w:r>
      <w:r w:rsidR="72B70B77" w:rsidRPr="009828DE">
        <w:rPr>
          <w:rFonts w:ascii="Times New Roman" w:eastAsia="Times New Roman" w:hAnsi="Times New Roman" w:cs="Times New Roman"/>
          <w:sz w:val="24"/>
          <w:szCs w:val="24"/>
        </w:rPr>
        <w:t>engineer</w:t>
      </w:r>
      <w:r w:rsidR="1FAA0F27" w:rsidRPr="009828DE">
        <w:rPr>
          <w:rFonts w:ascii="Times New Roman" w:eastAsia="Times New Roman" w:hAnsi="Times New Roman" w:cs="Times New Roman"/>
          <w:sz w:val="24"/>
          <w:szCs w:val="24"/>
        </w:rPr>
        <w:t xml:space="preserve"> and preferred EPC </w:t>
      </w:r>
      <w:r w:rsidR="676BC059" w:rsidRPr="009828DE">
        <w:rPr>
          <w:rFonts w:ascii="Times New Roman" w:eastAsia="Times New Roman" w:hAnsi="Times New Roman" w:cs="Times New Roman"/>
          <w:sz w:val="24"/>
          <w:szCs w:val="24"/>
        </w:rPr>
        <w:t>&amp; O&amp;M contractor</w:t>
      </w:r>
      <w:r w:rsidR="61A71D2F" w:rsidRPr="009828DE">
        <w:rPr>
          <w:rFonts w:ascii="Times New Roman" w:eastAsia="Times New Roman" w:hAnsi="Times New Roman" w:cs="Times New Roman"/>
          <w:sz w:val="24"/>
          <w:szCs w:val="24"/>
        </w:rPr>
        <w:t xml:space="preserve"> </w:t>
      </w:r>
      <w:r w:rsidR="676BC059" w:rsidRPr="009828DE">
        <w:rPr>
          <w:rFonts w:ascii="Times New Roman" w:eastAsia="Times New Roman" w:hAnsi="Times New Roman" w:cs="Times New Roman"/>
          <w:sz w:val="24"/>
          <w:szCs w:val="24"/>
        </w:rPr>
        <w:t>respectively</w:t>
      </w:r>
      <w:r w:rsidR="012F7FC6" w:rsidRPr="009828DE">
        <w:rPr>
          <w:rFonts w:ascii="Times New Roman" w:eastAsia="Times New Roman" w:hAnsi="Times New Roman" w:cs="Times New Roman"/>
          <w:sz w:val="24"/>
          <w:szCs w:val="24"/>
        </w:rPr>
        <w:t xml:space="preserve"> (Technology, 2021)</w:t>
      </w:r>
      <w:r w:rsidR="676BC059" w:rsidRPr="009828DE">
        <w:rPr>
          <w:rFonts w:ascii="Times New Roman" w:eastAsia="Times New Roman" w:hAnsi="Times New Roman" w:cs="Times New Roman"/>
          <w:sz w:val="24"/>
          <w:szCs w:val="24"/>
        </w:rPr>
        <w:t xml:space="preserve">. </w:t>
      </w:r>
      <w:r w:rsidR="4A479C2B">
        <w:br/>
      </w:r>
    </w:p>
    <w:p w14:paraId="5435B8C4" w14:textId="77777777" w:rsidR="0027472B" w:rsidRPr="009828DE" w:rsidRDefault="0027472B" w:rsidP="3DB937D9">
      <w:pPr>
        <w:spacing w:line="360" w:lineRule="auto"/>
        <w:ind w:left="-20" w:right="-20"/>
        <w:rPr>
          <w:rFonts w:ascii="Times New Roman" w:eastAsia="Times New Roman" w:hAnsi="Times New Roman" w:cs="Times New Roman"/>
          <w:sz w:val="24"/>
          <w:szCs w:val="24"/>
        </w:rPr>
      </w:pPr>
    </w:p>
    <w:p w14:paraId="5D0C3FF1" w14:textId="491EA449" w:rsidR="4A479C2B" w:rsidRPr="009828DE" w:rsidRDefault="1C7C0689" w:rsidP="00721880">
      <w:pPr>
        <w:spacing w:line="360" w:lineRule="auto"/>
        <w:ind w:left="-20" w:right="-20"/>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A</w:t>
      </w:r>
      <w:r w:rsidR="1FC4E4D4" w:rsidRPr="008D56FD">
        <w:rPr>
          <w:rFonts w:ascii="Times New Roman" w:eastAsia="Times New Roman" w:hAnsi="Times New Roman" w:cs="Times New Roman"/>
          <w:color w:val="000000" w:themeColor="text1"/>
          <w:sz w:val="24"/>
          <w:szCs w:val="24"/>
        </w:rPr>
        <w:t xml:space="preserve"> stakeholder power interest matrix</w:t>
      </w:r>
      <w:r w:rsidR="45ED3E31" w:rsidRPr="008D56FD">
        <w:rPr>
          <w:rFonts w:ascii="Times New Roman" w:eastAsia="Times New Roman" w:hAnsi="Times New Roman" w:cs="Times New Roman"/>
          <w:color w:val="000000" w:themeColor="text1"/>
          <w:sz w:val="24"/>
          <w:szCs w:val="24"/>
        </w:rPr>
        <w:t xml:space="preserve"> outlining the key stakeholders</w:t>
      </w:r>
      <w:r w:rsidR="69FB75D0" w:rsidRPr="3DB937D9">
        <w:rPr>
          <w:rFonts w:ascii="Times New Roman" w:eastAsia="Times New Roman" w:hAnsi="Times New Roman" w:cs="Times New Roman"/>
          <w:color w:val="000000" w:themeColor="text1"/>
          <w:sz w:val="24"/>
          <w:szCs w:val="24"/>
        </w:rPr>
        <w:t xml:space="preserve"> is displayed in Figure 1</w:t>
      </w:r>
      <w:r w:rsidR="45ED3E31" w:rsidRPr="3DB937D9">
        <w:rPr>
          <w:rFonts w:ascii="Times New Roman" w:eastAsia="Times New Roman" w:hAnsi="Times New Roman" w:cs="Times New Roman"/>
          <w:color w:val="000000" w:themeColor="text1"/>
          <w:sz w:val="24"/>
          <w:szCs w:val="24"/>
        </w:rPr>
        <w:t>.</w:t>
      </w:r>
    </w:p>
    <w:p w14:paraId="076B2492" w14:textId="2175526E" w:rsidR="105B83A5" w:rsidRPr="009828DE" w:rsidRDefault="1873B982" w:rsidP="002C1136">
      <w:pPr>
        <w:spacing w:line="360" w:lineRule="auto"/>
        <w:ind w:left="-20" w:right="-20"/>
        <w:jc w:val="center"/>
        <w:rPr>
          <w:rFonts w:ascii="Times New Roman" w:eastAsia="Times New Roman" w:hAnsi="Times New Roman" w:cs="Times New Roman"/>
          <w:color w:val="000000" w:themeColor="text1"/>
          <w:sz w:val="24"/>
          <w:szCs w:val="24"/>
        </w:rPr>
      </w:pPr>
      <w:r w:rsidRPr="009828DE">
        <w:rPr>
          <w:rFonts w:ascii="Times New Roman" w:hAnsi="Times New Roman" w:cs="Times New Roman"/>
          <w:noProof/>
          <w:sz w:val="24"/>
          <w:szCs w:val="24"/>
        </w:rPr>
        <w:drawing>
          <wp:inline distT="0" distB="0" distL="0" distR="0" wp14:anchorId="6D6CD0EE" wp14:editId="36360C5C">
            <wp:extent cx="4572000" cy="1952625"/>
            <wp:effectExtent l="0" t="0" r="0" b="0"/>
            <wp:docPr id="1858731910" name="Picture 181064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6493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2ADF384E" w14:textId="3777A429" w:rsidR="105B83A5" w:rsidRPr="00BA1A07" w:rsidRDefault="16BE190D" w:rsidP="002C1136">
      <w:pPr>
        <w:spacing w:line="360" w:lineRule="auto"/>
        <w:ind w:left="-20" w:right="-20"/>
        <w:jc w:val="center"/>
        <w:rPr>
          <w:rFonts w:ascii="Times New Roman" w:hAnsi="Times New Roman" w:cs="Times New Roman"/>
          <w:i/>
        </w:rPr>
      </w:pPr>
      <w:r w:rsidRPr="00BA1A07">
        <w:rPr>
          <w:rFonts w:ascii="Times New Roman" w:hAnsi="Times New Roman" w:cs="Times New Roman"/>
          <w:i/>
        </w:rPr>
        <w:t xml:space="preserve">Figure </w:t>
      </w:r>
      <w:r w:rsidR="00DD66F9">
        <w:rPr>
          <w:rFonts w:ascii="Times New Roman" w:hAnsi="Times New Roman" w:cs="Times New Roman"/>
          <w:i/>
        </w:rPr>
        <w:t>1</w:t>
      </w:r>
      <w:r w:rsidRPr="00BA1A07">
        <w:rPr>
          <w:rFonts w:ascii="Times New Roman" w:hAnsi="Times New Roman" w:cs="Times New Roman"/>
          <w:i/>
        </w:rPr>
        <w:t>. Key Stakeholder Power Interest Matrix</w:t>
      </w:r>
    </w:p>
    <w:p w14:paraId="1E5EE5E5" w14:textId="42316047" w:rsidR="6DEC3F92" w:rsidRPr="009828DE" w:rsidRDefault="6DEC3F92" w:rsidP="002C1136">
      <w:pPr>
        <w:spacing w:line="360" w:lineRule="auto"/>
        <w:ind w:left="-20" w:right="-20"/>
        <w:jc w:val="both"/>
        <w:rPr>
          <w:rFonts w:ascii="Times New Roman" w:hAnsi="Times New Roman" w:cs="Times New Roman"/>
          <w:sz w:val="24"/>
          <w:szCs w:val="24"/>
        </w:rPr>
      </w:pPr>
    </w:p>
    <w:p w14:paraId="0DD6A25C" w14:textId="56166B42" w:rsidR="0EA03B1B" w:rsidRPr="009828DE" w:rsidRDefault="0AF128E5" w:rsidP="00C42201">
      <w:pPr>
        <w:pStyle w:val="Heading3"/>
        <w:spacing w:line="360" w:lineRule="auto"/>
      </w:pPr>
      <w:bookmarkStart w:id="36" w:name="_Toc164024202"/>
      <w:bookmarkStart w:id="37" w:name="_Toc164071875"/>
      <w:r w:rsidRPr="6C5250D7">
        <w:rPr>
          <w:b/>
        </w:rPr>
        <w:t>3.2</w:t>
      </w:r>
      <w:r w:rsidR="0EA03B1B" w:rsidRPr="6C5250D7">
        <w:rPr>
          <w:b/>
        </w:rPr>
        <w:t xml:space="preserve">.3  </w:t>
      </w:r>
      <w:r w:rsidR="00CD2CFD" w:rsidRPr="6C5250D7">
        <w:rPr>
          <w:b/>
        </w:rPr>
        <w:t>COST MANAGEMENT</w:t>
      </w:r>
      <w:bookmarkEnd w:id="36"/>
      <w:bookmarkEnd w:id="37"/>
      <w:r w:rsidR="0EA03B1B" w:rsidRPr="009828DE">
        <w:t xml:space="preserve"> </w:t>
      </w:r>
    </w:p>
    <w:p w14:paraId="174EC4D3" w14:textId="6E3A1CBA" w:rsidR="0EA03B1B" w:rsidRPr="009828DE" w:rsidRDefault="0EA03B1B" w:rsidP="002C1136">
      <w:pPr>
        <w:spacing w:line="360" w:lineRule="auto"/>
        <w:ind w:left="-20" w:right="-20"/>
        <w:jc w:val="both"/>
        <w:rPr>
          <w:rFonts w:ascii="Times New Roman" w:eastAsia="Times New Roman" w:hAnsi="Times New Roman" w:cs="Times New Roman"/>
          <w:color w:val="000000" w:themeColor="text1"/>
          <w:sz w:val="24"/>
          <w:szCs w:val="24"/>
        </w:rPr>
      </w:pPr>
      <w:r w:rsidRPr="009828DE">
        <w:rPr>
          <w:rFonts w:ascii="Times New Roman" w:eastAsia="Times New Roman" w:hAnsi="Times New Roman" w:cs="Times New Roman"/>
          <w:color w:val="000000" w:themeColor="text1"/>
          <w:sz w:val="24"/>
          <w:szCs w:val="24"/>
        </w:rPr>
        <w:t>The Asia-Pacific Solar Research Conference compiled an analysis report for Genex on KS1, the results of which estimated the typical capital expenditure for a large-scale solar farm to be roughly $90 million</w:t>
      </w:r>
      <w:r w:rsidR="6A414E48" w:rsidRPr="009828DE">
        <w:rPr>
          <w:rFonts w:ascii="Times New Roman" w:eastAsia="Times New Roman" w:hAnsi="Times New Roman" w:cs="Times New Roman"/>
          <w:color w:val="000000" w:themeColor="text1"/>
          <w:sz w:val="24"/>
          <w:szCs w:val="24"/>
        </w:rPr>
        <w:t xml:space="preserve"> </w:t>
      </w:r>
      <w:r w:rsidRPr="009828DE">
        <w:rPr>
          <w:rFonts w:ascii="Times New Roman" w:eastAsia="Times New Roman" w:hAnsi="Times New Roman" w:cs="Times New Roman"/>
          <w:color w:val="000000" w:themeColor="text1"/>
          <w:sz w:val="24"/>
          <w:szCs w:val="24"/>
        </w:rPr>
        <w:t xml:space="preserve">(APSRC, 2016).  It was also considered that the close proximity of the chosen location of KS1 to an already existing power substation would dramatically lower costs as to build any length of transmission line from a power station to a substation (for the purpose of connecting to the power grid) is very expensive and increases with each kilometre required. This was perhaps the most significant choice related to cost management throughout the entire project. </w:t>
      </w:r>
      <w:r w:rsidR="2231C91D" w:rsidRPr="3DB937D9">
        <w:rPr>
          <w:rFonts w:ascii="Times New Roman" w:eastAsia="Times New Roman" w:hAnsi="Times New Roman" w:cs="Times New Roman"/>
          <w:color w:val="000000" w:themeColor="text1"/>
          <w:sz w:val="24"/>
          <w:szCs w:val="24"/>
        </w:rPr>
        <w:t>(B. Guo, personal interview, 5 April 2024)</w:t>
      </w:r>
      <w:r w:rsidR="00623F8D">
        <w:rPr>
          <w:rFonts w:ascii="Times New Roman" w:eastAsia="Times New Roman" w:hAnsi="Times New Roman" w:cs="Times New Roman"/>
          <w:color w:val="000000" w:themeColor="text1"/>
          <w:sz w:val="24"/>
          <w:szCs w:val="24"/>
        </w:rPr>
        <w:t>.</w:t>
      </w:r>
    </w:p>
    <w:p w14:paraId="09093A68" w14:textId="6C4BD736" w:rsidR="5BE0AA72" w:rsidRPr="000548FF" w:rsidRDefault="5DE8ACCD" w:rsidP="002C1136">
      <w:pPr>
        <w:spacing w:line="360" w:lineRule="auto"/>
        <w:ind w:left="-20" w:right="-20"/>
        <w:jc w:val="both"/>
        <w:rPr>
          <w:rFonts w:ascii="Times New Roman" w:eastAsia="Times New Roman" w:hAnsi="Times New Roman" w:cs="Times New Roman"/>
          <w:color w:val="000000" w:themeColor="text1"/>
          <w:sz w:val="24"/>
          <w:szCs w:val="24"/>
        </w:rPr>
      </w:pPr>
      <w:r w:rsidRPr="06FAE8B9">
        <w:rPr>
          <w:rFonts w:ascii="Times New Roman" w:eastAsia="Times New Roman" w:hAnsi="Times New Roman" w:cs="Times New Roman"/>
          <w:i/>
          <w:iCs/>
          <w:color w:val="000000" w:themeColor="text1"/>
        </w:rPr>
        <w:t xml:space="preserve"> </w:t>
      </w:r>
    </w:p>
    <w:p w14:paraId="05A8BDA2" w14:textId="626C5591" w:rsidR="0091843E" w:rsidRDefault="0091843E" w:rsidP="06FAE8B9">
      <w:pPr>
        <w:pStyle w:val="Heading2"/>
        <w:spacing w:line="360" w:lineRule="auto"/>
      </w:pPr>
      <w:r w:rsidRPr="1175D9D0">
        <w:rPr>
          <w:b/>
          <w:bCs/>
        </w:rPr>
        <w:t xml:space="preserve">Risk </w:t>
      </w:r>
    </w:p>
    <w:p w14:paraId="0BB2FB46" w14:textId="1EE3EFE9" w:rsidR="009828DE" w:rsidRPr="009828DE" w:rsidRDefault="00CD2CFD" w:rsidP="6C5250D7">
      <w:pPr>
        <w:pStyle w:val="Heading3"/>
        <w:spacing w:line="360" w:lineRule="auto"/>
        <w:rPr>
          <w:b/>
        </w:rPr>
      </w:pPr>
      <w:bookmarkStart w:id="38" w:name="_Toc164024204"/>
      <w:bookmarkStart w:id="39" w:name="_Toc164071877"/>
      <w:r w:rsidRPr="6C5250D7">
        <w:rPr>
          <w:b/>
        </w:rPr>
        <w:t>3.3.1  RISK MANAGEMENT</w:t>
      </w:r>
      <w:bookmarkEnd w:id="38"/>
      <w:bookmarkEnd w:id="39"/>
      <w:r w:rsidRPr="6C5250D7">
        <w:rPr>
          <w:b/>
        </w:rPr>
        <w:t xml:space="preserve"> </w:t>
      </w:r>
    </w:p>
    <w:p w14:paraId="299275FB" w14:textId="41AD404B" w:rsidR="717AEE16" w:rsidRPr="009828DE" w:rsidRDefault="717AEE16" w:rsidP="002C1136">
      <w:pPr>
        <w:spacing w:line="360" w:lineRule="auto"/>
        <w:ind w:left="-20" w:right="-20"/>
        <w:jc w:val="both"/>
        <w:rPr>
          <w:rFonts w:ascii="Times New Roman" w:eastAsia="Times New Roman" w:hAnsi="Times New Roman" w:cs="Times New Roman"/>
          <w:color w:val="000000" w:themeColor="text1"/>
          <w:sz w:val="24"/>
          <w:szCs w:val="24"/>
        </w:rPr>
      </w:pPr>
      <w:r w:rsidRPr="009828DE">
        <w:rPr>
          <w:rFonts w:ascii="Times New Roman" w:eastAsia="Times New Roman" w:hAnsi="Times New Roman" w:cs="Times New Roman"/>
          <w:color w:val="000000" w:themeColor="text1"/>
          <w:sz w:val="24"/>
          <w:szCs w:val="24"/>
        </w:rPr>
        <w:t>Genex paid a margin to UGL</w:t>
      </w:r>
      <w:r w:rsidR="455ACF53" w:rsidRPr="009828DE">
        <w:rPr>
          <w:rFonts w:ascii="Times New Roman" w:eastAsia="Times New Roman" w:hAnsi="Times New Roman" w:cs="Times New Roman"/>
          <w:color w:val="000000" w:themeColor="text1"/>
          <w:sz w:val="24"/>
          <w:szCs w:val="24"/>
        </w:rPr>
        <w:t xml:space="preserve"> to take </w:t>
      </w:r>
      <w:r w:rsidRPr="009828DE">
        <w:rPr>
          <w:rFonts w:ascii="Times New Roman" w:eastAsia="Times New Roman" w:hAnsi="Times New Roman" w:cs="Times New Roman"/>
          <w:color w:val="000000" w:themeColor="text1"/>
          <w:sz w:val="24"/>
          <w:szCs w:val="24"/>
        </w:rPr>
        <w:t>on all the risks associated with the construction</w:t>
      </w:r>
      <w:r w:rsidR="350B1F7B" w:rsidRPr="009828DE">
        <w:rPr>
          <w:rFonts w:ascii="Times New Roman" w:eastAsia="Times New Roman" w:hAnsi="Times New Roman" w:cs="Times New Roman"/>
          <w:color w:val="000000" w:themeColor="text1"/>
          <w:sz w:val="24"/>
          <w:szCs w:val="24"/>
        </w:rPr>
        <w:t xml:space="preserve">/finalisation </w:t>
      </w:r>
      <w:r w:rsidRPr="009828DE">
        <w:rPr>
          <w:rFonts w:ascii="Times New Roman" w:eastAsia="Times New Roman" w:hAnsi="Times New Roman" w:cs="Times New Roman"/>
          <w:color w:val="000000" w:themeColor="text1"/>
          <w:sz w:val="24"/>
          <w:szCs w:val="24"/>
        </w:rPr>
        <w:t>of the solar farm</w:t>
      </w:r>
      <w:r w:rsidR="1B7CCAAA" w:rsidRPr="009828DE">
        <w:rPr>
          <w:rFonts w:ascii="Times New Roman" w:eastAsia="Times New Roman" w:hAnsi="Times New Roman" w:cs="Times New Roman"/>
          <w:color w:val="000000" w:themeColor="text1"/>
          <w:sz w:val="24"/>
          <w:szCs w:val="24"/>
        </w:rPr>
        <w:t>,</w:t>
      </w:r>
      <w:r w:rsidR="2E74A158" w:rsidRPr="009828DE">
        <w:rPr>
          <w:rFonts w:ascii="Times New Roman" w:eastAsia="Times New Roman" w:hAnsi="Times New Roman" w:cs="Times New Roman"/>
          <w:color w:val="000000" w:themeColor="text1"/>
          <w:sz w:val="24"/>
          <w:szCs w:val="24"/>
        </w:rPr>
        <w:t xml:space="preserve"> </w:t>
      </w:r>
      <w:r w:rsidRPr="009828DE">
        <w:rPr>
          <w:rFonts w:ascii="Times New Roman" w:eastAsia="Times New Roman" w:hAnsi="Times New Roman" w:cs="Times New Roman"/>
          <w:color w:val="000000" w:themeColor="text1"/>
          <w:sz w:val="24"/>
          <w:szCs w:val="24"/>
        </w:rPr>
        <w:t>transferr</w:t>
      </w:r>
      <w:r w:rsidR="100EE070" w:rsidRPr="009828DE">
        <w:rPr>
          <w:rFonts w:ascii="Times New Roman" w:eastAsia="Times New Roman" w:hAnsi="Times New Roman" w:cs="Times New Roman"/>
          <w:color w:val="000000" w:themeColor="text1"/>
          <w:sz w:val="24"/>
          <w:szCs w:val="24"/>
        </w:rPr>
        <w:t>ing</w:t>
      </w:r>
      <w:r w:rsidRPr="009828DE">
        <w:rPr>
          <w:rFonts w:ascii="Times New Roman" w:eastAsia="Times New Roman" w:hAnsi="Times New Roman" w:cs="Times New Roman"/>
          <w:color w:val="000000" w:themeColor="text1"/>
          <w:sz w:val="24"/>
          <w:szCs w:val="24"/>
        </w:rPr>
        <w:t xml:space="preserve"> the responsibility for any potential issues or failures, such as equipment malfunctions or construction delays, to UGL</w:t>
      </w:r>
      <w:r w:rsidR="00F24B05" w:rsidRPr="009828DE">
        <w:rPr>
          <w:rFonts w:ascii="Times New Roman" w:eastAsia="Times New Roman" w:hAnsi="Times New Roman" w:cs="Times New Roman"/>
          <w:color w:val="000000" w:themeColor="text1"/>
          <w:sz w:val="24"/>
          <w:szCs w:val="24"/>
        </w:rPr>
        <w:t xml:space="preserve"> (B. Guo, personal interview, 5 April 2024)</w:t>
      </w:r>
      <w:r w:rsidRPr="009828DE">
        <w:rPr>
          <w:rFonts w:ascii="Times New Roman" w:eastAsia="Times New Roman" w:hAnsi="Times New Roman" w:cs="Times New Roman"/>
          <w:color w:val="000000" w:themeColor="text1"/>
          <w:sz w:val="24"/>
          <w:szCs w:val="24"/>
        </w:rPr>
        <w:t xml:space="preserve">. </w:t>
      </w:r>
    </w:p>
    <w:p w14:paraId="6FA53020"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7F7B21B1" w14:textId="77777777" w:rsidR="00AC13E3" w:rsidRPr="009828DE"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71128B17" w14:textId="3354AC95" w:rsidR="335FDC65" w:rsidRDefault="17F7A614" w:rsidP="002C1136">
      <w:pPr>
        <w:spacing w:line="360" w:lineRule="auto"/>
        <w:ind w:left="-20" w:right="-20"/>
        <w:jc w:val="both"/>
        <w:rPr>
          <w:rFonts w:ascii="Times New Roman" w:eastAsia="Times New Roman" w:hAnsi="Times New Roman" w:cs="Times New Roman"/>
          <w:color w:val="000000" w:themeColor="text1"/>
          <w:sz w:val="24"/>
          <w:szCs w:val="24"/>
        </w:rPr>
      </w:pPr>
      <w:r w:rsidRPr="009828DE">
        <w:rPr>
          <w:rFonts w:ascii="Times New Roman" w:eastAsia="Times New Roman" w:hAnsi="Times New Roman" w:cs="Times New Roman"/>
          <w:color w:val="000000" w:themeColor="text1"/>
          <w:sz w:val="24"/>
          <w:szCs w:val="24"/>
        </w:rPr>
        <w:t>PPAs</w:t>
      </w:r>
      <w:r w:rsidR="7F082C12" w:rsidRPr="009828DE">
        <w:rPr>
          <w:rFonts w:ascii="Times New Roman" w:eastAsia="Times New Roman" w:hAnsi="Times New Roman" w:cs="Times New Roman"/>
          <w:color w:val="000000" w:themeColor="text1"/>
          <w:sz w:val="24"/>
          <w:szCs w:val="24"/>
        </w:rPr>
        <w:t xml:space="preserve"> were</w:t>
      </w:r>
      <w:r w:rsidRPr="009828DE">
        <w:rPr>
          <w:rFonts w:ascii="Times New Roman" w:eastAsia="Times New Roman" w:hAnsi="Times New Roman" w:cs="Times New Roman"/>
          <w:color w:val="000000" w:themeColor="text1"/>
          <w:sz w:val="24"/>
          <w:szCs w:val="24"/>
        </w:rPr>
        <w:t xml:space="preserve"> signed with retailers like Origin Energy and Energy Australia to guarantee revenue for 10 to 20 years</w:t>
      </w:r>
      <w:r w:rsidR="3ECA7BC1" w:rsidRPr="009828DE">
        <w:rPr>
          <w:rFonts w:ascii="Times New Roman" w:eastAsia="Times New Roman" w:hAnsi="Times New Roman" w:cs="Times New Roman"/>
          <w:color w:val="000000" w:themeColor="text1"/>
          <w:sz w:val="24"/>
          <w:szCs w:val="24"/>
        </w:rPr>
        <w:t xml:space="preserve"> to assure </w:t>
      </w:r>
      <w:r w:rsidRPr="009828DE">
        <w:rPr>
          <w:rFonts w:ascii="Times New Roman" w:eastAsia="Times New Roman" w:hAnsi="Times New Roman" w:cs="Times New Roman"/>
          <w:color w:val="000000" w:themeColor="text1"/>
          <w:sz w:val="24"/>
          <w:szCs w:val="24"/>
        </w:rPr>
        <w:t>revenue certainty</w:t>
      </w:r>
      <w:r w:rsidR="2F28BB39" w:rsidRPr="009828DE">
        <w:rPr>
          <w:rFonts w:ascii="Times New Roman" w:eastAsia="Times New Roman" w:hAnsi="Times New Roman" w:cs="Times New Roman"/>
          <w:color w:val="000000" w:themeColor="text1"/>
          <w:sz w:val="24"/>
          <w:szCs w:val="24"/>
        </w:rPr>
        <w:t xml:space="preserve"> in addition to the</w:t>
      </w:r>
      <w:r w:rsidR="073A5A41" w:rsidRPr="009828DE">
        <w:rPr>
          <w:rFonts w:ascii="Times New Roman" w:eastAsia="Times New Roman" w:hAnsi="Times New Roman" w:cs="Times New Roman"/>
          <w:color w:val="000000" w:themeColor="text1"/>
          <w:sz w:val="24"/>
          <w:szCs w:val="24"/>
        </w:rPr>
        <w:t xml:space="preserve"> 20</w:t>
      </w:r>
      <w:r w:rsidR="1C82B761" w:rsidRPr="009828DE">
        <w:rPr>
          <w:rFonts w:ascii="Times New Roman" w:eastAsia="Times New Roman" w:hAnsi="Times New Roman" w:cs="Times New Roman"/>
          <w:color w:val="000000" w:themeColor="text1"/>
          <w:sz w:val="24"/>
          <w:szCs w:val="24"/>
        </w:rPr>
        <w:t>-year revenue support deed</w:t>
      </w:r>
      <w:r w:rsidR="76A7EFAC" w:rsidRPr="009828DE">
        <w:rPr>
          <w:rFonts w:ascii="Times New Roman" w:eastAsia="Times New Roman" w:hAnsi="Times New Roman" w:cs="Times New Roman"/>
          <w:color w:val="000000" w:themeColor="text1"/>
          <w:sz w:val="24"/>
          <w:szCs w:val="24"/>
        </w:rPr>
        <w:t xml:space="preserve"> </w:t>
      </w:r>
      <w:r w:rsidR="5B1E0F60" w:rsidRPr="009828DE">
        <w:rPr>
          <w:rFonts w:ascii="Times New Roman" w:eastAsia="Times New Roman" w:hAnsi="Times New Roman" w:cs="Times New Roman"/>
          <w:color w:val="000000" w:themeColor="text1"/>
          <w:sz w:val="24"/>
          <w:szCs w:val="24"/>
        </w:rPr>
        <w:t>already received</w:t>
      </w:r>
      <w:r w:rsidR="00854B3F" w:rsidRPr="009828DE">
        <w:rPr>
          <w:rFonts w:ascii="Times New Roman" w:eastAsia="Times New Roman" w:hAnsi="Times New Roman" w:cs="Times New Roman"/>
          <w:color w:val="000000" w:themeColor="text1"/>
          <w:sz w:val="24"/>
          <w:szCs w:val="24"/>
        </w:rPr>
        <w:t xml:space="preserve"> (B. Guo, personal interview, 5 April 2024)</w:t>
      </w:r>
      <w:r w:rsidR="5B1E0F60" w:rsidRPr="009828DE">
        <w:rPr>
          <w:rFonts w:ascii="Times New Roman" w:eastAsia="Times New Roman" w:hAnsi="Times New Roman" w:cs="Times New Roman"/>
          <w:color w:val="000000" w:themeColor="text1"/>
          <w:sz w:val="24"/>
          <w:szCs w:val="24"/>
        </w:rPr>
        <w:t>.</w:t>
      </w:r>
      <w:r w:rsidRPr="009828DE">
        <w:rPr>
          <w:rFonts w:ascii="Times New Roman" w:eastAsia="Times New Roman" w:hAnsi="Times New Roman" w:cs="Times New Roman"/>
          <w:color w:val="000000" w:themeColor="text1"/>
          <w:sz w:val="24"/>
          <w:szCs w:val="24"/>
        </w:rPr>
        <w:t xml:space="preserve"> Partnering with established retailers provide</w:t>
      </w:r>
      <w:r w:rsidR="59EAABEA" w:rsidRPr="009828DE">
        <w:rPr>
          <w:rFonts w:ascii="Times New Roman" w:eastAsia="Times New Roman" w:hAnsi="Times New Roman" w:cs="Times New Roman"/>
          <w:color w:val="000000" w:themeColor="text1"/>
          <w:sz w:val="24"/>
          <w:szCs w:val="24"/>
        </w:rPr>
        <w:t>d</w:t>
      </w:r>
      <w:r w:rsidRPr="009828DE">
        <w:rPr>
          <w:rFonts w:ascii="Times New Roman" w:eastAsia="Times New Roman" w:hAnsi="Times New Roman" w:cs="Times New Roman"/>
          <w:color w:val="000000" w:themeColor="text1"/>
          <w:sz w:val="24"/>
          <w:szCs w:val="24"/>
        </w:rPr>
        <w:t xml:space="preserve"> the project with access to a wider market for selling its generated electricity</w:t>
      </w:r>
      <w:r w:rsidR="5F40A512" w:rsidRPr="009828DE">
        <w:rPr>
          <w:rFonts w:ascii="Times New Roman" w:eastAsia="Times New Roman" w:hAnsi="Times New Roman" w:cs="Times New Roman"/>
          <w:color w:val="000000" w:themeColor="text1"/>
          <w:sz w:val="24"/>
          <w:szCs w:val="24"/>
        </w:rPr>
        <w:t xml:space="preserve"> while also</w:t>
      </w:r>
      <w:r w:rsidRPr="009828DE">
        <w:rPr>
          <w:rFonts w:ascii="Times New Roman" w:eastAsia="Times New Roman" w:hAnsi="Times New Roman" w:cs="Times New Roman"/>
          <w:color w:val="000000" w:themeColor="text1"/>
          <w:sz w:val="24"/>
          <w:szCs w:val="24"/>
        </w:rPr>
        <w:t xml:space="preserve"> enhancing market resilience.</w:t>
      </w:r>
    </w:p>
    <w:p w14:paraId="768EC4FB"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3D1F1735" w14:textId="2F81CAA9" w:rsidR="009828DE" w:rsidRPr="009828DE" w:rsidRDefault="00CD2CFD" w:rsidP="6C5250D7">
      <w:pPr>
        <w:pStyle w:val="Heading3"/>
        <w:spacing w:line="360" w:lineRule="auto"/>
      </w:pPr>
      <w:bookmarkStart w:id="40" w:name="_Toc164024205"/>
      <w:bookmarkStart w:id="41" w:name="_Toc164071878"/>
      <w:r w:rsidRPr="6C5250D7">
        <w:rPr>
          <w:b/>
        </w:rPr>
        <w:t>3.3.2  COST MANAGEMENT</w:t>
      </w:r>
      <w:bookmarkEnd w:id="40"/>
      <w:bookmarkEnd w:id="41"/>
      <w:r w:rsidRPr="723A3CB5">
        <w:t xml:space="preserve"> </w:t>
      </w:r>
    </w:p>
    <w:p w14:paraId="4697446B" w14:textId="56DD493D" w:rsidR="775FA54A" w:rsidRPr="009C1F4B" w:rsidRDefault="775FA54A" w:rsidP="002C1136">
      <w:pPr>
        <w:spacing w:line="360" w:lineRule="auto"/>
        <w:ind w:left="-20" w:right="-20"/>
        <w:jc w:val="both"/>
        <w:rPr>
          <w:rFonts w:ascii="Times New Roman" w:eastAsia="Times New Roman" w:hAnsi="Times New Roman" w:cs="Times New Roman"/>
          <w:sz w:val="24"/>
          <w:szCs w:val="24"/>
        </w:rPr>
      </w:pPr>
      <w:r w:rsidRPr="009C1F4B">
        <w:rPr>
          <w:rFonts w:ascii="Times New Roman" w:eastAsia="Times New Roman" w:hAnsi="Times New Roman" w:cs="Times New Roman"/>
          <w:color w:val="000000" w:themeColor="text1"/>
          <w:sz w:val="24"/>
          <w:szCs w:val="24"/>
        </w:rPr>
        <w:t>The average price of the seven tenders offers Genex received for the primary contracts for the project was $115,000,000 however negotiated with UGL down to $102,472,000 for them to become the preferred contractor</w:t>
      </w:r>
      <w:r w:rsidR="45FB1494" w:rsidRPr="3DB937D9">
        <w:rPr>
          <w:rFonts w:ascii="Times New Roman" w:eastAsia="Times New Roman" w:hAnsi="Times New Roman" w:cs="Times New Roman"/>
          <w:color w:val="000000" w:themeColor="text1"/>
          <w:sz w:val="24"/>
          <w:szCs w:val="24"/>
        </w:rPr>
        <w:t xml:space="preserve"> </w:t>
      </w:r>
      <w:r w:rsidR="45FB1494" w:rsidRPr="3DB937D9">
        <w:rPr>
          <w:rFonts w:ascii="Times New Roman" w:eastAsia="Times New Roman" w:hAnsi="Times New Roman" w:cs="Times New Roman"/>
          <w:sz w:val="24"/>
          <w:szCs w:val="24"/>
        </w:rPr>
        <w:t>(Genex/ARENA, 2017).</w:t>
      </w:r>
    </w:p>
    <w:p w14:paraId="172D26EE" w14:textId="6156E5BF" w:rsidR="7498329F" w:rsidRPr="009C1F4B" w:rsidRDefault="775FA54A" w:rsidP="002C1136">
      <w:pPr>
        <w:spacing w:line="360" w:lineRule="auto"/>
        <w:ind w:left="-20" w:right="-20"/>
        <w:jc w:val="both"/>
        <w:rPr>
          <w:rFonts w:ascii="Times New Roman" w:eastAsia="Times New Roman" w:hAnsi="Times New Roman" w:cs="Times New Roman"/>
          <w:sz w:val="24"/>
          <w:szCs w:val="24"/>
        </w:rPr>
      </w:pPr>
      <w:r w:rsidRPr="009C1F4B">
        <w:rPr>
          <w:rFonts w:ascii="Times New Roman" w:eastAsia="Times New Roman" w:hAnsi="Times New Roman" w:cs="Times New Roman"/>
          <w:color w:val="000000" w:themeColor="text1"/>
          <w:sz w:val="24"/>
          <w:szCs w:val="24"/>
        </w:rPr>
        <w:t>Additionally, v</w:t>
      </w:r>
      <w:r w:rsidR="2F644F6D" w:rsidRPr="009C1F4B">
        <w:rPr>
          <w:rFonts w:ascii="Times New Roman" w:eastAsia="Times New Roman" w:hAnsi="Times New Roman" w:cs="Times New Roman"/>
          <w:color w:val="000000" w:themeColor="text1"/>
          <w:sz w:val="24"/>
          <w:szCs w:val="24"/>
        </w:rPr>
        <w:t xml:space="preserve">arious hedging methods were </w:t>
      </w:r>
      <w:r w:rsidR="180FC63A" w:rsidRPr="009C1F4B">
        <w:rPr>
          <w:rFonts w:ascii="Times New Roman" w:eastAsia="Times New Roman" w:hAnsi="Times New Roman" w:cs="Times New Roman"/>
          <w:color w:val="000000" w:themeColor="text1"/>
          <w:sz w:val="24"/>
          <w:szCs w:val="24"/>
        </w:rPr>
        <w:t xml:space="preserve">used </w:t>
      </w:r>
      <w:r w:rsidR="2F644F6D" w:rsidRPr="009C1F4B">
        <w:rPr>
          <w:rFonts w:ascii="Times New Roman" w:eastAsia="Times New Roman" w:hAnsi="Times New Roman" w:cs="Times New Roman"/>
          <w:color w:val="000000" w:themeColor="text1"/>
          <w:sz w:val="24"/>
          <w:szCs w:val="24"/>
        </w:rPr>
        <w:t>during the financing phase to manage potential costs, how</w:t>
      </w:r>
      <w:r w:rsidR="28AD322F" w:rsidRPr="009C1F4B">
        <w:rPr>
          <w:rFonts w:ascii="Times New Roman" w:eastAsia="Times New Roman" w:hAnsi="Times New Roman" w:cs="Times New Roman"/>
          <w:color w:val="000000" w:themeColor="text1"/>
          <w:sz w:val="24"/>
          <w:szCs w:val="24"/>
        </w:rPr>
        <w:t>ever</w:t>
      </w:r>
      <w:r w:rsidR="2F644F6D" w:rsidRPr="009C1F4B">
        <w:rPr>
          <w:rFonts w:ascii="Times New Roman" w:eastAsia="Times New Roman" w:hAnsi="Times New Roman" w:cs="Times New Roman"/>
          <w:color w:val="000000" w:themeColor="text1"/>
          <w:sz w:val="24"/>
          <w:szCs w:val="24"/>
        </w:rPr>
        <w:t xml:space="preserve"> unaccounted for exposure </w:t>
      </w:r>
      <w:r w:rsidR="31FA865A" w:rsidRPr="009C1F4B">
        <w:rPr>
          <w:rFonts w:ascii="Times New Roman" w:eastAsia="Times New Roman" w:hAnsi="Times New Roman" w:cs="Times New Roman"/>
          <w:color w:val="000000" w:themeColor="text1"/>
          <w:sz w:val="24"/>
          <w:szCs w:val="24"/>
        </w:rPr>
        <w:t>to</w:t>
      </w:r>
      <w:r w:rsidR="2F644F6D" w:rsidRPr="009C1F4B">
        <w:rPr>
          <w:rFonts w:ascii="Times New Roman" w:eastAsia="Times New Roman" w:hAnsi="Times New Roman" w:cs="Times New Roman"/>
          <w:color w:val="000000" w:themeColor="text1"/>
          <w:sz w:val="24"/>
          <w:szCs w:val="24"/>
        </w:rPr>
        <w:t xml:space="preserve"> foreign exchange </w:t>
      </w:r>
      <w:r w:rsidR="70E40D20" w:rsidRPr="009C1F4B">
        <w:rPr>
          <w:rFonts w:ascii="Times New Roman" w:eastAsia="Times New Roman" w:hAnsi="Times New Roman" w:cs="Times New Roman"/>
          <w:color w:val="000000" w:themeColor="text1"/>
          <w:sz w:val="24"/>
          <w:szCs w:val="24"/>
        </w:rPr>
        <w:t xml:space="preserve">risk </w:t>
      </w:r>
      <w:r w:rsidR="2F644F6D" w:rsidRPr="009C1F4B">
        <w:rPr>
          <w:rFonts w:ascii="Times New Roman" w:eastAsia="Times New Roman" w:hAnsi="Times New Roman" w:cs="Times New Roman"/>
          <w:color w:val="000000" w:themeColor="text1"/>
          <w:sz w:val="24"/>
          <w:szCs w:val="24"/>
        </w:rPr>
        <w:t>resulted in Genex experiencing heavy foreign exchange costs. This extended the budget by the amount lost and required Genex to return to its shareholders for additional capital raising</w:t>
      </w:r>
      <w:r w:rsidR="309AE6A2" w:rsidRPr="3DB937D9">
        <w:rPr>
          <w:rFonts w:ascii="Times New Roman" w:eastAsia="Times New Roman" w:hAnsi="Times New Roman" w:cs="Times New Roman"/>
          <w:color w:val="000000" w:themeColor="text1"/>
          <w:sz w:val="24"/>
          <w:szCs w:val="24"/>
        </w:rPr>
        <w:t xml:space="preserve"> </w:t>
      </w:r>
      <w:r w:rsidR="309AE6A2" w:rsidRPr="3DB937D9">
        <w:rPr>
          <w:rFonts w:ascii="Times New Roman" w:eastAsia="Times New Roman" w:hAnsi="Times New Roman" w:cs="Times New Roman"/>
          <w:sz w:val="24"/>
          <w:szCs w:val="24"/>
        </w:rPr>
        <w:t>(Genex/ARENA, 2017).</w:t>
      </w:r>
    </w:p>
    <w:p w14:paraId="0F33D95C" w14:textId="79CB2456" w:rsidR="4B87640D" w:rsidRDefault="187C97DB"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The</w:t>
      </w:r>
      <w:r w:rsidR="45887F13" w:rsidRPr="009C1F4B">
        <w:rPr>
          <w:rFonts w:ascii="Times New Roman" w:eastAsia="Times New Roman" w:hAnsi="Times New Roman" w:cs="Times New Roman"/>
          <w:color w:val="000000" w:themeColor="text1"/>
          <w:sz w:val="24"/>
          <w:szCs w:val="24"/>
        </w:rPr>
        <w:t>se efforts saw a</w:t>
      </w:r>
      <w:r w:rsidR="4096586C" w:rsidRPr="009C1F4B">
        <w:rPr>
          <w:rFonts w:ascii="Times New Roman" w:eastAsia="Times New Roman" w:hAnsi="Times New Roman" w:cs="Times New Roman"/>
          <w:color w:val="000000" w:themeColor="text1"/>
          <w:sz w:val="24"/>
          <w:szCs w:val="24"/>
        </w:rPr>
        <w:t xml:space="preserve"> new </w:t>
      </w:r>
      <w:r w:rsidRPr="009C1F4B">
        <w:rPr>
          <w:rFonts w:ascii="Times New Roman" w:eastAsia="Times New Roman" w:hAnsi="Times New Roman" w:cs="Times New Roman"/>
          <w:color w:val="000000" w:themeColor="text1"/>
          <w:sz w:val="24"/>
          <w:szCs w:val="24"/>
        </w:rPr>
        <w:t xml:space="preserve">revised </w:t>
      </w:r>
      <w:r w:rsidR="23B4CC3F" w:rsidRPr="009C1F4B">
        <w:rPr>
          <w:rFonts w:ascii="Times New Roman" w:eastAsia="Times New Roman" w:hAnsi="Times New Roman" w:cs="Times New Roman"/>
          <w:color w:val="000000" w:themeColor="text1"/>
          <w:sz w:val="24"/>
          <w:szCs w:val="24"/>
        </w:rPr>
        <w:t xml:space="preserve">increased </w:t>
      </w:r>
      <w:r w:rsidRPr="009C1F4B">
        <w:rPr>
          <w:rFonts w:ascii="Times New Roman" w:eastAsia="Times New Roman" w:hAnsi="Times New Roman" w:cs="Times New Roman"/>
          <w:color w:val="000000" w:themeColor="text1"/>
          <w:sz w:val="24"/>
          <w:szCs w:val="24"/>
        </w:rPr>
        <w:t xml:space="preserve">budget of $126 million, </w:t>
      </w:r>
      <w:r w:rsidR="6AC6DA60" w:rsidRPr="009C1F4B">
        <w:rPr>
          <w:rFonts w:ascii="Times New Roman" w:eastAsia="Times New Roman" w:hAnsi="Times New Roman" w:cs="Times New Roman"/>
          <w:color w:val="000000" w:themeColor="text1"/>
          <w:sz w:val="24"/>
          <w:szCs w:val="24"/>
        </w:rPr>
        <w:t xml:space="preserve">an example of a </w:t>
      </w:r>
      <w:r w:rsidR="644C9198" w:rsidRPr="009C1F4B">
        <w:rPr>
          <w:rFonts w:ascii="Times New Roman" w:eastAsia="Times New Roman" w:hAnsi="Times New Roman" w:cs="Times New Roman"/>
          <w:color w:val="000000" w:themeColor="text1"/>
          <w:sz w:val="24"/>
          <w:szCs w:val="24"/>
        </w:rPr>
        <w:t>bottom-up</w:t>
      </w:r>
      <w:r w:rsidR="6AC6DA60" w:rsidRPr="009C1F4B">
        <w:rPr>
          <w:rFonts w:ascii="Times New Roman" w:eastAsia="Times New Roman" w:hAnsi="Times New Roman" w:cs="Times New Roman"/>
          <w:color w:val="000000" w:themeColor="text1"/>
          <w:sz w:val="24"/>
          <w:szCs w:val="24"/>
        </w:rPr>
        <w:t xml:space="preserve"> </w:t>
      </w:r>
      <w:r w:rsidR="6C8E69C4" w:rsidRPr="009C1F4B">
        <w:rPr>
          <w:rFonts w:ascii="Times New Roman" w:eastAsia="Times New Roman" w:hAnsi="Times New Roman" w:cs="Times New Roman"/>
          <w:color w:val="000000" w:themeColor="text1"/>
          <w:sz w:val="24"/>
          <w:szCs w:val="24"/>
        </w:rPr>
        <w:t xml:space="preserve">/ vendor bid analysis </w:t>
      </w:r>
      <w:r w:rsidR="1A370499" w:rsidRPr="009C1F4B">
        <w:rPr>
          <w:rFonts w:ascii="Times New Roman" w:eastAsia="Times New Roman" w:hAnsi="Times New Roman" w:cs="Times New Roman"/>
          <w:color w:val="000000" w:themeColor="text1"/>
          <w:sz w:val="24"/>
          <w:szCs w:val="24"/>
        </w:rPr>
        <w:t>approach</w:t>
      </w:r>
      <w:r w:rsidR="6AC6DA60" w:rsidRPr="009C1F4B">
        <w:rPr>
          <w:rFonts w:ascii="Times New Roman" w:eastAsia="Times New Roman" w:hAnsi="Times New Roman" w:cs="Times New Roman"/>
          <w:color w:val="000000" w:themeColor="text1"/>
          <w:sz w:val="24"/>
          <w:szCs w:val="24"/>
        </w:rPr>
        <w:t xml:space="preserve"> to </w:t>
      </w:r>
      <w:r w:rsidR="12A4F994" w:rsidRPr="009C1F4B">
        <w:rPr>
          <w:rFonts w:ascii="Times New Roman" w:eastAsia="Times New Roman" w:hAnsi="Times New Roman" w:cs="Times New Roman"/>
          <w:color w:val="000000" w:themeColor="text1"/>
          <w:sz w:val="24"/>
          <w:szCs w:val="24"/>
        </w:rPr>
        <w:t>budgeting</w:t>
      </w:r>
      <w:r w:rsidR="6AC6DA60" w:rsidRPr="009C1F4B">
        <w:rPr>
          <w:rFonts w:ascii="Times New Roman" w:eastAsia="Times New Roman" w:hAnsi="Times New Roman" w:cs="Times New Roman"/>
          <w:color w:val="000000" w:themeColor="text1"/>
          <w:sz w:val="24"/>
          <w:szCs w:val="24"/>
        </w:rPr>
        <w:t xml:space="preserve"> as a firm grasp on the total costs only became </w:t>
      </w:r>
      <w:r w:rsidR="3B27A86B" w:rsidRPr="009C1F4B">
        <w:rPr>
          <w:rFonts w:ascii="Times New Roman" w:eastAsia="Times New Roman" w:hAnsi="Times New Roman" w:cs="Times New Roman"/>
          <w:color w:val="000000" w:themeColor="text1"/>
          <w:sz w:val="24"/>
          <w:szCs w:val="24"/>
        </w:rPr>
        <w:t>apparent</w:t>
      </w:r>
      <w:r w:rsidR="6AC6DA60" w:rsidRPr="009C1F4B">
        <w:rPr>
          <w:rFonts w:ascii="Times New Roman" w:eastAsia="Times New Roman" w:hAnsi="Times New Roman" w:cs="Times New Roman"/>
          <w:color w:val="000000" w:themeColor="text1"/>
          <w:sz w:val="24"/>
          <w:szCs w:val="24"/>
        </w:rPr>
        <w:t xml:space="preserve"> after </w:t>
      </w:r>
      <w:r w:rsidR="393154B2" w:rsidRPr="009C1F4B">
        <w:rPr>
          <w:rFonts w:ascii="Times New Roman" w:eastAsia="Times New Roman" w:hAnsi="Times New Roman" w:cs="Times New Roman"/>
          <w:color w:val="000000" w:themeColor="text1"/>
          <w:sz w:val="24"/>
          <w:szCs w:val="24"/>
        </w:rPr>
        <w:t>negotiations</w:t>
      </w:r>
      <w:r w:rsidR="6AC6DA60" w:rsidRPr="009C1F4B">
        <w:rPr>
          <w:rFonts w:ascii="Times New Roman" w:eastAsia="Times New Roman" w:hAnsi="Times New Roman" w:cs="Times New Roman"/>
          <w:color w:val="000000" w:themeColor="text1"/>
          <w:sz w:val="24"/>
          <w:szCs w:val="24"/>
        </w:rPr>
        <w:t xml:space="preserve"> wit</w:t>
      </w:r>
      <w:r w:rsidR="73183B1B" w:rsidRPr="009C1F4B">
        <w:rPr>
          <w:rFonts w:ascii="Times New Roman" w:eastAsia="Times New Roman" w:hAnsi="Times New Roman" w:cs="Times New Roman"/>
          <w:color w:val="000000" w:themeColor="text1"/>
          <w:sz w:val="24"/>
          <w:szCs w:val="24"/>
        </w:rPr>
        <w:t>h contractors</w:t>
      </w:r>
      <w:r w:rsidR="7435FC1B" w:rsidRPr="009C1F4B">
        <w:rPr>
          <w:rFonts w:ascii="Times New Roman" w:eastAsia="Times New Roman" w:hAnsi="Times New Roman" w:cs="Times New Roman"/>
          <w:color w:val="000000" w:themeColor="text1"/>
          <w:sz w:val="24"/>
          <w:szCs w:val="24"/>
        </w:rPr>
        <w:t xml:space="preserve"> were complete</w:t>
      </w:r>
      <w:r w:rsidR="6E09349E" w:rsidRPr="009C1F4B">
        <w:rPr>
          <w:rFonts w:ascii="Times New Roman" w:eastAsia="Times New Roman" w:hAnsi="Times New Roman" w:cs="Times New Roman"/>
          <w:color w:val="000000" w:themeColor="text1"/>
          <w:sz w:val="24"/>
          <w:szCs w:val="24"/>
        </w:rPr>
        <w:t>.</w:t>
      </w:r>
      <w:r w:rsidR="56B2AA15" w:rsidRPr="009C1F4B">
        <w:rPr>
          <w:rFonts w:ascii="Times New Roman" w:eastAsia="Times New Roman" w:hAnsi="Times New Roman" w:cs="Times New Roman"/>
          <w:color w:val="000000" w:themeColor="text1"/>
          <w:sz w:val="24"/>
          <w:szCs w:val="24"/>
        </w:rPr>
        <w:t xml:space="preserve"> </w:t>
      </w:r>
      <w:r w:rsidR="7DCAF886" w:rsidRPr="3DB937D9">
        <w:rPr>
          <w:rFonts w:ascii="Times New Roman" w:eastAsia="Times New Roman" w:hAnsi="Times New Roman" w:cs="Times New Roman"/>
          <w:color w:val="000000" w:themeColor="text1"/>
          <w:sz w:val="24"/>
          <w:szCs w:val="24"/>
        </w:rPr>
        <w:t>(B. Guo, personal interview, 5 April 2024)</w:t>
      </w:r>
    </w:p>
    <w:p w14:paraId="37A43FC8"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765C5403" w14:textId="48EBF149" w:rsidR="009C1F4B" w:rsidRPr="009C1F4B" w:rsidRDefault="00CD2CFD" w:rsidP="6C5250D7">
      <w:pPr>
        <w:pStyle w:val="Heading3"/>
        <w:spacing w:line="360" w:lineRule="auto"/>
        <w:rPr>
          <w:b/>
        </w:rPr>
      </w:pPr>
      <w:bookmarkStart w:id="42" w:name="_Toc164024206"/>
      <w:bookmarkStart w:id="43" w:name="_Toc164071879"/>
      <w:r w:rsidRPr="6C5250D7">
        <w:rPr>
          <w:b/>
        </w:rPr>
        <w:t>3.3.3  TIME MANAGEMENT</w:t>
      </w:r>
      <w:bookmarkEnd w:id="42"/>
      <w:bookmarkEnd w:id="43"/>
      <w:r w:rsidRPr="6C5250D7">
        <w:rPr>
          <w:b/>
        </w:rPr>
        <w:t xml:space="preserve"> </w:t>
      </w:r>
    </w:p>
    <w:p w14:paraId="746FF31F" w14:textId="0450FED2" w:rsidR="00AC13E3" w:rsidRPr="009C1F4B" w:rsidRDefault="53942A63"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 xml:space="preserve">The result of Genex schedule management planning </w:t>
      </w:r>
      <w:r w:rsidR="7687E6C3" w:rsidRPr="009C1F4B">
        <w:rPr>
          <w:rFonts w:ascii="Times New Roman" w:eastAsia="Times New Roman" w:hAnsi="Times New Roman" w:cs="Times New Roman"/>
          <w:color w:val="000000" w:themeColor="text1"/>
          <w:sz w:val="24"/>
          <w:szCs w:val="24"/>
        </w:rPr>
        <w:t>from feasibility to commissioning</w:t>
      </w:r>
      <w:r w:rsidR="3A7E500C" w:rsidRPr="009C1F4B">
        <w:rPr>
          <w:rFonts w:ascii="Times New Roman" w:eastAsia="Times New Roman" w:hAnsi="Times New Roman" w:cs="Times New Roman"/>
          <w:color w:val="000000" w:themeColor="text1"/>
          <w:sz w:val="24"/>
          <w:szCs w:val="24"/>
        </w:rPr>
        <w:t xml:space="preserve"> </w:t>
      </w:r>
      <w:r w:rsidRPr="009C1F4B">
        <w:rPr>
          <w:rFonts w:ascii="Times New Roman" w:eastAsia="Times New Roman" w:hAnsi="Times New Roman" w:cs="Times New Roman"/>
          <w:color w:val="000000" w:themeColor="text1"/>
          <w:sz w:val="24"/>
          <w:szCs w:val="24"/>
        </w:rPr>
        <w:t xml:space="preserve">is presented in a Gantt chart </w:t>
      </w:r>
      <w:r w:rsidR="00127B72" w:rsidRPr="00127B72">
        <w:rPr>
          <w:rFonts w:ascii="Times New Roman" w:eastAsia="Times New Roman" w:hAnsi="Times New Roman" w:cs="Times New Roman"/>
          <w:color w:val="000000" w:themeColor="text1"/>
          <w:sz w:val="24"/>
          <w:szCs w:val="24"/>
        </w:rPr>
        <w:t>(</w:t>
      </w:r>
      <w:r w:rsidR="4FC57DB6" w:rsidRPr="00127B72">
        <w:rPr>
          <w:rFonts w:ascii="Times New Roman" w:eastAsia="Times New Roman" w:hAnsi="Times New Roman" w:cs="Times New Roman"/>
          <w:color w:val="000000" w:themeColor="text1"/>
          <w:sz w:val="24"/>
          <w:szCs w:val="24"/>
        </w:rPr>
        <w:t xml:space="preserve">see Appendix </w:t>
      </w:r>
      <w:r w:rsidR="00840C1F">
        <w:rPr>
          <w:rFonts w:ascii="Times New Roman" w:eastAsia="Times New Roman" w:hAnsi="Times New Roman" w:cs="Times New Roman"/>
          <w:color w:val="000000" w:themeColor="text1"/>
          <w:sz w:val="24"/>
          <w:szCs w:val="24"/>
        </w:rPr>
        <w:t>A</w:t>
      </w:r>
      <w:r w:rsidR="00127B72" w:rsidRPr="00127B72">
        <w:rPr>
          <w:rFonts w:ascii="Times New Roman" w:eastAsia="Times New Roman" w:hAnsi="Times New Roman" w:cs="Times New Roman"/>
          <w:color w:val="000000" w:themeColor="text1"/>
          <w:sz w:val="24"/>
          <w:szCs w:val="24"/>
        </w:rPr>
        <w:t>)</w:t>
      </w:r>
      <w:r w:rsidR="0FC99935" w:rsidRPr="00127B72">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The chart is effective in illustrating the unique identifiers of the activities, activity durations, imposed dates, the project calendar</w:t>
      </w:r>
      <w:r w:rsidR="621DDDD2" w:rsidRPr="009C1F4B">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and logical relationships</w:t>
      </w:r>
      <w:r w:rsidR="476BE977" w:rsidRPr="009C1F4B">
        <w:rPr>
          <w:rFonts w:ascii="Times New Roman" w:eastAsia="Times New Roman" w:hAnsi="Times New Roman" w:cs="Times New Roman"/>
          <w:color w:val="000000" w:themeColor="text1"/>
          <w:sz w:val="24"/>
          <w:szCs w:val="24"/>
        </w:rPr>
        <w:t xml:space="preserve"> in </w:t>
      </w:r>
      <w:r w:rsidR="4B1147B2" w:rsidRPr="009C1F4B">
        <w:rPr>
          <w:rFonts w:ascii="Times New Roman" w:eastAsia="Times New Roman" w:hAnsi="Times New Roman" w:cs="Times New Roman"/>
          <w:color w:val="000000" w:themeColor="text1"/>
          <w:sz w:val="24"/>
          <w:szCs w:val="24"/>
        </w:rPr>
        <w:t>a straightforward way</w:t>
      </w:r>
      <w:r w:rsidR="042302BA" w:rsidRPr="009C1F4B">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It can be assumed that lead and lag time are accounted for in the planned durations of each activity.</w:t>
      </w:r>
    </w:p>
    <w:p w14:paraId="0561879E" w14:textId="353ADDE5" w:rsidR="53942A63" w:rsidRPr="009C1F4B" w:rsidRDefault="53942A63"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The time durations for estimated activities were devised through a combination of multiple estimation techniques including expert judgement, group decision-making</w:t>
      </w:r>
      <w:r w:rsidR="3116C2A5" w:rsidRPr="009C1F4B">
        <w:rPr>
          <w:rFonts w:ascii="Times New Roman" w:eastAsia="Times New Roman" w:hAnsi="Times New Roman" w:cs="Times New Roman"/>
          <w:color w:val="000000" w:themeColor="text1"/>
          <w:sz w:val="24"/>
          <w:szCs w:val="24"/>
        </w:rPr>
        <w:t xml:space="preserve"> and </w:t>
      </w:r>
      <w:r w:rsidRPr="009C1F4B">
        <w:rPr>
          <w:rFonts w:ascii="Times New Roman" w:eastAsia="Times New Roman" w:hAnsi="Times New Roman" w:cs="Times New Roman"/>
          <w:color w:val="000000" w:themeColor="text1"/>
          <w:sz w:val="24"/>
          <w:szCs w:val="24"/>
        </w:rPr>
        <w:t xml:space="preserve">parametric estimates </w:t>
      </w:r>
      <w:r w:rsidR="1AD60D07" w:rsidRPr="009C1F4B">
        <w:rPr>
          <w:rFonts w:ascii="Times New Roman" w:eastAsia="Times New Roman" w:hAnsi="Times New Roman" w:cs="Times New Roman"/>
          <w:color w:val="000000" w:themeColor="text1"/>
          <w:sz w:val="24"/>
          <w:szCs w:val="24"/>
        </w:rPr>
        <w:t>(</w:t>
      </w:r>
      <w:r w:rsidR="0AB96027" w:rsidRPr="009C1F4B">
        <w:rPr>
          <w:rFonts w:ascii="Times New Roman" w:eastAsia="Times New Roman" w:hAnsi="Times New Roman" w:cs="Times New Roman"/>
          <w:color w:val="000000" w:themeColor="text1"/>
          <w:sz w:val="24"/>
          <w:szCs w:val="24"/>
        </w:rPr>
        <w:t>Genex Power, 2016</w:t>
      </w:r>
      <w:r w:rsidR="29C31F2A" w:rsidRPr="009C1F4B">
        <w:rPr>
          <w:rFonts w:ascii="Times New Roman" w:eastAsia="Times New Roman" w:hAnsi="Times New Roman" w:cs="Times New Roman"/>
          <w:color w:val="000000" w:themeColor="text1"/>
          <w:sz w:val="24"/>
          <w:szCs w:val="24"/>
        </w:rPr>
        <w:t>)</w:t>
      </w:r>
      <w:r w:rsidR="0FC99935" w:rsidRPr="009C1F4B">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In </w:t>
      </w:r>
      <w:r w:rsidR="1EEB63BD" w:rsidRPr="009C1F4B">
        <w:rPr>
          <w:rFonts w:ascii="Times New Roman" w:eastAsia="Times New Roman" w:hAnsi="Times New Roman" w:cs="Times New Roman"/>
          <w:color w:val="000000" w:themeColor="text1"/>
          <w:sz w:val="24"/>
          <w:szCs w:val="24"/>
        </w:rPr>
        <w:t>addition</w:t>
      </w:r>
      <w:r w:rsidRPr="009C1F4B">
        <w:rPr>
          <w:rFonts w:ascii="Times New Roman" w:eastAsia="Times New Roman" w:hAnsi="Times New Roman" w:cs="Times New Roman"/>
          <w:color w:val="000000" w:themeColor="text1"/>
          <w:sz w:val="24"/>
          <w:szCs w:val="24"/>
        </w:rPr>
        <w:t xml:space="preserve">, the duration for the construction stage was estimated using vendor bid analysis where it is relied upon the market through expression of interest, request for tender and other market invitations </w:t>
      </w:r>
      <w:r w:rsidR="6EE7203E" w:rsidRPr="009C1F4B">
        <w:rPr>
          <w:rFonts w:ascii="Times New Roman" w:eastAsia="Times New Roman" w:hAnsi="Times New Roman" w:cs="Times New Roman"/>
          <w:color w:val="000000" w:themeColor="text1"/>
          <w:sz w:val="24"/>
          <w:szCs w:val="24"/>
        </w:rPr>
        <w:t>to</w:t>
      </w:r>
      <w:r w:rsidR="1828539A" w:rsidRPr="009C1F4B">
        <w:rPr>
          <w:rFonts w:ascii="Times New Roman" w:eastAsia="Times New Roman" w:hAnsi="Times New Roman" w:cs="Times New Roman"/>
          <w:color w:val="000000" w:themeColor="text1"/>
          <w:sz w:val="24"/>
          <w:szCs w:val="24"/>
        </w:rPr>
        <w:t xml:space="preserve"> accurately</w:t>
      </w:r>
      <w:r w:rsidR="0FC99935" w:rsidRPr="009C1F4B">
        <w:rPr>
          <w:rFonts w:ascii="Times New Roman" w:eastAsia="Times New Roman" w:hAnsi="Times New Roman" w:cs="Times New Roman"/>
          <w:color w:val="000000" w:themeColor="text1"/>
          <w:sz w:val="24"/>
          <w:szCs w:val="24"/>
        </w:rPr>
        <w:t xml:space="preserve"> estimated </w:t>
      </w:r>
      <w:r w:rsidR="6EE7203E" w:rsidRPr="009C1F4B">
        <w:rPr>
          <w:rFonts w:ascii="Times New Roman" w:eastAsia="Times New Roman" w:hAnsi="Times New Roman" w:cs="Times New Roman"/>
          <w:color w:val="000000" w:themeColor="text1"/>
          <w:sz w:val="24"/>
          <w:szCs w:val="24"/>
        </w:rPr>
        <w:t xml:space="preserve">the </w:t>
      </w:r>
      <w:r w:rsidR="0FC99935" w:rsidRPr="009C1F4B">
        <w:rPr>
          <w:rFonts w:ascii="Times New Roman" w:eastAsia="Times New Roman" w:hAnsi="Times New Roman" w:cs="Times New Roman"/>
          <w:color w:val="000000" w:themeColor="text1"/>
          <w:sz w:val="24"/>
          <w:szCs w:val="24"/>
        </w:rPr>
        <w:t xml:space="preserve">time for construction </w:t>
      </w:r>
      <w:r w:rsidR="6EE7203E" w:rsidRPr="009C1F4B">
        <w:rPr>
          <w:rFonts w:ascii="Times New Roman" w:eastAsia="Times New Roman" w:hAnsi="Times New Roman" w:cs="Times New Roman"/>
          <w:color w:val="000000" w:themeColor="text1"/>
          <w:sz w:val="24"/>
          <w:szCs w:val="24"/>
        </w:rPr>
        <w:t xml:space="preserve">presented </w:t>
      </w:r>
      <w:r w:rsidR="0FC99935" w:rsidRPr="009C1F4B">
        <w:rPr>
          <w:rFonts w:ascii="Times New Roman" w:eastAsia="Times New Roman" w:hAnsi="Times New Roman" w:cs="Times New Roman"/>
          <w:color w:val="000000" w:themeColor="text1"/>
          <w:sz w:val="24"/>
          <w:szCs w:val="24"/>
        </w:rPr>
        <w:t>in the Gantt chart.</w:t>
      </w:r>
      <w:r w:rsidR="6EE7203E" w:rsidRPr="009C1F4B">
        <w:rPr>
          <w:rFonts w:ascii="Times New Roman" w:eastAsia="Times New Roman" w:hAnsi="Times New Roman" w:cs="Times New Roman"/>
          <w:color w:val="000000" w:themeColor="text1"/>
          <w:sz w:val="24"/>
          <w:szCs w:val="24"/>
        </w:rPr>
        <w:t xml:space="preserve"> </w:t>
      </w:r>
      <w:r w:rsidR="3081C708" w:rsidRPr="009C1F4B">
        <w:rPr>
          <w:rFonts w:ascii="Times New Roman" w:eastAsia="Times New Roman" w:hAnsi="Times New Roman" w:cs="Times New Roman"/>
          <w:color w:val="000000" w:themeColor="text1"/>
          <w:sz w:val="24"/>
          <w:szCs w:val="24"/>
        </w:rPr>
        <w:t>(Hartley 2018, p.</w:t>
      </w:r>
      <w:r w:rsidR="06D5E0BC" w:rsidRPr="009C1F4B">
        <w:rPr>
          <w:rFonts w:ascii="Times New Roman" w:eastAsia="Times New Roman" w:hAnsi="Times New Roman" w:cs="Times New Roman"/>
          <w:color w:val="000000" w:themeColor="text1"/>
          <w:sz w:val="24"/>
          <w:szCs w:val="24"/>
        </w:rPr>
        <w:t>175</w:t>
      </w:r>
      <w:r w:rsidR="3081C708" w:rsidRPr="009C1F4B">
        <w:rPr>
          <w:rFonts w:ascii="Times New Roman" w:eastAsia="Times New Roman" w:hAnsi="Times New Roman" w:cs="Times New Roman"/>
          <w:color w:val="000000" w:themeColor="text1"/>
          <w:sz w:val="24"/>
          <w:szCs w:val="24"/>
        </w:rPr>
        <w:t>)</w:t>
      </w:r>
      <w:r w:rsidR="042302BA" w:rsidRPr="009C1F4B">
        <w:rPr>
          <w:rFonts w:ascii="Times New Roman" w:eastAsia="Times New Roman" w:hAnsi="Times New Roman" w:cs="Times New Roman"/>
          <w:color w:val="000000" w:themeColor="text1"/>
          <w:sz w:val="24"/>
          <w:szCs w:val="24"/>
        </w:rPr>
        <w:t>.</w:t>
      </w:r>
      <w:r w:rsidR="3A7E500C" w:rsidRPr="009C1F4B">
        <w:rPr>
          <w:rFonts w:ascii="Times New Roman" w:eastAsia="Times New Roman" w:hAnsi="Times New Roman" w:cs="Times New Roman"/>
          <w:color w:val="000000" w:themeColor="text1"/>
          <w:sz w:val="24"/>
          <w:szCs w:val="24"/>
        </w:rPr>
        <w:t xml:space="preserve"> </w:t>
      </w:r>
    </w:p>
    <w:p w14:paraId="359DEEFE" w14:textId="34D70FB4" w:rsidR="028E8CD9" w:rsidRDefault="53942A63"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 xml:space="preserve">However, the Gantt chart lacks meaningful description of each activity and excludes important information such as </w:t>
      </w:r>
      <w:r w:rsidR="0FC99935" w:rsidRPr="009C1F4B">
        <w:rPr>
          <w:rFonts w:ascii="Times New Roman" w:eastAsia="Times New Roman" w:hAnsi="Times New Roman" w:cs="Times New Roman"/>
          <w:color w:val="000000" w:themeColor="text1"/>
          <w:sz w:val="24"/>
          <w:szCs w:val="24"/>
        </w:rPr>
        <w:t>resource</w:t>
      </w:r>
      <w:r w:rsidRPr="009C1F4B">
        <w:rPr>
          <w:rFonts w:ascii="Times New Roman" w:eastAsia="Times New Roman" w:hAnsi="Times New Roman" w:cs="Times New Roman"/>
          <w:color w:val="000000" w:themeColor="text1"/>
          <w:sz w:val="24"/>
          <w:szCs w:val="24"/>
        </w:rPr>
        <w:t xml:space="preserve"> requirements, underlying assumptions, relevant constraints</w:t>
      </w:r>
      <w:r w:rsidR="42C51FC9" w:rsidRPr="009C1F4B">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and reference requirements.</w:t>
      </w:r>
    </w:p>
    <w:p w14:paraId="6E2A24C9" w14:textId="77777777" w:rsidR="00AC13E3" w:rsidRDefault="00AC13E3" w:rsidP="002C1136">
      <w:pPr>
        <w:spacing w:line="360" w:lineRule="auto"/>
        <w:ind w:left="-20" w:right="-20"/>
        <w:jc w:val="both"/>
        <w:rPr>
          <w:rFonts w:ascii="Times New Roman" w:eastAsia="Times New Roman" w:hAnsi="Times New Roman" w:cs="Times New Roman"/>
          <w:color w:val="000000" w:themeColor="text1"/>
          <w:sz w:val="24"/>
          <w:szCs w:val="24"/>
        </w:rPr>
      </w:pPr>
    </w:p>
    <w:p w14:paraId="58165922" w14:textId="5155A87C" w:rsidR="009C1F4B" w:rsidRPr="009C1F4B" w:rsidRDefault="53942A63" w:rsidP="6C5250D7">
      <w:pPr>
        <w:pStyle w:val="Heading3"/>
        <w:spacing w:line="360" w:lineRule="auto"/>
      </w:pPr>
      <w:r w:rsidRPr="028E8CD9">
        <w:rPr>
          <w:i/>
        </w:rPr>
        <w:t xml:space="preserve"> </w:t>
      </w:r>
      <w:bookmarkStart w:id="44" w:name="_Toc164024207"/>
      <w:bookmarkStart w:id="45" w:name="_Toc164071880"/>
      <w:r w:rsidR="0F577657" w:rsidRPr="6C5250D7">
        <w:rPr>
          <w:b/>
          <w:i/>
        </w:rPr>
        <w:t>3.3</w:t>
      </w:r>
      <w:r w:rsidR="0188D38D" w:rsidRPr="6C5250D7">
        <w:rPr>
          <w:b/>
        </w:rPr>
        <w:t xml:space="preserve">.4. </w:t>
      </w:r>
      <w:r w:rsidR="00CD2CFD" w:rsidRPr="6C5250D7">
        <w:rPr>
          <w:b/>
        </w:rPr>
        <w:t>QUALITY MANAGEMENT</w:t>
      </w:r>
      <w:bookmarkEnd w:id="44"/>
      <w:bookmarkEnd w:id="45"/>
    </w:p>
    <w:p w14:paraId="1060D61F" w14:textId="40C6B2A1" w:rsidR="53942A63" w:rsidRPr="009C1F4B" w:rsidRDefault="0188D38D"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Genex employed two key tactics to enhance quality management:</w:t>
      </w:r>
    </w:p>
    <w:p w14:paraId="614AFC9C" w14:textId="115564FC" w:rsidR="53942A63" w:rsidRPr="009C1F4B" w:rsidRDefault="0188D38D"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Location Selection: The site chosen for KS1 is located roughly 270km northwest of Townsville in Northern Queensland, Australia. (Power Technology, 2021) This location boasts one of the highest solar radiation zones in the country, making it ideal for solar energy generation. (ASX, 2016) Additionally, its proximity to Townsville and Cairns, coupled with access to existing infrastructure like substations and transmission lines, facilitates efficient energy distribution. (Power Technology, 2021)</w:t>
      </w:r>
      <w:r w:rsidR="00AF7033">
        <w:rPr>
          <w:rFonts w:ascii="Times New Roman" w:eastAsia="Times New Roman" w:hAnsi="Times New Roman" w:cs="Times New Roman"/>
          <w:color w:val="000000" w:themeColor="text1"/>
          <w:sz w:val="24"/>
          <w:szCs w:val="24"/>
        </w:rPr>
        <w:t xml:space="preserve"> </w:t>
      </w:r>
      <w:r w:rsidR="001E19E4" w:rsidRPr="00491EDD">
        <w:rPr>
          <w:rFonts w:ascii="Times New Roman" w:eastAsia="Times New Roman" w:hAnsi="Times New Roman" w:cs="Times New Roman"/>
          <w:color w:val="000000" w:themeColor="text1"/>
          <w:sz w:val="24"/>
          <w:szCs w:val="24"/>
        </w:rPr>
        <w:t>(</w:t>
      </w:r>
      <w:r w:rsidR="001E19E4" w:rsidRPr="0099431F">
        <w:rPr>
          <w:rFonts w:ascii="Times New Roman" w:eastAsia="Times New Roman" w:hAnsi="Times New Roman" w:cs="Times New Roman"/>
          <w:color w:val="000000" w:themeColor="text1"/>
          <w:sz w:val="24"/>
          <w:szCs w:val="24"/>
        </w:rPr>
        <w:t>see Ap</w:t>
      </w:r>
      <w:r w:rsidR="001C1587" w:rsidRPr="0099431F">
        <w:rPr>
          <w:rFonts w:ascii="Times New Roman" w:eastAsia="Times New Roman" w:hAnsi="Times New Roman" w:cs="Times New Roman"/>
          <w:color w:val="000000" w:themeColor="text1"/>
          <w:sz w:val="24"/>
          <w:szCs w:val="24"/>
        </w:rPr>
        <w:t>p</w:t>
      </w:r>
      <w:r w:rsidR="007D27EA" w:rsidRPr="0099431F">
        <w:rPr>
          <w:rFonts w:ascii="Times New Roman" w:eastAsia="Times New Roman" w:hAnsi="Times New Roman" w:cs="Times New Roman"/>
          <w:color w:val="000000" w:themeColor="text1"/>
          <w:sz w:val="24"/>
          <w:szCs w:val="24"/>
        </w:rPr>
        <w:t xml:space="preserve">endix </w:t>
      </w:r>
      <w:r w:rsidR="0099431F">
        <w:rPr>
          <w:rFonts w:ascii="Times New Roman" w:eastAsia="Times New Roman" w:hAnsi="Times New Roman" w:cs="Times New Roman"/>
          <w:color w:val="000000" w:themeColor="text1"/>
          <w:sz w:val="24"/>
          <w:szCs w:val="24"/>
        </w:rPr>
        <w:t>C</w:t>
      </w:r>
      <w:r w:rsidR="003F2D5A" w:rsidRPr="00491EDD">
        <w:rPr>
          <w:rFonts w:ascii="Times New Roman" w:eastAsia="Times New Roman" w:hAnsi="Times New Roman" w:cs="Times New Roman"/>
          <w:color w:val="000000" w:themeColor="text1"/>
          <w:sz w:val="24"/>
          <w:szCs w:val="24"/>
        </w:rPr>
        <w:t xml:space="preserve">: </w:t>
      </w:r>
      <w:r w:rsidR="000E0870" w:rsidRPr="00491EDD">
        <w:rPr>
          <w:rFonts w:ascii="Times New Roman" w:eastAsia="Times New Roman" w:hAnsi="Times New Roman" w:cs="Times New Roman"/>
          <w:color w:val="000000" w:themeColor="text1"/>
          <w:sz w:val="24"/>
          <w:szCs w:val="24"/>
        </w:rPr>
        <w:t>L</w:t>
      </w:r>
      <w:r w:rsidR="00C1142D" w:rsidRPr="00491EDD">
        <w:rPr>
          <w:rFonts w:ascii="Times New Roman" w:eastAsia="Times New Roman" w:hAnsi="Times New Roman" w:cs="Times New Roman"/>
          <w:color w:val="000000" w:themeColor="text1"/>
          <w:sz w:val="24"/>
          <w:szCs w:val="24"/>
        </w:rPr>
        <w:t xml:space="preserve">ocational </w:t>
      </w:r>
      <w:r w:rsidR="000E0870" w:rsidRPr="00491EDD">
        <w:rPr>
          <w:rFonts w:ascii="Times New Roman" w:eastAsia="Times New Roman" w:hAnsi="Times New Roman" w:cs="Times New Roman"/>
          <w:color w:val="000000" w:themeColor="text1"/>
          <w:sz w:val="24"/>
          <w:szCs w:val="24"/>
        </w:rPr>
        <w:t>A</w:t>
      </w:r>
      <w:r w:rsidR="00C1142D" w:rsidRPr="00491EDD">
        <w:rPr>
          <w:rFonts w:ascii="Times New Roman" w:eastAsia="Times New Roman" w:hAnsi="Times New Roman" w:cs="Times New Roman"/>
          <w:color w:val="000000" w:themeColor="text1"/>
          <w:sz w:val="24"/>
          <w:szCs w:val="24"/>
        </w:rPr>
        <w:t>dvantage</w:t>
      </w:r>
      <w:r w:rsidR="001E19E4">
        <w:rPr>
          <w:rFonts w:ascii="Times New Roman" w:eastAsia="Times New Roman" w:hAnsi="Times New Roman" w:cs="Times New Roman"/>
          <w:color w:val="000000" w:themeColor="text1"/>
          <w:sz w:val="24"/>
          <w:szCs w:val="24"/>
        </w:rPr>
        <w:t>)</w:t>
      </w:r>
      <w:r w:rsidRPr="009C1F4B">
        <w:rPr>
          <w:rFonts w:ascii="Times New Roman" w:eastAsia="Times New Roman" w:hAnsi="Times New Roman" w:cs="Times New Roman"/>
          <w:color w:val="000000" w:themeColor="text1"/>
          <w:sz w:val="24"/>
          <w:szCs w:val="24"/>
        </w:rPr>
        <w:t xml:space="preserve"> Furthermore, situating the solar farm at the former mine site mitigates environmental impacts, particularly concerning the existing tailings storage facility. (Power Technology, 2021)</w:t>
      </w:r>
    </w:p>
    <w:p w14:paraId="5D7ED16A" w14:textId="63F127DA" w:rsidR="53942A63" w:rsidRPr="009C1F4B" w:rsidRDefault="0188D38D" w:rsidP="00BA1A07">
      <w:pPr>
        <w:spacing w:line="360" w:lineRule="auto"/>
        <w:ind w:left="-20" w:right="-20"/>
        <w:jc w:val="center"/>
        <w:rPr>
          <w:rFonts w:ascii="Times New Roman" w:eastAsia="Times New Roman" w:hAnsi="Times New Roman" w:cs="Times New Roman"/>
          <w:color w:val="000000" w:themeColor="text1"/>
          <w:sz w:val="24"/>
          <w:szCs w:val="24"/>
        </w:rPr>
      </w:pPr>
      <w:r w:rsidRPr="009C1F4B">
        <w:rPr>
          <w:noProof/>
          <w:sz w:val="24"/>
          <w:szCs w:val="24"/>
        </w:rPr>
        <w:drawing>
          <wp:inline distT="0" distB="0" distL="0" distR="0" wp14:anchorId="5AAF5DF8" wp14:editId="5F4F151E">
            <wp:extent cx="3470534" cy="3251100"/>
            <wp:effectExtent l="0" t="0" r="0" b="0"/>
            <wp:docPr id="267220515" name="Picture 65433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338675"/>
                    <pic:cNvPicPr/>
                  </pic:nvPicPr>
                  <pic:blipFill>
                    <a:blip r:embed="rId11">
                      <a:extLst>
                        <a:ext uri="{28A0092B-C50C-407E-A947-70E740481C1C}">
                          <a14:useLocalDpi xmlns:a14="http://schemas.microsoft.com/office/drawing/2010/main" val="0"/>
                        </a:ext>
                      </a:extLst>
                    </a:blip>
                    <a:stretch>
                      <a:fillRect/>
                    </a:stretch>
                  </pic:blipFill>
                  <pic:spPr>
                    <a:xfrm>
                      <a:off x="0" y="0"/>
                      <a:ext cx="3470534" cy="3251100"/>
                    </a:xfrm>
                    <a:prstGeom prst="rect">
                      <a:avLst/>
                    </a:prstGeom>
                  </pic:spPr>
                </pic:pic>
              </a:graphicData>
            </a:graphic>
          </wp:inline>
        </w:drawing>
      </w:r>
    </w:p>
    <w:p w14:paraId="2F18BE0F" w14:textId="0DC0332F" w:rsidR="00BA1A07" w:rsidRPr="00BA1A07" w:rsidRDefault="0188D38D" w:rsidP="00BA1A07">
      <w:pPr>
        <w:spacing w:line="360" w:lineRule="auto"/>
        <w:ind w:left="-20" w:right="-20"/>
        <w:jc w:val="center"/>
        <w:rPr>
          <w:rFonts w:ascii="Times New Roman" w:eastAsia="Times New Roman" w:hAnsi="Times New Roman" w:cs="Times New Roman"/>
          <w:i/>
          <w:iCs/>
          <w:color w:val="000000" w:themeColor="text1"/>
        </w:rPr>
      </w:pPr>
      <w:r w:rsidRPr="00BA1A07">
        <w:rPr>
          <w:rFonts w:ascii="Times New Roman" w:eastAsia="Times New Roman" w:hAnsi="Times New Roman" w:cs="Times New Roman"/>
          <w:i/>
          <w:color w:val="000000" w:themeColor="text1"/>
        </w:rPr>
        <w:t xml:space="preserve">Figure </w:t>
      </w:r>
      <w:r w:rsidR="008D56FD">
        <w:rPr>
          <w:rFonts w:ascii="Times New Roman" w:eastAsia="Times New Roman" w:hAnsi="Times New Roman" w:cs="Times New Roman"/>
          <w:i/>
          <w:color w:val="000000" w:themeColor="text1"/>
        </w:rPr>
        <w:t>2</w:t>
      </w:r>
      <w:r w:rsidRPr="00BA1A07">
        <w:rPr>
          <w:rFonts w:ascii="Times New Roman" w:eastAsia="Times New Roman" w:hAnsi="Times New Roman" w:cs="Times New Roman"/>
          <w:i/>
          <w:color w:val="000000" w:themeColor="text1"/>
        </w:rPr>
        <w:t>:Project Location - situated in one of the highest solar radiation zones in Australia (ASX)</w:t>
      </w:r>
    </w:p>
    <w:p w14:paraId="15633E1A" w14:textId="0A97EC84" w:rsidR="105B83A5" w:rsidRDefault="0188D38D" w:rsidP="002C1136">
      <w:pPr>
        <w:spacing w:line="360" w:lineRule="auto"/>
        <w:ind w:left="-20" w:right="-20"/>
        <w:jc w:val="both"/>
        <w:rPr>
          <w:rFonts w:ascii="Times New Roman" w:eastAsia="Times New Roman" w:hAnsi="Times New Roman" w:cs="Times New Roman"/>
          <w:color w:val="000000" w:themeColor="text1"/>
          <w:sz w:val="24"/>
          <w:szCs w:val="24"/>
        </w:rPr>
      </w:pPr>
      <w:r w:rsidRPr="009C1F4B">
        <w:rPr>
          <w:rFonts w:ascii="Times New Roman" w:eastAsia="Times New Roman" w:hAnsi="Times New Roman" w:cs="Times New Roman"/>
          <w:color w:val="000000" w:themeColor="text1"/>
          <w:sz w:val="24"/>
          <w:szCs w:val="24"/>
        </w:rPr>
        <w:t>Collaboration with Experienced Partners: Genex collaborated with seasoned professionals to ensure the project's success. They engaged an experienced owner's engineer, AECOM, to oversee feasibility and evaluate potential contractors. (Power Technology, 2021). The strategic partnership with UGL ensured that the project benefits from the expertise and proficiency of industry leaders, enhancing its overall quality and performance.</w:t>
      </w:r>
    </w:p>
    <w:p w14:paraId="1A365E5C" w14:textId="3463A817" w:rsidR="6C5250D7" w:rsidRDefault="6C5250D7" w:rsidP="6C5250D7">
      <w:pPr>
        <w:pStyle w:val="Heading2"/>
        <w:spacing w:line="360" w:lineRule="auto"/>
        <w:rPr>
          <w:b/>
          <w:bCs/>
        </w:rPr>
      </w:pPr>
    </w:p>
    <w:p w14:paraId="46F80527" w14:textId="3570482F" w:rsidR="009C1F4B" w:rsidRPr="009C1F4B" w:rsidRDefault="5EFCA88D" w:rsidP="6C5250D7">
      <w:pPr>
        <w:pStyle w:val="Heading2"/>
        <w:spacing w:line="360" w:lineRule="auto"/>
        <w:rPr>
          <w:b/>
        </w:rPr>
      </w:pPr>
      <w:bookmarkStart w:id="46" w:name="_Toc164071881"/>
      <w:r w:rsidRPr="6C5250D7">
        <w:rPr>
          <w:b/>
        </w:rPr>
        <w:t>3</w:t>
      </w:r>
      <w:r w:rsidR="1024A935" w:rsidRPr="6C5250D7">
        <w:rPr>
          <w:b/>
        </w:rPr>
        <w:t>.4 EXECUTION STAGE</w:t>
      </w:r>
      <w:bookmarkEnd w:id="46"/>
    </w:p>
    <w:p w14:paraId="4265B835" w14:textId="77777777" w:rsidR="00AC13E3" w:rsidRPr="00AC13E3" w:rsidRDefault="00AC13E3" w:rsidP="00AC13E3"/>
    <w:p w14:paraId="373CB7DF" w14:textId="27EE5DE4" w:rsidR="008C1461" w:rsidRPr="008C1461" w:rsidRDefault="00CD2CFD" w:rsidP="6C5250D7">
      <w:pPr>
        <w:pStyle w:val="Heading3"/>
        <w:spacing w:line="360" w:lineRule="auto"/>
        <w:rPr>
          <w:b/>
        </w:rPr>
      </w:pPr>
      <w:bookmarkStart w:id="47" w:name="_Toc164071882"/>
      <w:r w:rsidRPr="6C5250D7">
        <w:rPr>
          <w:b/>
        </w:rPr>
        <w:t>3.4.1  TIME MANAGEMENT</w:t>
      </w:r>
      <w:bookmarkEnd w:id="47"/>
    </w:p>
    <w:p w14:paraId="390D7615" w14:textId="539C5048" w:rsidR="270F0A57" w:rsidRPr="008C1461" w:rsidRDefault="270F0A57" w:rsidP="002C1136">
      <w:pPr>
        <w:spacing w:line="360" w:lineRule="auto"/>
        <w:ind w:left="-20" w:right="-20"/>
        <w:jc w:val="both"/>
        <w:rPr>
          <w:rFonts w:ascii="Times New Roman" w:eastAsia="Times New Roman" w:hAnsi="Times New Roman" w:cs="Times New Roman"/>
          <w:color w:val="000000" w:themeColor="text1"/>
          <w:sz w:val="24"/>
          <w:szCs w:val="24"/>
        </w:rPr>
      </w:pPr>
      <w:r w:rsidRPr="008C1461">
        <w:rPr>
          <w:rFonts w:ascii="Times New Roman" w:eastAsia="Times New Roman" w:hAnsi="Times New Roman" w:cs="Times New Roman"/>
          <w:color w:val="000000" w:themeColor="text1"/>
          <w:sz w:val="24"/>
          <w:szCs w:val="24"/>
        </w:rPr>
        <w:t xml:space="preserve">Delays in </w:t>
      </w:r>
      <w:r w:rsidR="3B5578F3" w:rsidRPr="008C1461">
        <w:rPr>
          <w:rFonts w:ascii="Times New Roman" w:eastAsia="Times New Roman" w:hAnsi="Times New Roman" w:cs="Times New Roman"/>
          <w:color w:val="000000" w:themeColor="text1"/>
          <w:sz w:val="24"/>
          <w:szCs w:val="24"/>
        </w:rPr>
        <w:t>p</w:t>
      </w:r>
      <w:r w:rsidR="2F3FBA33" w:rsidRPr="008C1461">
        <w:rPr>
          <w:rFonts w:ascii="Times New Roman" w:eastAsia="Times New Roman" w:hAnsi="Times New Roman" w:cs="Times New Roman"/>
          <w:color w:val="000000" w:themeColor="text1"/>
          <w:sz w:val="24"/>
          <w:szCs w:val="24"/>
        </w:rPr>
        <w:t xml:space="preserve">roject </w:t>
      </w:r>
      <w:r w:rsidR="20D704B5" w:rsidRPr="008C1461">
        <w:rPr>
          <w:rFonts w:ascii="Times New Roman" w:eastAsia="Times New Roman" w:hAnsi="Times New Roman" w:cs="Times New Roman"/>
          <w:color w:val="000000" w:themeColor="text1"/>
          <w:sz w:val="24"/>
          <w:szCs w:val="24"/>
        </w:rPr>
        <w:t>f</w:t>
      </w:r>
      <w:r w:rsidR="2F3FBA33" w:rsidRPr="008C1461">
        <w:rPr>
          <w:rFonts w:ascii="Times New Roman" w:eastAsia="Times New Roman" w:hAnsi="Times New Roman" w:cs="Times New Roman"/>
          <w:color w:val="000000" w:themeColor="text1"/>
          <w:sz w:val="24"/>
          <w:szCs w:val="24"/>
        </w:rPr>
        <w:t>inance</w:t>
      </w:r>
      <w:r w:rsidRPr="008C1461">
        <w:rPr>
          <w:rFonts w:ascii="Times New Roman" w:eastAsia="Times New Roman" w:hAnsi="Times New Roman" w:cs="Times New Roman"/>
          <w:color w:val="000000" w:themeColor="text1"/>
          <w:sz w:val="24"/>
          <w:szCs w:val="24"/>
        </w:rPr>
        <w:t xml:space="preserve"> activity </w:t>
      </w:r>
      <w:r w:rsidR="39A0773C" w:rsidRPr="008C1461">
        <w:rPr>
          <w:rFonts w:ascii="Times New Roman" w:eastAsia="Times New Roman" w:hAnsi="Times New Roman" w:cs="Times New Roman"/>
          <w:color w:val="000000" w:themeColor="text1"/>
          <w:sz w:val="24"/>
          <w:szCs w:val="24"/>
        </w:rPr>
        <w:t>(2-3 months after the proposed date)</w:t>
      </w:r>
      <w:r w:rsidR="2F3FBA33" w:rsidRPr="008C1461">
        <w:rPr>
          <w:rFonts w:ascii="Times New Roman" w:eastAsia="Times New Roman" w:hAnsi="Times New Roman" w:cs="Times New Roman"/>
          <w:color w:val="000000" w:themeColor="text1"/>
          <w:sz w:val="24"/>
          <w:szCs w:val="24"/>
        </w:rPr>
        <w:t xml:space="preserve"> </w:t>
      </w:r>
      <w:r w:rsidRPr="008C1461">
        <w:rPr>
          <w:rFonts w:ascii="Times New Roman" w:eastAsia="Times New Roman" w:hAnsi="Times New Roman" w:cs="Times New Roman"/>
          <w:color w:val="000000" w:themeColor="text1"/>
          <w:sz w:val="24"/>
          <w:szCs w:val="24"/>
        </w:rPr>
        <w:t xml:space="preserve">resulted in the original plan needing to be altered. In the </w:t>
      </w:r>
      <w:r w:rsidR="41BBC1F2" w:rsidRPr="008C1461">
        <w:rPr>
          <w:rFonts w:ascii="Times New Roman" w:eastAsia="Times New Roman" w:hAnsi="Times New Roman" w:cs="Times New Roman"/>
          <w:color w:val="000000" w:themeColor="text1"/>
          <w:sz w:val="24"/>
          <w:szCs w:val="24"/>
        </w:rPr>
        <w:t>original</w:t>
      </w:r>
      <w:r w:rsidRPr="008C1461">
        <w:rPr>
          <w:rFonts w:ascii="Times New Roman" w:eastAsia="Times New Roman" w:hAnsi="Times New Roman" w:cs="Times New Roman"/>
          <w:color w:val="000000" w:themeColor="text1"/>
          <w:sz w:val="24"/>
          <w:szCs w:val="24"/>
        </w:rPr>
        <w:t xml:space="preserve"> schedule the </w:t>
      </w:r>
      <w:r w:rsidR="47A20B0A" w:rsidRPr="008C1461">
        <w:rPr>
          <w:rFonts w:ascii="Times New Roman" w:eastAsia="Times New Roman" w:hAnsi="Times New Roman" w:cs="Times New Roman"/>
          <w:color w:val="000000" w:themeColor="text1"/>
          <w:sz w:val="24"/>
          <w:szCs w:val="24"/>
        </w:rPr>
        <w:t>p</w:t>
      </w:r>
      <w:r w:rsidR="2F3FBA33" w:rsidRPr="008C1461">
        <w:rPr>
          <w:rFonts w:ascii="Times New Roman" w:eastAsia="Times New Roman" w:hAnsi="Times New Roman" w:cs="Times New Roman"/>
          <w:color w:val="000000" w:themeColor="text1"/>
          <w:sz w:val="24"/>
          <w:szCs w:val="24"/>
        </w:rPr>
        <w:t xml:space="preserve">roject </w:t>
      </w:r>
      <w:r w:rsidR="7BE639C3" w:rsidRPr="008C1461">
        <w:rPr>
          <w:rFonts w:ascii="Times New Roman" w:eastAsia="Times New Roman" w:hAnsi="Times New Roman" w:cs="Times New Roman"/>
          <w:color w:val="000000" w:themeColor="text1"/>
          <w:sz w:val="24"/>
          <w:szCs w:val="24"/>
        </w:rPr>
        <w:t>f</w:t>
      </w:r>
      <w:r w:rsidR="2F3FBA33" w:rsidRPr="008C1461">
        <w:rPr>
          <w:rFonts w:ascii="Times New Roman" w:eastAsia="Times New Roman" w:hAnsi="Times New Roman" w:cs="Times New Roman"/>
          <w:color w:val="000000" w:themeColor="text1"/>
          <w:sz w:val="24"/>
          <w:szCs w:val="24"/>
        </w:rPr>
        <w:t>inance</w:t>
      </w:r>
      <w:r w:rsidRPr="008C1461">
        <w:rPr>
          <w:rFonts w:ascii="Times New Roman" w:eastAsia="Times New Roman" w:hAnsi="Times New Roman" w:cs="Times New Roman"/>
          <w:color w:val="000000" w:themeColor="text1"/>
          <w:sz w:val="24"/>
          <w:szCs w:val="24"/>
        </w:rPr>
        <w:t xml:space="preserve"> and </w:t>
      </w:r>
      <w:r w:rsidR="20969E73" w:rsidRPr="008C1461">
        <w:rPr>
          <w:rFonts w:ascii="Times New Roman" w:eastAsia="Times New Roman" w:hAnsi="Times New Roman" w:cs="Times New Roman"/>
          <w:color w:val="000000" w:themeColor="text1"/>
          <w:sz w:val="24"/>
          <w:szCs w:val="24"/>
        </w:rPr>
        <w:t>c</w:t>
      </w:r>
      <w:r w:rsidR="2F3FBA33" w:rsidRPr="008C1461">
        <w:rPr>
          <w:rFonts w:ascii="Times New Roman" w:eastAsia="Times New Roman" w:hAnsi="Times New Roman" w:cs="Times New Roman"/>
          <w:color w:val="000000" w:themeColor="text1"/>
          <w:sz w:val="24"/>
          <w:szCs w:val="24"/>
        </w:rPr>
        <w:t>onstruction</w:t>
      </w:r>
      <w:r w:rsidRPr="008C1461">
        <w:rPr>
          <w:rFonts w:ascii="Times New Roman" w:eastAsia="Times New Roman" w:hAnsi="Times New Roman" w:cs="Times New Roman"/>
          <w:color w:val="000000" w:themeColor="text1"/>
          <w:sz w:val="24"/>
          <w:szCs w:val="24"/>
        </w:rPr>
        <w:t xml:space="preserve"> activities </w:t>
      </w:r>
      <w:r w:rsidR="6E3F01F5" w:rsidRPr="008C1461">
        <w:rPr>
          <w:rFonts w:ascii="Times New Roman" w:eastAsia="Times New Roman" w:hAnsi="Times New Roman" w:cs="Times New Roman"/>
          <w:color w:val="000000" w:themeColor="text1"/>
          <w:sz w:val="24"/>
          <w:szCs w:val="24"/>
        </w:rPr>
        <w:t>were</w:t>
      </w:r>
      <w:r w:rsidRPr="008C1461">
        <w:rPr>
          <w:rFonts w:ascii="Times New Roman" w:eastAsia="Times New Roman" w:hAnsi="Times New Roman" w:cs="Times New Roman"/>
          <w:color w:val="000000" w:themeColor="text1"/>
          <w:sz w:val="24"/>
          <w:szCs w:val="24"/>
        </w:rPr>
        <w:t xml:space="preserve"> planned to occur ‘in series’, one following the other in a finish-start relationship </w:t>
      </w:r>
      <w:r w:rsidR="4CF1B632" w:rsidRPr="008C1461">
        <w:rPr>
          <w:rFonts w:ascii="Times New Roman" w:eastAsia="Times New Roman" w:hAnsi="Times New Roman" w:cs="Times New Roman"/>
          <w:color w:val="000000" w:themeColor="text1"/>
          <w:sz w:val="24"/>
          <w:szCs w:val="24"/>
        </w:rPr>
        <w:t>(</w:t>
      </w:r>
      <w:r w:rsidR="2E931C33" w:rsidRPr="008C1461">
        <w:rPr>
          <w:rFonts w:ascii="Times New Roman" w:eastAsia="Times New Roman" w:hAnsi="Times New Roman" w:cs="Times New Roman"/>
          <w:color w:val="000000" w:themeColor="text1"/>
          <w:sz w:val="24"/>
          <w:szCs w:val="24"/>
        </w:rPr>
        <w:t xml:space="preserve">see Appendix </w:t>
      </w:r>
      <w:r w:rsidR="00840C1F">
        <w:rPr>
          <w:rFonts w:ascii="Times New Roman" w:eastAsia="Times New Roman" w:hAnsi="Times New Roman" w:cs="Times New Roman"/>
          <w:color w:val="000000" w:themeColor="text1"/>
          <w:sz w:val="24"/>
          <w:szCs w:val="24"/>
        </w:rPr>
        <w:t>A</w:t>
      </w:r>
      <w:r w:rsidR="07645EE8" w:rsidRPr="008C1461">
        <w:rPr>
          <w:rFonts w:ascii="Times New Roman" w:eastAsia="Times New Roman" w:hAnsi="Times New Roman" w:cs="Times New Roman"/>
          <w:color w:val="000000" w:themeColor="text1"/>
          <w:sz w:val="24"/>
          <w:szCs w:val="24"/>
        </w:rPr>
        <w:t>)</w:t>
      </w:r>
      <w:r w:rsidR="2F3FBA33" w:rsidRPr="008C1461">
        <w:rPr>
          <w:rFonts w:ascii="Times New Roman" w:eastAsia="Times New Roman" w:hAnsi="Times New Roman" w:cs="Times New Roman"/>
          <w:color w:val="000000" w:themeColor="text1"/>
          <w:sz w:val="24"/>
          <w:szCs w:val="24"/>
        </w:rPr>
        <w:t>.</w:t>
      </w:r>
      <w:r w:rsidRPr="008C1461">
        <w:rPr>
          <w:rFonts w:ascii="Times New Roman" w:eastAsia="Times New Roman" w:hAnsi="Times New Roman" w:cs="Times New Roman"/>
          <w:color w:val="000000" w:themeColor="text1"/>
          <w:sz w:val="24"/>
          <w:szCs w:val="24"/>
        </w:rPr>
        <w:t xml:space="preserve"> </w:t>
      </w:r>
      <w:r w:rsidR="7F9669F7" w:rsidRPr="008C1461">
        <w:rPr>
          <w:rFonts w:ascii="Times New Roman" w:eastAsia="Times New Roman" w:hAnsi="Times New Roman" w:cs="Times New Roman"/>
          <w:color w:val="000000" w:themeColor="text1"/>
          <w:sz w:val="24"/>
          <w:szCs w:val="24"/>
        </w:rPr>
        <w:t xml:space="preserve">The company had trouble forecasting the time duration of the </w:t>
      </w:r>
      <w:r w:rsidR="60B11F5B" w:rsidRPr="008C1461">
        <w:rPr>
          <w:rFonts w:ascii="Times New Roman" w:eastAsia="Times New Roman" w:hAnsi="Times New Roman" w:cs="Times New Roman"/>
          <w:color w:val="000000" w:themeColor="text1"/>
          <w:sz w:val="24"/>
          <w:szCs w:val="24"/>
        </w:rPr>
        <w:t xml:space="preserve">financing </w:t>
      </w:r>
      <w:r w:rsidR="7F9669F7" w:rsidRPr="008C1461">
        <w:rPr>
          <w:rFonts w:ascii="Times New Roman" w:eastAsia="Times New Roman" w:hAnsi="Times New Roman" w:cs="Times New Roman"/>
          <w:color w:val="000000" w:themeColor="text1"/>
          <w:sz w:val="24"/>
          <w:szCs w:val="24"/>
        </w:rPr>
        <w:t xml:space="preserve">stating that </w:t>
      </w:r>
      <w:r w:rsidR="53776EA9" w:rsidRPr="008C1461">
        <w:rPr>
          <w:rFonts w:ascii="Times New Roman" w:eastAsia="Times New Roman" w:hAnsi="Times New Roman" w:cs="Times New Roman"/>
          <w:color w:val="000000" w:themeColor="text1"/>
          <w:sz w:val="24"/>
          <w:szCs w:val="24"/>
        </w:rPr>
        <w:t>‘</w:t>
      </w:r>
      <w:r w:rsidR="7F9669F7" w:rsidRPr="008C1461">
        <w:rPr>
          <w:rFonts w:ascii="Times New Roman" w:eastAsia="Times New Roman" w:hAnsi="Times New Roman" w:cs="Times New Roman"/>
          <w:color w:val="000000" w:themeColor="text1"/>
          <w:sz w:val="24"/>
          <w:szCs w:val="24"/>
        </w:rPr>
        <w:t xml:space="preserve">the </w:t>
      </w:r>
      <w:r w:rsidR="627FDA57" w:rsidRPr="008C1461">
        <w:rPr>
          <w:rFonts w:ascii="Times New Roman" w:eastAsia="Times New Roman" w:hAnsi="Times New Roman" w:cs="Times New Roman"/>
          <w:color w:val="000000" w:themeColor="text1"/>
          <w:sz w:val="24"/>
          <w:szCs w:val="24"/>
        </w:rPr>
        <w:t xml:space="preserve">specifics involved in securing renewable energy project financing is something which is difficult to foresee, particularly for project developers who had not previously completed project financing in the renewables </w:t>
      </w:r>
      <w:r w:rsidR="38F37666" w:rsidRPr="008C1461">
        <w:rPr>
          <w:rFonts w:ascii="Times New Roman" w:eastAsia="Times New Roman" w:hAnsi="Times New Roman" w:cs="Times New Roman"/>
          <w:color w:val="000000" w:themeColor="text1"/>
          <w:sz w:val="24"/>
          <w:szCs w:val="24"/>
        </w:rPr>
        <w:t>industry</w:t>
      </w:r>
      <w:r w:rsidR="2BC14FE8" w:rsidRPr="008C1461">
        <w:rPr>
          <w:rFonts w:ascii="Times New Roman" w:eastAsia="Times New Roman" w:hAnsi="Times New Roman" w:cs="Times New Roman"/>
          <w:color w:val="000000" w:themeColor="text1"/>
          <w:sz w:val="24"/>
          <w:szCs w:val="24"/>
        </w:rPr>
        <w:t>’</w:t>
      </w:r>
      <w:r w:rsidR="299347DD" w:rsidRPr="008C1461">
        <w:rPr>
          <w:rFonts w:ascii="Times New Roman" w:eastAsia="Times New Roman" w:hAnsi="Times New Roman" w:cs="Times New Roman"/>
          <w:color w:val="000000" w:themeColor="text1"/>
          <w:sz w:val="24"/>
          <w:szCs w:val="24"/>
        </w:rPr>
        <w:t xml:space="preserve"> </w:t>
      </w:r>
      <w:r w:rsidR="4039F2E2" w:rsidRPr="008C1461">
        <w:rPr>
          <w:rFonts w:ascii="Times New Roman" w:eastAsia="Times New Roman" w:hAnsi="Times New Roman" w:cs="Times New Roman"/>
          <w:color w:val="000000" w:themeColor="text1"/>
          <w:sz w:val="24"/>
          <w:szCs w:val="24"/>
        </w:rPr>
        <w:t>(Genex Power, 2017)</w:t>
      </w:r>
      <w:r w:rsidR="2990B1F9" w:rsidRPr="008C1461">
        <w:rPr>
          <w:rFonts w:ascii="Times New Roman" w:eastAsia="Times New Roman" w:hAnsi="Times New Roman" w:cs="Times New Roman"/>
          <w:color w:val="000000" w:themeColor="text1"/>
          <w:sz w:val="24"/>
          <w:szCs w:val="24"/>
        </w:rPr>
        <w:t>,</w:t>
      </w:r>
      <w:r w:rsidR="20B051DA" w:rsidRPr="008C1461">
        <w:rPr>
          <w:rFonts w:ascii="Times New Roman" w:eastAsia="Times New Roman" w:hAnsi="Times New Roman" w:cs="Times New Roman"/>
          <w:color w:val="000000" w:themeColor="text1"/>
          <w:sz w:val="24"/>
          <w:szCs w:val="24"/>
        </w:rPr>
        <w:t xml:space="preserve"> suggestive of poor activity duration estimation technique</w:t>
      </w:r>
      <w:r w:rsidR="627FDA57" w:rsidRPr="008C1461">
        <w:rPr>
          <w:rFonts w:ascii="Times New Roman" w:eastAsia="Times New Roman" w:hAnsi="Times New Roman" w:cs="Times New Roman"/>
          <w:color w:val="000000" w:themeColor="text1"/>
          <w:sz w:val="24"/>
          <w:szCs w:val="24"/>
        </w:rPr>
        <w:t>.</w:t>
      </w:r>
      <w:r w:rsidRPr="008C1461">
        <w:rPr>
          <w:rFonts w:ascii="Times New Roman" w:eastAsia="Times New Roman" w:hAnsi="Times New Roman" w:cs="Times New Roman"/>
          <w:color w:val="000000" w:themeColor="text1"/>
          <w:sz w:val="24"/>
          <w:szCs w:val="24"/>
        </w:rPr>
        <w:t xml:space="preserve"> </w:t>
      </w:r>
      <w:r w:rsidR="3980F216" w:rsidRPr="008C1461">
        <w:rPr>
          <w:rFonts w:ascii="Times New Roman" w:eastAsia="Times New Roman" w:hAnsi="Times New Roman" w:cs="Times New Roman"/>
          <w:color w:val="000000" w:themeColor="text1"/>
          <w:sz w:val="24"/>
          <w:szCs w:val="24"/>
        </w:rPr>
        <w:t>D</w:t>
      </w:r>
      <w:r w:rsidR="3246E60C" w:rsidRPr="008C1461">
        <w:rPr>
          <w:rFonts w:ascii="Times New Roman" w:eastAsia="Times New Roman" w:hAnsi="Times New Roman" w:cs="Times New Roman"/>
          <w:color w:val="000000" w:themeColor="text1"/>
          <w:sz w:val="24"/>
          <w:szCs w:val="24"/>
        </w:rPr>
        <w:t>espite this</w:t>
      </w:r>
      <w:r w:rsidRPr="008C1461">
        <w:rPr>
          <w:rFonts w:ascii="Times New Roman" w:eastAsia="Times New Roman" w:hAnsi="Times New Roman" w:cs="Times New Roman"/>
          <w:color w:val="000000" w:themeColor="text1"/>
          <w:sz w:val="24"/>
          <w:szCs w:val="24"/>
        </w:rPr>
        <w:t xml:space="preserve">, Genex was able to start the </w:t>
      </w:r>
      <w:r w:rsidR="1381B28F" w:rsidRPr="008C1461">
        <w:rPr>
          <w:rFonts w:ascii="Times New Roman" w:eastAsia="Times New Roman" w:hAnsi="Times New Roman" w:cs="Times New Roman"/>
          <w:color w:val="000000" w:themeColor="text1"/>
          <w:sz w:val="24"/>
          <w:szCs w:val="24"/>
        </w:rPr>
        <w:t>c</w:t>
      </w:r>
      <w:r w:rsidR="2F3FBA33" w:rsidRPr="008C1461">
        <w:rPr>
          <w:rFonts w:ascii="Times New Roman" w:eastAsia="Times New Roman" w:hAnsi="Times New Roman" w:cs="Times New Roman"/>
          <w:color w:val="000000" w:themeColor="text1"/>
          <w:sz w:val="24"/>
          <w:szCs w:val="24"/>
        </w:rPr>
        <w:t xml:space="preserve">onstruction stage </w:t>
      </w:r>
      <w:r w:rsidR="07E0E1C9" w:rsidRPr="008C1461">
        <w:rPr>
          <w:rFonts w:ascii="Times New Roman" w:eastAsia="Times New Roman" w:hAnsi="Times New Roman" w:cs="Times New Roman"/>
          <w:color w:val="000000" w:themeColor="text1"/>
          <w:sz w:val="24"/>
          <w:szCs w:val="24"/>
        </w:rPr>
        <w:t>before financial closure</w:t>
      </w:r>
      <w:r w:rsidRPr="008C1461">
        <w:rPr>
          <w:rFonts w:ascii="Times New Roman" w:eastAsia="Times New Roman" w:hAnsi="Times New Roman" w:cs="Times New Roman"/>
          <w:color w:val="000000" w:themeColor="text1"/>
          <w:sz w:val="24"/>
          <w:szCs w:val="24"/>
        </w:rPr>
        <w:t xml:space="preserve"> by taking advantage of lead time </w:t>
      </w:r>
      <w:r w:rsidR="6543DFBB" w:rsidRPr="008C1461">
        <w:rPr>
          <w:rFonts w:ascii="Times New Roman" w:eastAsia="Times New Roman" w:hAnsi="Times New Roman" w:cs="Times New Roman"/>
          <w:color w:val="000000" w:themeColor="text1"/>
          <w:sz w:val="24"/>
          <w:szCs w:val="24"/>
        </w:rPr>
        <w:t xml:space="preserve">(see Appendix </w:t>
      </w:r>
      <w:r w:rsidR="001B23DD">
        <w:rPr>
          <w:rFonts w:ascii="Times New Roman" w:eastAsia="Times New Roman" w:hAnsi="Times New Roman" w:cs="Times New Roman"/>
          <w:color w:val="000000" w:themeColor="text1"/>
          <w:sz w:val="24"/>
          <w:szCs w:val="24"/>
        </w:rPr>
        <w:t>A</w:t>
      </w:r>
      <w:r w:rsidR="6543DFBB" w:rsidRPr="008C1461">
        <w:rPr>
          <w:rFonts w:ascii="Times New Roman" w:eastAsia="Times New Roman" w:hAnsi="Times New Roman" w:cs="Times New Roman"/>
          <w:color w:val="000000" w:themeColor="text1"/>
          <w:sz w:val="24"/>
          <w:szCs w:val="24"/>
        </w:rPr>
        <w:t>)</w:t>
      </w:r>
      <w:r w:rsidR="2F3FBA33" w:rsidRPr="008C1461">
        <w:rPr>
          <w:rFonts w:ascii="Times New Roman" w:eastAsia="Times New Roman" w:hAnsi="Times New Roman" w:cs="Times New Roman"/>
          <w:color w:val="000000" w:themeColor="text1"/>
          <w:sz w:val="24"/>
          <w:szCs w:val="24"/>
        </w:rPr>
        <w:t>.</w:t>
      </w:r>
      <w:r w:rsidRPr="008C1461">
        <w:rPr>
          <w:rFonts w:ascii="Times New Roman" w:eastAsia="Times New Roman" w:hAnsi="Times New Roman" w:cs="Times New Roman"/>
          <w:color w:val="000000" w:themeColor="text1"/>
          <w:sz w:val="24"/>
          <w:szCs w:val="24"/>
        </w:rPr>
        <w:t xml:space="preserve"> The ‘in-series’ activities moved to an ‘in-parallel’ format with the overlap representing the lead time as shown in Figure </w:t>
      </w:r>
      <w:r w:rsidR="0099254A">
        <w:rPr>
          <w:rFonts w:ascii="Times New Roman" w:eastAsia="Times New Roman" w:hAnsi="Times New Roman" w:cs="Times New Roman"/>
          <w:color w:val="000000" w:themeColor="text1"/>
          <w:sz w:val="24"/>
          <w:szCs w:val="24"/>
        </w:rPr>
        <w:t>3</w:t>
      </w:r>
      <w:r w:rsidRPr="008C1461">
        <w:rPr>
          <w:rFonts w:ascii="Times New Roman" w:eastAsia="Times New Roman" w:hAnsi="Times New Roman" w:cs="Times New Roman"/>
          <w:color w:val="000000" w:themeColor="text1"/>
          <w:sz w:val="24"/>
          <w:szCs w:val="24"/>
        </w:rPr>
        <w:t>.</w:t>
      </w:r>
    </w:p>
    <w:p w14:paraId="73217E46" w14:textId="2B423308" w:rsidR="270F0A57" w:rsidRPr="008C1461" w:rsidRDefault="2F3FBA33" w:rsidP="00BA1A07">
      <w:pPr>
        <w:spacing w:line="360" w:lineRule="auto"/>
        <w:ind w:left="-20" w:right="-20"/>
        <w:jc w:val="center"/>
        <w:rPr>
          <w:sz w:val="24"/>
          <w:szCs w:val="24"/>
        </w:rPr>
      </w:pPr>
      <w:r w:rsidRPr="008C1461">
        <w:rPr>
          <w:noProof/>
          <w:sz w:val="24"/>
          <w:szCs w:val="24"/>
        </w:rPr>
        <w:drawing>
          <wp:inline distT="0" distB="0" distL="0" distR="0" wp14:anchorId="5CBF0AD6" wp14:editId="56DA70F2">
            <wp:extent cx="3853006" cy="2158171"/>
            <wp:effectExtent l="0" t="0" r="0" b="0"/>
            <wp:docPr id="999701030" name="Picture 99970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701030"/>
                    <pic:cNvPicPr/>
                  </pic:nvPicPr>
                  <pic:blipFill>
                    <a:blip r:embed="rId12">
                      <a:extLst>
                        <a:ext uri="{28A0092B-C50C-407E-A947-70E740481C1C}">
                          <a14:useLocalDpi xmlns:a14="http://schemas.microsoft.com/office/drawing/2010/main" val="0"/>
                        </a:ext>
                      </a:extLst>
                    </a:blip>
                    <a:stretch>
                      <a:fillRect/>
                    </a:stretch>
                  </pic:blipFill>
                  <pic:spPr>
                    <a:xfrm>
                      <a:off x="0" y="0"/>
                      <a:ext cx="3853006" cy="2158171"/>
                    </a:xfrm>
                    <a:prstGeom prst="rect">
                      <a:avLst/>
                    </a:prstGeom>
                  </pic:spPr>
                </pic:pic>
              </a:graphicData>
            </a:graphic>
          </wp:inline>
        </w:drawing>
      </w:r>
    </w:p>
    <w:p w14:paraId="0002AFE5" w14:textId="76A9337F" w:rsidR="270F0A57" w:rsidRPr="00BA1A07" w:rsidRDefault="270F0A57" w:rsidP="00BA1A07">
      <w:pPr>
        <w:spacing w:line="360" w:lineRule="auto"/>
        <w:ind w:left="-20" w:right="-20"/>
        <w:jc w:val="center"/>
        <w:rPr>
          <w:rFonts w:ascii="Times New Roman" w:eastAsia="Times New Roman" w:hAnsi="Times New Roman" w:cs="Times New Roman"/>
          <w:i/>
          <w:color w:val="000000" w:themeColor="text1"/>
        </w:rPr>
      </w:pPr>
      <w:r w:rsidRPr="00BA1A07">
        <w:rPr>
          <w:rFonts w:ascii="Times New Roman" w:eastAsia="Times New Roman" w:hAnsi="Times New Roman" w:cs="Times New Roman"/>
          <w:i/>
        </w:rPr>
        <w:t xml:space="preserve">Figure </w:t>
      </w:r>
      <w:r w:rsidR="00010E82">
        <w:rPr>
          <w:rFonts w:ascii="Times New Roman" w:eastAsia="Times New Roman" w:hAnsi="Times New Roman" w:cs="Times New Roman"/>
          <w:i/>
        </w:rPr>
        <w:t>3</w:t>
      </w:r>
      <w:r w:rsidRPr="00BA1A07">
        <w:rPr>
          <w:rFonts w:ascii="Times New Roman" w:eastAsia="Times New Roman" w:hAnsi="Times New Roman" w:cs="Times New Roman"/>
          <w:i/>
        </w:rPr>
        <w:t>:Genex Lead Time/Intentional Acceleration [A</w:t>
      </w:r>
      <w:r w:rsidR="06A49EDA" w:rsidRPr="00BA1A07">
        <w:rPr>
          <w:rFonts w:ascii="Times New Roman" w:eastAsia="Times New Roman" w:hAnsi="Times New Roman" w:cs="Times New Roman"/>
          <w:i/>
        </w:rPr>
        <w:t>dapted</w:t>
      </w:r>
      <w:r w:rsidRPr="00BA1A07">
        <w:rPr>
          <w:rFonts w:ascii="Times New Roman" w:eastAsia="Times New Roman" w:hAnsi="Times New Roman" w:cs="Times New Roman"/>
          <w:i/>
        </w:rPr>
        <w:t xml:space="preserve"> From </w:t>
      </w:r>
      <w:r w:rsidR="6B4823FA" w:rsidRPr="00BA1A07">
        <w:rPr>
          <w:rFonts w:ascii="Times New Roman" w:eastAsia="Times New Roman" w:hAnsi="Times New Roman" w:cs="Times New Roman"/>
          <w:i/>
          <w:color w:val="000000" w:themeColor="text1"/>
        </w:rPr>
        <w:t>(Hartley 2018, p.</w:t>
      </w:r>
      <w:r w:rsidR="688E9371" w:rsidRPr="00BA1A07">
        <w:rPr>
          <w:rFonts w:ascii="Times New Roman" w:eastAsia="Times New Roman" w:hAnsi="Times New Roman" w:cs="Times New Roman"/>
          <w:i/>
          <w:color w:val="000000" w:themeColor="text1"/>
        </w:rPr>
        <w:t>184</w:t>
      </w:r>
      <w:r w:rsidR="1E1BF8E5" w:rsidRPr="2059267D">
        <w:rPr>
          <w:rFonts w:ascii="Times New Roman" w:eastAsia="Times New Roman" w:hAnsi="Times New Roman" w:cs="Times New Roman"/>
          <w:i/>
          <w:iCs/>
          <w:color w:val="000000" w:themeColor="text1"/>
        </w:rPr>
        <w:t>)</w:t>
      </w:r>
      <w:r w:rsidR="4E6DBB6F" w:rsidRPr="2059267D">
        <w:rPr>
          <w:rFonts w:ascii="Times New Roman" w:eastAsia="Times New Roman" w:hAnsi="Times New Roman" w:cs="Times New Roman"/>
          <w:i/>
          <w:iCs/>
          <w:color w:val="000000" w:themeColor="text1"/>
        </w:rPr>
        <w:t>]</w:t>
      </w:r>
    </w:p>
    <w:p w14:paraId="38706C7D" w14:textId="77777777" w:rsidR="009538C9" w:rsidRDefault="009538C9" w:rsidP="002C1136">
      <w:pPr>
        <w:spacing w:line="360" w:lineRule="auto"/>
        <w:ind w:left="-20" w:right="-20"/>
        <w:jc w:val="both"/>
        <w:rPr>
          <w:rFonts w:ascii="Times New Roman" w:eastAsia="Times New Roman" w:hAnsi="Times New Roman" w:cs="Times New Roman"/>
          <w:sz w:val="24"/>
          <w:szCs w:val="24"/>
        </w:rPr>
      </w:pPr>
    </w:p>
    <w:p w14:paraId="0DE65B54" w14:textId="324C694D" w:rsidR="4D1AC9DE" w:rsidRPr="008C1461" w:rsidRDefault="053459ED" w:rsidP="002C1136">
      <w:pPr>
        <w:spacing w:line="360" w:lineRule="auto"/>
        <w:ind w:left="-20" w:right="-20"/>
        <w:jc w:val="both"/>
        <w:rPr>
          <w:rFonts w:ascii="Times New Roman" w:eastAsia="Times New Roman" w:hAnsi="Times New Roman" w:cs="Times New Roman"/>
          <w:sz w:val="24"/>
          <w:szCs w:val="24"/>
        </w:rPr>
      </w:pPr>
      <w:r w:rsidRPr="008C1461">
        <w:rPr>
          <w:rFonts w:ascii="Times New Roman" w:eastAsia="Times New Roman" w:hAnsi="Times New Roman" w:cs="Times New Roman"/>
          <w:sz w:val="24"/>
          <w:szCs w:val="24"/>
        </w:rPr>
        <w:t xml:space="preserve">Figure </w:t>
      </w:r>
      <w:r w:rsidR="00CD6901">
        <w:rPr>
          <w:rFonts w:ascii="Times New Roman" w:eastAsia="Times New Roman" w:hAnsi="Times New Roman" w:cs="Times New Roman"/>
          <w:sz w:val="24"/>
          <w:szCs w:val="24"/>
        </w:rPr>
        <w:t>4</w:t>
      </w:r>
      <w:r w:rsidRPr="008C1461">
        <w:rPr>
          <w:rFonts w:ascii="Times New Roman" w:eastAsia="Times New Roman" w:hAnsi="Times New Roman" w:cs="Times New Roman"/>
          <w:sz w:val="24"/>
          <w:szCs w:val="24"/>
        </w:rPr>
        <w:t xml:space="preserve"> illustrates how the revised project timeline Gantt chart with the lead time Project Financing and Construction was </w:t>
      </w:r>
      <w:r w:rsidR="6ECDF3A5" w:rsidRPr="008C1461">
        <w:rPr>
          <w:rFonts w:ascii="Times New Roman" w:eastAsia="Times New Roman" w:hAnsi="Times New Roman" w:cs="Times New Roman"/>
          <w:sz w:val="24"/>
          <w:szCs w:val="24"/>
        </w:rPr>
        <w:t>a</w:t>
      </w:r>
      <w:r w:rsidR="3F5B8587" w:rsidRPr="008C1461">
        <w:rPr>
          <w:rFonts w:ascii="Times New Roman" w:eastAsia="Times New Roman" w:hAnsi="Times New Roman" w:cs="Times New Roman"/>
          <w:sz w:val="24"/>
          <w:szCs w:val="24"/>
        </w:rPr>
        <w:t xml:space="preserve"> more</w:t>
      </w:r>
      <w:r w:rsidRPr="008C1461">
        <w:rPr>
          <w:rFonts w:ascii="Times New Roman" w:eastAsia="Times New Roman" w:hAnsi="Times New Roman" w:cs="Times New Roman"/>
          <w:sz w:val="24"/>
          <w:szCs w:val="24"/>
        </w:rPr>
        <w:t xml:space="preserve"> accurate timeline </w:t>
      </w:r>
      <w:r w:rsidR="3F5B8587" w:rsidRPr="008C1461">
        <w:rPr>
          <w:rFonts w:ascii="Times New Roman" w:eastAsia="Times New Roman" w:hAnsi="Times New Roman" w:cs="Times New Roman"/>
          <w:sz w:val="24"/>
          <w:szCs w:val="24"/>
        </w:rPr>
        <w:t xml:space="preserve">for those stages </w:t>
      </w:r>
      <w:r w:rsidRPr="008C1461">
        <w:rPr>
          <w:rFonts w:ascii="Times New Roman" w:eastAsia="Times New Roman" w:hAnsi="Times New Roman" w:cs="Times New Roman"/>
          <w:sz w:val="24"/>
          <w:szCs w:val="24"/>
        </w:rPr>
        <w:t xml:space="preserve">as it </w:t>
      </w:r>
      <w:r w:rsidR="3F5B8587" w:rsidRPr="008C1461">
        <w:rPr>
          <w:rFonts w:ascii="Times New Roman" w:eastAsia="Times New Roman" w:hAnsi="Times New Roman" w:cs="Times New Roman"/>
          <w:sz w:val="24"/>
          <w:szCs w:val="24"/>
        </w:rPr>
        <w:t>was made</w:t>
      </w:r>
      <w:r w:rsidRPr="008C1461">
        <w:rPr>
          <w:rFonts w:ascii="Times New Roman" w:eastAsia="Times New Roman" w:hAnsi="Times New Roman" w:cs="Times New Roman"/>
          <w:sz w:val="24"/>
          <w:szCs w:val="24"/>
        </w:rPr>
        <w:t xml:space="preserve"> later</w:t>
      </w:r>
      <w:r w:rsidR="3F5B8587" w:rsidRPr="008C1461">
        <w:rPr>
          <w:rFonts w:ascii="Times New Roman" w:eastAsia="Times New Roman" w:hAnsi="Times New Roman" w:cs="Times New Roman"/>
          <w:sz w:val="24"/>
          <w:szCs w:val="24"/>
        </w:rPr>
        <w:t>.</w:t>
      </w:r>
    </w:p>
    <w:p w14:paraId="61ABB885" w14:textId="6E311AA1" w:rsidR="4D1AC9DE" w:rsidRPr="008C1461" w:rsidRDefault="007A7A53" w:rsidP="00BA1A07">
      <w:pPr>
        <w:spacing w:line="360" w:lineRule="auto"/>
        <w:ind w:left="-20" w:right="-20"/>
        <w:jc w:val="center"/>
        <w:rPr>
          <w:sz w:val="24"/>
          <w:szCs w:val="24"/>
        </w:rPr>
      </w:pPr>
      <w:r w:rsidRPr="008C1461">
        <w:rPr>
          <w:noProof/>
          <w:sz w:val="24"/>
          <w:szCs w:val="24"/>
        </w:rPr>
        <w:drawing>
          <wp:inline distT="0" distB="0" distL="0" distR="0" wp14:anchorId="3C2727AE" wp14:editId="11FBB910">
            <wp:extent cx="4572000" cy="3171825"/>
            <wp:effectExtent l="0" t="0" r="0" b="0"/>
            <wp:docPr id="381275040" name="Picture 38127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75040"/>
                    <pic:cNvPicPr/>
                  </pic:nvPicPr>
                  <pic:blipFill>
                    <a:blip r:embed="rId13">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45A03DD9" w14:textId="48033BBF" w:rsidR="00BA1A07" w:rsidRPr="00BA1A07" w:rsidRDefault="0AA904F2" w:rsidP="00BA1A07">
      <w:pPr>
        <w:spacing w:line="360" w:lineRule="auto"/>
        <w:ind w:left="-20" w:right="-20"/>
        <w:jc w:val="center"/>
        <w:rPr>
          <w:rFonts w:ascii="Times New Roman" w:eastAsia="Times New Roman" w:hAnsi="Times New Roman" w:cs="Times New Roman"/>
          <w:i/>
          <w:color w:val="000000" w:themeColor="text1"/>
        </w:rPr>
      </w:pPr>
      <w:r w:rsidRPr="00BA1A07">
        <w:rPr>
          <w:rFonts w:ascii="Times New Roman" w:eastAsia="Times New Roman" w:hAnsi="Times New Roman" w:cs="Times New Roman"/>
          <w:i/>
        </w:rPr>
        <w:t xml:space="preserve">Figure </w:t>
      </w:r>
      <w:r w:rsidR="00CD6901">
        <w:rPr>
          <w:rFonts w:ascii="Times New Roman" w:eastAsia="Times New Roman" w:hAnsi="Times New Roman" w:cs="Times New Roman"/>
          <w:i/>
        </w:rPr>
        <w:t>4</w:t>
      </w:r>
      <w:r w:rsidRPr="00BA1A07">
        <w:rPr>
          <w:rFonts w:ascii="Times New Roman" w:eastAsia="Times New Roman" w:hAnsi="Times New Roman" w:cs="Times New Roman"/>
          <w:i/>
        </w:rPr>
        <w:t xml:space="preserve"> Estimating Time Accuracy</w:t>
      </w:r>
      <w:r w:rsidR="1FFB2E25" w:rsidRPr="00BA1A07">
        <w:rPr>
          <w:rFonts w:ascii="Times New Roman" w:eastAsia="Times New Roman" w:hAnsi="Times New Roman" w:cs="Times New Roman"/>
          <w:i/>
        </w:rPr>
        <w:t xml:space="preserve">, </w:t>
      </w:r>
      <w:r w:rsidR="002EA767" w:rsidRPr="2059267D">
        <w:rPr>
          <w:rFonts w:ascii="Times New Roman" w:eastAsia="Times New Roman" w:hAnsi="Times New Roman" w:cs="Times New Roman"/>
          <w:i/>
          <w:iCs/>
        </w:rPr>
        <w:t>[</w:t>
      </w:r>
      <w:r w:rsidR="1FFB2E25" w:rsidRPr="00BA1A07">
        <w:rPr>
          <w:rFonts w:ascii="Times New Roman" w:eastAsia="Times New Roman" w:hAnsi="Times New Roman" w:cs="Times New Roman"/>
          <w:i/>
        </w:rPr>
        <w:t>Adapted From (</w:t>
      </w:r>
      <w:r w:rsidR="1FFB2E25" w:rsidRPr="00BA1A07">
        <w:rPr>
          <w:rFonts w:ascii="Times New Roman" w:eastAsia="Times New Roman" w:hAnsi="Times New Roman" w:cs="Times New Roman"/>
          <w:i/>
          <w:color w:val="000000" w:themeColor="text1"/>
        </w:rPr>
        <w:t>Hartley 2018, p.</w:t>
      </w:r>
      <w:r w:rsidR="08B0122B" w:rsidRPr="00BA1A07">
        <w:rPr>
          <w:rFonts w:ascii="Times New Roman" w:eastAsia="Times New Roman" w:hAnsi="Times New Roman" w:cs="Times New Roman"/>
          <w:i/>
          <w:color w:val="000000" w:themeColor="text1"/>
        </w:rPr>
        <w:t>176</w:t>
      </w:r>
      <w:r w:rsidR="4D70E2E5" w:rsidRPr="2059267D">
        <w:rPr>
          <w:rFonts w:ascii="Times New Roman" w:eastAsia="Times New Roman" w:hAnsi="Times New Roman" w:cs="Times New Roman"/>
          <w:i/>
          <w:iCs/>
          <w:color w:val="000000" w:themeColor="text1"/>
        </w:rPr>
        <w:t>)</w:t>
      </w:r>
      <w:r w:rsidR="3F888AAB" w:rsidRPr="2059267D">
        <w:rPr>
          <w:rFonts w:ascii="Times New Roman" w:eastAsia="Times New Roman" w:hAnsi="Times New Roman" w:cs="Times New Roman"/>
          <w:i/>
          <w:iCs/>
          <w:color w:val="000000" w:themeColor="text1"/>
        </w:rPr>
        <w:t>]</w:t>
      </w:r>
    </w:p>
    <w:p w14:paraId="75B800C7" w14:textId="0430E613" w:rsidR="723A3CB5" w:rsidRPr="008C1461" w:rsidRDefault="1B739061" w:rsidP="002C1136">
      <w:pPr>
        <w:spacing w:line="360" w:lineRule="auto"/>
        <w:ind w:left="-20" w:right="-20"/>
        <w:jc w:val="both"/>
        <w:rPr>
          <w:rFonts w:ascii="Times New Roman" w:eastAsia="Times New Roman" w:hAnsi="Times New Roman" w:cs="Times New Roman"/>
          <w:sz w:val="24"/>
          <w:szCs w:val="24"/>
        </w:rPr>
      </w:pPr>
      <w:r w:rsidRPr="008C1461">
        <w:rPr>
          <w:rFonts w:ascii="Times New Roman" w:eastAsia="Times New Roman" w:hAnsi="Times New Roman" w:cs="Times New Roman"/>
          <w:sz w:val="24"/>
          <w:szCs w:val="24"/>
        </w:rPr>
        <w:t>Although the construction stage was completed on time</w:t>
      </w:r>
      <w:r w:rsidR="733C38A2" w:rsidRPr="008C1461">
        <w:rPr>
          <w:rFonts w:ascii="Times New Roman" w:eastAsia="Times New Roman" w:hAnsi="Times New Roman" w:cs="Times New Roman"/>
          <w:sz w:val="24"/>
          <w:szCs w:val="24"/>
        </w:rPr>
        <w:t xml:space="preserve"> (Genex Power 2017)</w:t>
      </w:r>
      <w:r w:rsidRPr="008C1461">
        <w:rPr>
          <w:rFonts w:ascii="Times New Roman" w:eastAsia="Times New Roman" w:hAnsi="Times New Roman" w:cs="Times New Roman"/>
          <w:sz w:val="24"/>
          <w:szCs w:val="24"/>
        </w:rPr>
        <w:t xml:space="preserve">, unexpected delays in the commissioning stage of the project (connecting to grid) meant that the practical completion date of the project was </w:t>
      </w:r>
      <w:r w:rsidR="45B3E2D1" w:rsidRPr="008C1461">
        <w:rPr>
          <w:rFonts w:ascii="Times New Roman" w:eastAsia="Times New Roman" w:hAnsi="Times New Roman" w:cs="Times New Roman"/>
          <w:sz w:val="24"/>
          <w:szCs w:val="24"/>
        </w:rPr>
        <w:t>1 year later than planned (planned completion – Q4 2017, practical completion Q4 2018</w:t>
      </w:r>
      <w:r w:rsidR="5D79E5E3" w:rsidRPr="008C1461">
        <w:rPr>
          <w:rFonts w:ascii="Times New Roman" w:eastAsia="Times New Roman" w:hAnsi="Times New Roman" w:cs="Times New Roman"/>
          <w:sz w:val="24"/>
          <w:szCs w:val="24"/>
        </w:rPr>
        <w:t>)</w:t>
      </w:r>
      <w:r w:rsidR="0B36898D" w:rsidRPr="008C1461">
        <w:rPr>
          <w:rFonts w:ascii="Times New Roman" w:eastAsia="Times New Roman" w:hAnsi="Times New Roman" w:cs="Times New Roman"/>
          <w:sz w:val="24"/>
          <w:szCs w:val="24"/>
        </w:rPr>
        <w:t xml:space="preserve"> </w:t>
      </w:r>
      <w:r w:rsidR="4374D85A" w:rsidRPr="008C1461">
        <w:rPr>
          <w:rFonts w:ascii="Times New Roman" w:eastAsia="Times New Roman" w:hAnsi="Times New Roman" w:cs="Times New Roman"/>
          <w:sz w:val="24"/>
          <w:szCs w:val="24"/>
        </w:rPr>
        <w:t>(Genex Power, 2018)</w:t>
      </w:r>
      <w:r w:rsidR="01A49EA9" w:rsidRPr="008C1461">
        <w:rPr>
          <w:rFonts w:ascii="Times New Roman" w:eastAsia="Times New Roman" w:hAnsi="Times New Roman" w:cs="Times New Roman"/>
          <w:sz w:val="24"/>
          <w:szCs w:val="24"/>
        </w:rPr>
        <w:t>.</w:t>
      </w:r>
    </w:p>
    <w:p w14:paraId="44B7E4DF" w14:textId="5B8074CC" w:rsidR="723A3CB5" w:rsidRDefault="4048A9B5" w:rsidP="002C1136">
      <w:pPr>
        <w:spacing w:line="360" w:lineRule="auto"/>
        <w:ind w:left="-20" w:right="-20"/>
        <w:jc w:val="both"/>
        <w:rPr>
          <w:rFonts w:ascii="Times New Roman" w:eastAsia="Times New Roman" w:hAnsi="Times New Roman" w:cs="Times New Roman"/>
          <w:sz w:val="24"/>
          <w:szCs w:val="24"/>
        </w:rPr>
      </w:pPr>
      <w:r w:rsidRPr="008C1461">
        <w:rPr>
          <w:rFonts w:ascii="Times New Roman" w:eastAsia="Times New Roman" w:hAnsi="Times New Roman" w:cs="Times New Roman"/>
          <w:color w:val="000000" w:themeColor="text1"/>
          <w:sz w:val="24"/>
          <w:szCs w:val="24"/>
        </w:rPr>
        <w:t xml:space="preserve">Ben Guo said, </w:t>
      </w:r>
      <w:r w:rsidR="60F6371C" w:rsidRPr="008C1461">
        <w:rPr>
          <w:rFonts w:ascii="Times New Roman" w:eastAsia="Times New Roman" w:hAnsi="Times New Roman" w:cs="Times New Roman"/>
          <w:color w:val="000000" w:themeColor="text1"/>
          <w:sz w:val="24"/>
          <w:szCs w:val="24"/>
        </w:rPr>
        <w:t>“There was a lot of issues doing that right because back then the grid operators were still quite inexperienced in terms of connecting new renewable energy projects... You need additional equipment and whatnot”</w:t>
      </w:r>
      <w:r w:rsidR="3009A75F" w:rsidRPr="008C1461">
        <w:rPr>
          <w:rFonts w:ascii="Times New Roman" w:eastAsia="Times New Roman" w:hAnsi="Times New Roman" w:cs="Times New Roman"/>
          <w:color w:val="000000" w:themeColor="text1"/>
          <w:sz w:val="24"/>
          <w:szCs w:val="24"/>
        </w:rPr>
        <w:t xml:space="preserve"> (personal interview, 5 April, 2024).</w:t>
      </w:r>
      <w:r w:rsidR="1F9B1C4E" w:rsidRPr="008C1461">
        <w:rPr>
          <w:rFonts w:ascii="Times New Roman" w:eastAsia="Times New Roman" w:hAnsi="Times New Roman" w:cs="Times New Roman"/>
          <w:color w:val="000000" w:themeColor="text1"/>
          <w:sz w:val="24"/>
          <w:szCs w:val="24"/>
        </w:rPr>
        <w:t xml:space="preserve"> </w:t>
      </w:r>
      <w:r w:rsidR="1F9B1C4E" w:rsidRPr="008C1461">
        <w:rPr>
          <w:rFonts w:ascii="Times New Roman" w:eastAsia="Times New Roman" w:hAnsi="Times New Roman" w:cs="Times New Roman"/>
          <w:sz w:val="24"/>
          <w:szCs w:val="24"/>
        </w:rPr>
        <w:t xml:space="preserve">This demonstrates failure to identify the task dependencies, underestimating the effort required and a lack of understanding of what is required early in the project life cycle which resulted in a delay in the finalisation of the </w:t>
      </w:r>
      <w:r w:rsidR="21D45331" w:rsidRPr="008C1461">
        <w:rPr>
          <w:rFonts w:ascii="Times New Roman" w:eastAsia="Times New Roman" w:hAnsi="Times New Roman" w:cs="Times New Roman"/>
          <w:sz w:val="24"/>
          <w:szCs w:val="24"/>
        </w:rPr>
        <w:t>project.</w:t>
      </w:r>
    </w:p>
    <w:p w14:paraId="2157B8E4" w14:textId="77777777" w:rsidR="00D32BF3" w:rsidRDefault="00D32BF3" w:rsidP="002C1136">
      <w:pPr>
        <w:spacing w:line="360" w:lineRule="auto"/>
        <w:ind w:left="-20" w:right="-20"/>
        <w:jc w:val="both"/>
        <w:rPr>
          <w:rFonts w:ascii="Times New Roman" w:eastAsia="Times New Roman" w:hAnsi="Times New Roman" w:cs="Times New Roman"/>
          <w:sz w:val="24"/>
          <w:szCs w:val="24"/>
        </w:rPr>
      </w:pPr>
    </w:p>
    <w:p w14:paraId="3D3DC6B0" w14:textId="77777777" w:rsidR="003606B7" w:rsidRPr="00D32BF3" w:rsidRDefault="003606B7" w:rsidP="003606B7">
      <w:pPr>
        <w:pStyle w:val="Heading3"/>
        <w:rPr>
          <w:b/>
          <w:lang w:eastAsia="zh-CN"/>
        </w:rPr>
      </w:pPr>
      <w:bookmarkStart w:id="48" w:name="_Toc164071883"/>
      <w:r w:rsidRPr="00D32BF3">
        <w:rPr>
          <w:b/>
          <w:lang w:eastAsia="zh-CN"/>
        </w:rPr>
        <w:t>3.4.2  STAKEHOLDERS / COMMUNICATION / HR MANAGEMENT</w:t>
      </w:r>
      <w:bookmarkEnd w:id="48"/>
    </w:p>
    <w:p w14:paraId="05FC1A85" w14:textId="3366DC8F" w:rsidR="003606B7" w:rsidRPr="003606B7" w:rsidRDefault="003606B7" w:rsidP="003606B7">
      <w:pPr>
        <w:spacing w:line="360" w:lineRule="auto"/>
        <w:ind w:left="-20" w:right="-20"/>
        <w:jc w:val="both"/>
        <w:rPr>
          <w:rFonts w:ascii="Times New Roman" w:eastAsia="Times New Roman" w:hAnsi="Times New Roman" w:cs="Times New Roman"/>
          <w:sz w:val="24"/>
          <w:szCs w:val="24"/>
          <w:lang w:eastAsia="zh-CN"/>
        </w:rPr>
      </w:pPr>
      <w:r w:rsidRPr="003606B7">
        <w:rPr>
          <w:rFonts w:ascii="Times New Roman" w:eastAsia="Times New Roman" w:hAnsi="Times New Roman" w:cs="Times New Roman"/>
          <w:sz w:val="24"/>
          <w:szCs w:val="24"/>
          <w:lang w:eastAsia="zh-CN"/>
        </w:rPr>
        <w:t xml:space="preserve">Communication between stakeholders and HR management was clear and concise in the execution stage, which is evident through the ASX announcements on every step of the ongoing construction. These reports detail the tasks completed since the last announcement with accompanying images, examples of which can be seen in Appendix </w:t>
      </w:r>
      <w:r w:rsidR="001B23DD">
        <w:rPr>
          <w:rFonts w:ascii="Times New Roman" w:eastAsia="Times New Roman" w:hAnsi="Times New Roman" w:cs="Times New Roman"/>
          <w:sz w:val="24"/>
          <w:szCs w:val="24"/>
          <w:lang w:eastAsia="zh-CN"/>
        </w:rPr>
        <w:t>D</w:t>
      </w:r>
      <w:r w:rsidRPr="003606B7">
        <w:rPr>
          <w:rFonts w:ascii="Times New Roman" w:eastAsia="Times New Roman" w:hAnsi="Times New Roman" w:cs="Times New Roman"/>
          <w:sz w:val="24"/>
          <w:szCs w:val="24"/>
          <w:lang w:eastAsia="zh-CN"/>
        </w:rPr>
        <w:t xml:space="preserve"> (ASX, 2017). </w:t>
      </w:r>
    </w:p>
    <w:p w14:paraId="29FED30D" w14:textId="339205DB" w:rsidR="003606B7" w:rsidRDefault="003606B7" w:rsidP="003606B7">
      <w:pPr>
        <w:spacing w:line="360" w:lineRule="auto"/>
        <w:ind w:left="-20" w:right="-20"/>
        <w:jc w:val="both"/>
        <w:rPr>
          <w:rFonts w:ascii="Times New Roman" w:eastAsia="Times New Roman" w:hAnsi="Times New Roman" w:cs="Times New Roman"/>
          <w:sz w:val="24"/>
          <w:szCs w:val="24"/>
          <w:lang w:eastAsia="zh-CN"/>
        </w:rPr>
      </w:pPr>
      <w:r w:rsidRPr="003606B7">
        <w:rPr>
          <w:rFonts w:ascii="Times New Roman" w:eastAsia="Times New Roman" w:hAnsi="Times New Roman" w:cs="Times New Roman"/>
          <w:sz w:val="24"/>
          <w:szCs w:val="24"/>
          <w:lang w:eastAsia="zh-CN"/>
        </w:rPr>
        <w:t xml:space="preserve">Following construction, delays in grid connection caused a dispute between Genex and UGL about how much of the issue was within UGL’s contractual scope and responsibilities. This was settled with a compromise between the two parties after legal negotiations resulting in UGL having to pay Genex upwards of $5 million to partially compensate for delay costs as well as legal court fees (Mr B, Guo personal interview, 5 April 2024). This is an example of a compromising strategy to deal with stakeholder pressures.    </w:t>
      </w:r>
    </w:p>
    <w:p w14:paraId="75DF1133" w14:textId="77777777" w:rsidR="00D32BF3" w:rsidRDefault="00D32BF3" w:rsidP="003606B7">
      <w:pPr>
        <w:spacing w:line="360" w:lineRule="auto"/>
        <w:ind w:left="-20" w:right="-20"/>
        <w:jc w:val="both"/>
        <w:rPr>
          <w:rFonts w:ascii="Times New Roman" w:eastAsia="Times New Roman" w:hAnsi="Times New Roman" w:cs="Times New Roman"/>
          <w:sz w:val="24"/>
          <w:szCs w:val="24"/>
          <w:lang w:eastAsia="zh-CN"/>
        </w:rPr>
      </w:pPr>
    </w:p>
    <w:p w14:paraId="0AF4231C" w14:textId="5C13095B" w:rsidR="008C1461" w:rsidRPr="008C1461" w:rsidRDefault="00CD2CFD" w:rsidP="6C5250D7">
      <w:pPr>
        <w:pStyle w:val="Heading3"/>
        <w:spacing w:line="360" w:lineRule="auto"/>
        <w:rPr>
          <w:b/>
        </w:rPr>
      </w:pPr>
      <w:bookmarkStart w:id="49" w:name="_Toc164071884"/>
      <w:r w:rsidRPr="6C5250D7">
        <w:rPr>
          <w:b/>
        </w:rPr>
        <w:t>3.4.3  QUALITY MANAGEMENT</w:t>
      </w:r>
      <w:bookmarkEnd w:id="49"/>
      <w:r w:rsidRPr="6C5250D7">
        <w:rPr>
          <w:b/>
        </w:rPr>
        <w:t xml:space="preserve"> </w:t>
      </w:r>
    </w:p>
    <w:p w14:paraId="3569286C" w14:textId="1B3692DE" w:rsidR="2A1835D8" w:rsidRPr="00720EEF" w:rsidRDefault="2A1835D8" w:rsidP="002C1136">
      <w:pPr>
        <w:spacing w:line="360" w:lineRule="auto"/>
        <w:ind w:left="-20" w:right="-20"/>
        <w:jc w:val="both"/>
        <w:rPr>
          <w:rFonts w:ascii="Times New Roman" w:eastAsia="Times New Roman" w:hAnsi="Times New Roman" w:cs="Times New Roman"/>
          <w:color w:val="000000" w:themeColor="text1"/>
          <w:sz w:val="24"/>
          <w:szCs w:val="24"/>
        </w:rPr>
      </w:pPr>
      <w:r w:rsidRPr="00720EEF">
        <w:rPr>
          <w:rFonts w:ascii="Times New Roman" w:eastAsia="Times New Roman" w:hAnsi="Times New Roman" w:cs="Times New Roman"/>
          <w:color w:val="000000" w:themeColor="text1"/>
          <w:sz w:val="24"/>
          <w:szCs w:val="24"/>
        </w:rPr>
        <w:t>Quality management tactics implemented by AECOM and UGL include:</w:t>
      </w:r>
    </w:p>
    <w:p w14:paraId="722EE49B" w14:textId="3539FBF8" w:rsidR="2A1835D8" w:rsidRPr="00720EEF" w:rsidRDefault="2A1835D8" w:rsidP="002C1136">
      <w:pPr>
        <w:spacing w:line="360" w:lineRule="auto"/>
        <w:ind w:left="-20" w:right="-20"/>
        <w:jc w:val="both"/>
        <w:rPr>
          <w:rFonts w:ascii="Times New Roman" w:eastAsia="Times New Roman" w:hAnsi="Times New Roman" w:cs="Times New Roman"/>
          <w:color w:val="000000" w:themeColor="text1"/>
          <w:sz w:val="24"/>
          <w:szCs w:val="24"/>
        </w:rPr>
      </w:pPr>
      <w:r w:rsidRPr="00720EEF">
        <w:rPr>
          <w:rFonts w:ascii="Times New Roman" w:eastAsia="Times New Roman" w:hAnsi="Times New Roman" w:cs="Times New Roman"/>
          <w:color w:val="000000" w:themeColor="text1"/>
          <w:sz w:val="24"/>
          <w:szCs w:val="24"/>
        </w:rPr>
        <w:t>Compliance with Standards: The EPC Contractor adheres to stringent quality assurance protocols, in line with ISO 9001 management guidelines for construction activities</w:t>
      </w:r>
      <w:r w:rsidR="1B5D1532" w:rsidRPr="00720EEF">
        <w:rPr>
          <w:rFonts w:ascii="Times New Roman" w:eastAsia="Times New Roman" w:hAnsi="Times New Roman" w:cs="Times New Roman"/>
          <w:color w:val="000000" w:themeColor="text1"/>
          <w:sz w:val="24"/>
          <w:szCs w:val="24"/>
        </w:rPr>
        <w:t>.</w:t>
      </w:r>
      <w:r w:rsidR="6D8EF08E" w:rsidRPr="00720EEF">
        <w:rPr>
          <w:rFonts w:ascii="Times New Roman" w:eastAsia="Times New Roman" w:hAnsi="Times New Roman" w:cs="Times New Roman"/>
          <w:color w:val="000000" w:themeColor="text1"/>
          <w:sz w:val="24"/>
          <w:szCs w:val="24"/>
        </w:rPr>
        <w:t>(Crowley</w:t>
      </w:r>
      <w:r w:rsidR="0FB6882A" w:rsidRPr="00720EEF">
        <w:rPr>
          <w:rFonts w:ascii="Times New Roman" w:eastAsia="Times New Roman" w:hAnsi="Times New Roman" w:cs="Times New Roman"/>
          <w:color w:val="000000" w:themeColor="text1"/>
          <w:sz w:val="24"/>
          <w:szCs w:val="24"/>
        </w:rPr>
        <w:t xml:space="preserve"> </w:t>
      </w:r>
      <w:r w:rsidR="6D8EF08E" w:rsidRPr="00720EEF">
        <w:rPr>
          <w:rFonts w:ascii="Times New Roman" w:eastAsia="Times New Roman" w:hAnsi="Times New Roman" w:cs="Times New Roman"/>
          <w:color w:val="000000" w:themeColor="text1"/>
          <w:sz w:val="24"/>
          <w:szCs w:val="24"/>
        </w:rPr>
        <w:t>A</w:t>
      </w:r>
      <w:r w:rsidR="58DFEC0D" w:rsidRPr="00720EEF">
        <w:rPr>
          <w:rFonts w:ascii="Times New Roman" w:eastAsia="Times New Roman" w:hAnsi="Times New Roman" w:cs="Times New Roman"/>
          <w:color w:val="000000" w:themeColor="text1"/>
          <w:sz w:val="24"/>
          <w:szCs w:val="24"/>
        </w:rPr>
        <w:t>.</w:t>
      </w:r>
      <w:r w:rsidR="0AF489C8" w:rsidRPr="00720EEF">
        <w:rPr>
          <w:rFonts w:ascii="Times New Roman" w:eastAsia="Times New Roman" w:hAnsi="Times New Roman" w:cs="Times New Roman"/>
          <w:color w:val="000000" w:themeColor="text1"/>
          <w:sz w:val="24"/>
          <w:szCs w:val="24"/>
        </w:rPr>
        <w:t>,</w:t>
      </w:r>
      <w:r w:rsidR="6D8EF08E" w:rsidRPr="00720EEF">
        <w:rPr>
          <w:rFonts w:ascii="Times New Roman" w:eastAsia="Times New Roman" w:hAnsi="Times New Roman" w:cs="Times New Roman"/>
          <w:color w:val="000000" w:themeColor="text1"/>
          <w:sz w:val="24"/>
          <w:szCs w:val="24"/>
        </w:rPr>
        <w:t xml:space="preserve"> </w:t>
      </w:r>
      <w:r w:rsidR="126E0061" w:rsidRPr="00720EEF">
        <w:rPr>
          <w:rFonts w:ascii="Times New Roman" w:eastAsia="Times New Roman" w:hAnsi="Times New Roman" w:cs="Times New Roman"/>
          <w:color w:val="000000" w:themeColor="text1"/>
          <w:sz w:val="24"/>
          <w:szCs w:val="24"/>
        </w:rPr>
        <w:t>2022</w:t>
      </w:r>
      <w:r w:rsidR="6D8EF08E" w:rsidRPr="00720EEF">
        <w:rPr>
          <w:rFonts w:ascii="Times New Roman" w:eastAsia="Times New Roman" w:hAnsi="Times New Roman" w:cs="Times New Roman"/>
          <w:color w:val="000000" w:themeColor="text1"/>
          <w:sz w:val="24"/>
          <w:szCs w:val="24"/>
        </w:rPr>
        <w:t>)</w:t>
      </w:r>
      <w:r w:rsidRPr="00720EEF">
        <w:rPr>
          <w:rFonts w:ascii="Times New Roman" w:eastAsia="Times New Roman" w:hAnsi="Times New Roman" w:cs="Times New Roman"/>
          <w:color w:val="000000" w:themeColor="text1"/>
          <w:sz w:val="24"/>
          <w:szCs w:val="24"/>
        </w:rPr>
        <w:t xml:space="preserve"> This includes the establishment of a comprehensive Project Quality Assurance system encompassing an overarching Quality Management Plan, Construction Execution Plans (CEPs) for major works components, Inspection and Test Plans (ITPs), and meticulous documentation of testing results and manufacturer data. A dedicated Quality Manager and Team oversee the implementation of these measures, ensuring that quality requirements are consistently met throughout the project's lifecycle. </w:t>
      </w:r>
      <w:r w:rsidR="1B5D1532" w:rsidRPr="00720EEF">
        <w:rPr>
          <w:rFonts w:ascii="Times New Roman" w:eastAsia="Times New Roman" w:hAnsi="Times New Roman" w:cs="Times New Roman"/>
          <w:color w:val="000000" w:themeColor="text1"/>
          <w:sz w:val="24"/>
          <w:szCs w:val="24"/>
        </w:rPr>
        <w:t>(</w:t>
      </w:r>
      <w:r w:rsidRPr="00720EEF">
        <w:rPr>
          <w:rFonts w:ascii="Times New Roman" w:eastAsia="Times New Roman" w:hAnsi="Times New Roman" w:cs="Times New Roman"/>
          <w:color w:val="000000" w:themeColor="text1"/>
          <w:sz w:val="24"/>
          <w:szCs w:val="24"/>
        </w:rPr>
        <w:t>Amy Crowley</w:t>
      </w:r>
      <w:r w:rsidR="594C8358" w:rsidRPr="00720EEF">
        <w:rPr>
          <w:rFonts w:ascii="Times New Roman" w:eastAsia="Times New Roman" w:hAnsi="Times New Roman" w:cs="Times New Roman"/>
          <w:color w:val="000000" w:themeColor="text1"/>
          <w:sz w:val="24"/>
          <w:szCs w:val="24"/>
        </w:rPr>
        <w:t>, 2022</w:t>
      </w:r>
      <w:r w:rsidRPr="00720EEF">
        <w:rPr>
          <w:rFonts w:ascii="Times New Roman" w:eastAsia="Times New Roman" w:hAnsi="Times New Roman" w:cs="Times New Roman"/>
          <w:color w:val="000000" w:themeColor="text1"/>
          <w:sz w:val="24"/>
          <w:szCs w:val="24"/>
        </w:rPr>
        <w:t>)</w:t>
      </w:r>
    </w:p>
    <w:p w14:paraId="272D4339" w14:textId="5F452D0A" w:rsidR="4B87640D" w:rsidRPr="00720EEF" w:rsidRDefault="1B5D1532" w:rsidP="002C1136">
      <w:pPr>
        <w:spacing w:line="360" w:lineRule="auto"/>
        <w:ind w:left="-20" w:right="-20"/>
        <w:jc w:val="both"/>
        <w:rPr>
          <w:rFonts w:ascii="Times New Roman" w:eastAsia="Times New Roman" w:hAnsi="Times New Roman" w:cs="Times New Roman"/>
          <w:color w:val="000000" w:themeColor="text1"/>
          <w:sz w:val="24"/>
          <w:szCs w:val="24"/>
        </w:rPr>
      </w:pPr>
      <w:r w:rsidRPr="00720EEF">
        <w:rPr>
          <w:rFonts w:ascii="Times New Roman" w:eastAsia="Times New Roman" w:hAnsi="Times New Roman" w:cs="Times New Roman"/>
          <w:color w:val="000000" w:themeColor="text1"/>
          <w:sz w:val="24"/>
          <w:szCs w:val="24"/>
        </w:rPr>
        <w:t>Utili</w:t>
      </w:r>
      <w:r w:rsidR="15E6D621" w:rsidRPr="00720EEF">
        <w:rPr>
          <w:rFonts w:ascii="Times New Roman" w:eastAsia="Times New Roman" w:hAnsi="Times New Roman" w:cs="Times New Roman"/>
          <w:color w:val="000000" w:themeColor="text1"/>
          <w:sz w:val="24"/>
          <w:szCs w:val="24"/>
        </w:rPr>
        <w:t>s</w:t>
      </w:r>
      <w:r w:rsidRPr="00720EEF">
        <w:rPr>
          <w:rFonts w:ascii="Times New Roman" w:eastAsia="Times New Roman" w:hAnsi="Times New Roman" w:cs="Times New Roman"/>
          <w:color w:val="000000" w:themeColor="text1"/>
          <w:sz w:val="24"/>
          <w:szCs w:val="24"/>
        </w:rPr>
        <w:t>ation</w:t>
      </w:r>
      <w:r w:rsidR="2A1835D8" w:rsidRPr="00720EEF">
        <w:rPr>
          <w:rFonts w:ascii="Times New Roman" w:eastAsia="Times New Roman" w:hAnsi="Times New Roman" w:cs="Times New Roman"/>
          <w:color w:val="000000" w:themeColor="text1"/>
          <w:sz w:val="24"/>
          <w:szCs w:val="24"/>
        </w:rPr>
        <w:t xml:space="preserve"> of Innovative Technology: The Kidston solar farm integrates cutting-edge technology, such as First Solar's 4v3 Modules (S4-Modules), renowned for their performance and reliability in various climates worldwide. </w:t>
      </w:r>
      <w:r w:rsidRPr="00720EEF">
        <w:rPr>
          <w:rFonts w:ascii="Times New Roman" w:eastAsia="Times New Roman" w:hAnsi="Times New Roman" w:cs="Times New Roman"/>
          <w:color w:val="000000" w:themeColor="text1"/>
          <w:sz w:val="24"/>
          <w:szCs w:val="24"/>
        </w:rPr>
        <w:t>(</w:t>
      </w:r>
      <w:r w:rsidR="2A1835D8" w:rsidRPr="00720EEF">
        <w:rPr>
          <w:rFonts w:ascii="Times New Roman" w:eastAsia="Times New Roman" w:hAnsi="Times New Roman" w:cs="Times New Roman"/>
          <w:color w:val="000000" w:themeColor="text1"/>
          <w:sz w:val="24"/>
          <w:szCs w:val="24"/>
        </w:rPr>
        <w:t>Power Technology</w:t>
      </w:r>
      <w:r w:rsidR="6CA82240" w:rsidRPr="00720EEF">
        <w:rPr>
          <w:rFonts w:ascii="Times New Roman" w:eastAsia="Times New Roman" w:hAnsi="Times New Roman" w:cs="Times New Roman"/>
          <w:color w:val="000000" w:themeColor="text1"/>
          <w:sz w:val="24"/>
          <w:szCs w:val="24"/>
        </w:rPr>
        <w:t>, 2021</w:t>
      </w:r>
      <w:r w:rsidR="2A1835D8" w:rsidRPr="00720EEF">
        <w:rPr>
          <w:rFonts w:ascii="Times New Roman" w:eastAsia="Times New Roman" w:hAnsi="Times New Roman" w:cs="Times New Roman"/>
          <w:color w:val="000000" w:themeColor="text1"/>
          <w:sz w:val="24"/>
          <w:szCs w:val="24"/>
        </w:rPr>
        <w:t xml:space="preserve">) These advanced thin film modules, mounted on a tracking system, </w:t>
      </w:r>
      <w:r w:rsidRPr="00720EEF">
        <w:rPr>
          <w:rFonts w:ascii="Times New Roman" w:eastAsia="Times New Roman" w:hAnsi="Times New Roman" w:cs="Times New Roman"/>
          <w:color w:val="000000" w:themeColor="text1"/>
          <w:sz w:val="24"/>
          <w:szCs w:val="24"/>
        </w:rPr>
        <w:t>optimi</w:t>
      </w:r>
      <w:r w:rsidR="165C496A" w:rsidRPr="00720EEF">
        <w:rPr>
          <w:rFonts w:ascii="Times New Roman" w:eastAsia="Times New Roman" w:hAnsi="Times New Roman" w:cs="Times New Roman"/>
          <w:color w:val="000000" w:themeColor="text1"/>
          <w:sz w:val="24"/>
          <w:szCs w:val="24"/>
        </w:rPr>
        <w:t>s</w:t>
      </w:r>
      <w:r w:rsidRPr="00720EEF">
        <w:rPr>
          <w:rFonts w:ascii="Times New Roman" w:eastAsia="Times New Roman" w:hAnsi="Times New Roman" w:cs="Times New Roman"/>
          <w:color w:val="000000" w:themeColor="text1"/>
          <w:sz w:val="24"/>
          <w:szCs w:val="24"/>
        </w:rPr>
        <w:t>e</w:t>
      </w:r>
      <w:r w:rsidR="2A1835D8" w:rsidRPr="00720EEF">
        <w:rPr>
          <w:rFonts w:ascii="Times New Roman" w:eastAsia="Times New Roman" w:hAnsi="Times New Roman" w:cs="Times New Roman"/>
          <w:color w:val="000000" w:themeColor="text1"/>
          <w:sz w:val="24"/>
          <w:szCs w:val="24"/>
        </w:rPr>
        <w:t xml:space="preserve"> sunlight capture by adjusting panel angles to follow the sun's trajectory. </w:t>
      </w:r>
      <w:r w:rsidRPr="00720EEF">
        <w:rPr>
          <w:rFonts w:ascii="Times New Roman" w:eastAsia="Times New Roman" w:hAnsi="Times New Roman" w:cs="Times New Roman"/>
          <w:color w:val="000000" w:themeColor="text1"/>
          <w:sz w:val="24"/>
          <w:szCs w:val="24"/>
        </w:rPr>
        <w:t>(ARENA</w:t>
      </w:r>
      <w:r w:rsidR="41ED11ED" w:rsidRPr="00720EEF">
        <w:rPr>
          <w:rFonts w:ascii="Times New Roman" w:eastAsia="Times New Roman" w:hAnsi="Times New Roman" w:cs="Times New Roman"/>
          <w:color w:val="000000" w:themeColor="text1"/>
          <w:sz w:val="24"/>
          <w:szCs w:val="24"/>
        </w:rPr>
        <w:t>,</w:t>
      </w:r>
      <w:r w:rsidR="2A1835D8" w:rsidRPr="00720EEF">
        <w:rPr>
          <w:rFonts w:ascii="Times New Roman" w:eastAsia="Times New Roman" w:hAnsi="Times New Roman" w:cs="Times New Roman"/>
          <w:color w:val="000000" w:themeColor="text1"/>
          <w:sz w:val="24"/>
          <w:szCs w:val="24"/>
        </w:rPr>
        <w:t xml:space="preserve"> 2022) This innovative design enhances the project's capacity factor, ensuring maximum electricity generation efficiency, especially in the hot and humid conditions prevalent at the Kidston site.</w:t>
      </w:r>
    </w:p>
    <w:p w14:paraId="4428B2FC" w14:textId="77777777" w:rsidR="00D32BF3" w:rsidRPr="00720EEF" w:rsidRDefault="00D32BF3" w:rsidP="002C1136">
      <w:pPr>
        <w:spacing w:line="360" w:lineRule="auto"/>
        <w:ind w:left="-20" w:right="-20"/>
        <w:jc w:val="both"/>
        <w:rPr>
          <w:rFonts w:ascii="Times New Roman" w:eastAsia="Times New Roman" w:hAnsi="Times New Roman" w:cs="Times New Roman"/>
          <w:color w:val="000000" w:themeColor="text1"/>
          <w:sz w:val="24"/>
          <w:szCs w:val="24"/>
        </w:rPr>
      </w:pPr>
    </w:p>
    <w:p w14:paraId="30BC38FD" w14:textId="5D480669" w:rsidR="00720EEF" w:rsidRPr="00720EEF" w:rsidRDefault="5E53A9F2" w:rsidP="6C5250D7">
      <w:pPr>
        <w:pStyle w:val="Heading2"/>
        <w:spacing w:line="360" w:lineRule="auto"/>
        <w:rPr>
          <w:b/>
        </w:rPr>
      </w:pPr>
      <w:bookmarkStart w:id="50" w:name="_Toc164071885"/>
      <w:r w:rsidRPr="6C5250D7">
        <w:rPr>
          <w:b/>
        </w:rPr>
        <w:t>3</w:t>
      </w:r>
      <w:r w:rsidR="1024A935" w:rsidRPr="6C5250D7">
        <w:rPr>
          <w:b/>
        </w:rPr>
        <w:t>.</w:t>
      </w:r>
      <w:r w:rsidR="2A3F8F69" w:rsidRPr="6C5250D7">
        <w:rPr>
          <w:b/>
        </w:rPr>
        <w:t>5</w:t>
      </w:r>
      <w:r w:rsidR="1024A935" w:rsidRPr="6C5250D7">
        <w:rPr>
          <w:b/>
        </w:rPr>
        <w:t xml:space="preserve"> FINALISATION STAGE</w:t>
      </w:r>
      <w:bookmarkEnd w:id="50"/>
      <w:r w:rsidR="1024A935" w:rsidRPr="6C5250D7">
        <w:rPr>
          <w:b/>
        </w:rPr>
        <w:t xml:space="preserve"> </w:t>
      </w:r>
    </w:p>
    <w:p w14:paraId="39799584" w14:textId="77777777" w:rsidR="00D32BF3" w:rsidRPr="00D32BF3" w:rsidRDefault="00D32BF3" w:rsidP="00D32BF3"/>
    <w:p w14:paraId="69E998DE" w14:textId="3A555300" w:rsidR="550F31ED" w:rsidRPr="005774D9" w:rsidRDefault="1024A935" w:rsidP="002C1136">
      <w:pPr>
        <w:spacing w:line="360" w:lineRule="auto"/>
        <w:ind w:left="-20" w:right="-20"/>
        <w:rPr>
          <w:rFonts w:ascii="Times New Roman" w:eastAsia="Times New Roman" w:hAnsi="Times New Roman" w:cs="Times New Roman"/>
          <w:color w:val="000000" w:themeColor="text1"/>
          <w:sz w:val="24"/>
          <w:szCs w:val="24"/>
        </w:rPr>
      </w:pPr>
      <w:r w:rsidRPr="6C5250D7">
        <w:rPr>
          <w:rStyle w:val="Heading3Char"/>
          <w:b/>
        </w:rPr>
        <w:t xml:space="preserve"> </w:t>
      </w:r>
      <w:bookmarkStart w:id="51" w:name="_Toc164071886"/>
      <w:r w:rsidR="17A348FD" w:rsidRPr="6C5250D7">
        <w:rPr>
          <w:rStyle w:val="Heading3Char"/>
          <w:b/>
        </w:rPr>
        <w:t>3.5</w:t>
      </w:r>
      <w:r w:rsidRPr="6C5250D7">
        <w:rPr>
          <w:rStyle w:val="Heading3Char"/>
          <w:b/>
        </w:rPr>
        <w:t xml:space="preserve">.1 </w:t>
      </w:r>
      <w:r w:rsidR="00CD2CFD" w:rsidRPr="6C5250D7">
        <w:rPr>
          <w:rStyle w:val="Heading3Char"/>
          <w:b/>
        </w:rPr>
        <w:t>STAKEHOLDER MANAGEMENT</w:t>
      </w:r>
      <w:bookmarkEnd w:id="51"/>
      <w:r w:rsidR="00CD2CFD" w:rsidRPr="723A3CB5">
        <w:rPr>
          <w:rFonts w:ascii="Times New Roman" w:eastAsia="Times New Roman" w:hAnsi="Times New Roman" w:cs="Times New Roman"/>
          <w:i/>
          <w:iCs/>
          <w:color w:val="000000" w:themeColor="text1"/>
        </w:rPr>
        <w:t xml:space="preserve"> </w:t>
      </w:r>
      <w:r w:rsidR="550F31ED">
        <w:br/>
      </w:r>
      <w:r w:rsidR="08050D49" w:rsidRPr="005774D9">
        <w:rPr>
          <w:rFonts w:ascii="Times New Roman" w:eastAsia="Times New Roman" w:hAnsi="Times New Roman" w:cs="Times New Roman"/>
          <w:color w:val="000000" w:themeColor="text1"/>
          <w:sz w:val="24"/>
          <w:szCs w:val="24"/>
        </w:rPr>
        <w:t>Fr</w:t>
      </w:r>
      <w:r w:rsidR="19908C48" w:rsidRPr="005774D9">
        <w:rPr>
          <w:rFonts w:ascii="Times New Roman" w:eastAsia="Times New Roman" w:hAnsi="Times New Roman" w:cs="Times New Roman"/>
          <w:color w:val="000000" w:themeColor="text1"/>
          <w:sz w:val="24"/>
          <w:szCs w:val="24"/>
        </w:rPr>
        <w:t>om finalisation</w:t>
      </w:r>
      <w:r w:rsidR="7CA23EA9" w:rsidRPr="005774D9">
        <w:rPr>
          <w:rFonts w:ascii="Times New Roman" w:eastAsia="Times New Roman" w:hAnsi="Times New Roman" w:cs="Times New Roman"/>
          <w:color w:val="000000" w:themeColor="text1"/>
          <w:sz w:val="24"/>
          <w:szCs w:val="24"/>
        </w:rPr>
        <w:t xml:space="preserve"> onwards,</w:t>
      </w:r>
      <w:r w:rsidR="19908C48" w:rsidRPr="005774D9">
        <w:rPr>
          <w:rFonts w:ascii="Times New Roman" w:eastAsia="Times New Roman" w:hAnsi="Times New Roman" w:cs="Times New Roman"/>
          <w:color w:val="000000" w:themeColor="text1"/>
          <w:sz w:val="24"/>
          <w:szCs w:val="24"/>
        </w:rPr>
        <w:t xml:space="preserve"> </w:t>
      </w:r>
      <w:r w:rsidR="77A79670" w:rsidRPr="005774D9">
        <w:rPr>
          <w:rFonts w:ascii="Times New Roman" w:eastAsia="Times New Roman" w:hAnsi="Times New Roman" w:cs="Times New Roman"/>
          <w:color w:val="000000" w:themeColor="text1"/>
          <w:sz w:val="24"/>
          <w:szCs w:val="24"/>
        </w:rPr>
        <w:t>UGL</w:t>
      </w:r>
      <w:r w:rsidR="3FF54A55" w:rsidRPr="005774D9">
        <w:rPr>
          <w:rFonts w:ascii="Times New Roman" w:eastAsia="Times New Roman" w:hAnsi="Times New Roman" w:cs="Times New Roman"/>
          <w:color w:val="000000" w:themeColor="text1"/>
          <w:sz w:val="24"/>
          <w:szCs w:val="24"/>
        </w:rPr>
        <w:t xml:space="preserve">’s </w:t>
      </w:r>
      <w:r w:rsidR="5B4EB933" w:rsidRPr="005774D9">
        <w:rPr>
          <w:rFonts w:ascii="Times New Roman" w:eastAsia="Times New Roman" w:hAnsi="Times New Roman" w:cs="Times New Roman"/>
          <w:color w:val="000000" w:themeColor="text1"/>
          <w:sz w:val="24"/>
          <w:szCs w:val="24"/>
        </w:rPr>
        <w:t xml:space="preserve">responsibilities </w:t>
      </w:r>
      <w:r w:rsidR="1EA79649" w:rsidRPr="005774D9">
        <w:rPr>
          <w:rFonts w:ascii="Times New Roman" w:eastAsia="Times New Roman" w:hAnsi="Times New Roman" w:cs="Times New Roman"/>
          <w:color w:val="000000" w:themeColor="text1"/>
          <w:sz w:val="24"/>
          <w:szCs w:val="24"/>
        </w:rPr>
        <w:t>ex</w:t>
      </w:r>
      <w:r w:rsidR="7F6E6CE8" w:rsidRPr="005774D9">
        <w:rPr>
          <w:rFonts w:ascii="Times New Roman" w:eastAsia="Times New Roman" w:hAnsi="Times New Roman" w:cs="Times New Roman"/>
          <w:color w:val="000000" w:themeColor="text1"/>
          <w:sz w:val="24"/>
          <w:szCs w:val="24"/>
        </w:rPr>
        <w:t>ten</w:t>
      </w:r>
      <w:r w:rsidR="598B875C" w:rsidRPr="005774D9">
        <w:rPr>
          <w:rFonts w:ascii="Times New Roman" w:eastAsia="Times New Roman" w:hAnsi="Times New Roman" w:cs="Times New Roman"/>
          <w:color w:val="000000" w:themeColor="text1"/>
          <w:sz w:val="24"/>
          <w:szCs w:val="24"/>
        </w:rPr>
        <w:t>d</w:t>
      </w:r>
      <w:r w:rsidR="7F6E6CE8" w:rsidRPr="005774D9">
        <w:rPr>
          <w:rFonts w:ascii="Times New Roman" w:eastAsia="Times New Roman" w:hAnsi="Times New Roman" w:cs="Times New Roman"/>
          <w:color w:val="000000" w:themeColor="text1"/>
          <w:sz w:val="24"/>
          <w:szCs w:val="24"/>
        </w:rPr>
        <w:t xml:space="preserve"> to </w:t>
      </w:r>
      <w:r w:rsidR="1EA79649" w:rsidRPr="005774D9">
        <w:rPr>
          <w:rFonts w:ascii="Times New Roman" w:eastAsia="Times New Roman" w:hAnsi="Times New Roman" w:cs="Times New Roman"/>
          <w:color w:val="000000" w:themeColor="text1"/>
          <w:sz w:val="24"/>
          <w:szCs w:val="24"/>
        </w:rPr>
        <w:t xml:space="preserve">the </w:t>
      </w:r>
      <w:r w:rsidR="025B0433" w:rsidRPr="005774D9">
        <w:rPr>
          <w:rFonts w:ascii="Times New Roman" w:eastAsia="Times New Roman" w:hAnsi="Times New Roman" w:cs="Times New Roman"/>
          <w:color w:val="000000" w:themeColor="text1"/>
          <w:sz w:val="24"/>
          <w:szCs w:val="24"/>
        </w:rPr>
        <w:t>management</w:t>
      </w:r>
      <w:r w:rsidR="1EA79649" w:rsidRPr="005774D9">
        <w:rPr>
          <w:rFonts w:ascii="Times New Roman" w:eastAsia="Times New Roman" w:hAnsi="Times New Roman" w:cs="Times New Roman"/>
          <w:color w:val="000000" w:themeColor="text1"/>
          <w:sz w:val="24"/>
          <w:szCs w:val="24"/>
        </w:rPr>
        <w:t xml:space="preserve"> of</w:t>
      </w:r>
      <w:r w:rsidR="19908C48" w:rsidRPr="005774D9">
        <w:rPr>
          <w:rFonts w:ascii="Times New Roman" w:eastAsia="Times New Roman" w:hAnsi="Times New Roman" w:cs="Times New Roman"/>
          <w:color w:val="000000" w:themeColor="text1"/>
          <w:sz w:val="24"/>
          <w:szCs w:val="24"/>
        </w:rPr>
        <w:t xml:space="preserve"> </w:t>
      </w:r>
      <w:r w:rsidR="77A79670" w:rsidRPr="005774D9">
        <w:rPr>
          <w:rFonts w:ascii="Times New Roman" w:eastAsia="Times New Roman" w:hAnsi="Times New Roman" w:cs="Times New Roman"/>
          <w:color w:val="000000" w:themeColor="text1"/>
          <w:sz w:val="24"/>
          <w:szCs w:val="24"/>
        </w:rPr>
        <w:t>operation</w:t>
      </w:r>
      <w:r w:rsidR="6A3DB6F6" w:rsidRPr="005774D9">
        <w:rPr>
          <w:rFonts w:ascii="Times New Roman" w:eastAsia="Times New Roman" w:hAnsi="Times New Roman" w:cs="Times New Roman"/>
          <w:color w:val="000000" w:themeColor="text1"/>
          <w:sz w:val="24"/>
          <w:szCs w:val="24"/>
        </w:rPr>
        <w:t xml:space="preserve">s and </w:t>
      </w:r>
      <w:r w:rsidR="1BDB09F4" w:rsidRPr="005774D9">
        <w:rPr>
          <w:rFonts w:ascii="Times New Roman" w:eastAsia="Times New Roman" w:hAnsi="Times New Roman" w:cs="Times New Roman"/>
          <w:color w:val="000000" w:themeColor="text1"/>
          <w:sz w:val="24"/>
          <w:szCs w:val="24"/>
        </w:rPr>
        <w:t xml:space="preserve">maintenance </w:t>
      </w:r>
      <w:r w:rsidR="77A79670" w:rsidRPr="005774D9">
        <w:rPr>
          <w:rFonts w:ascii="Times New Roman" w:eastAsia="Times New Roman" w:hAnsi="Times New Roman" w:cs="Times New Roman"/>
          <w:color w:val="000000" w:themeColor="text1"/>
          <w:sz w:val="24"/>
          <w:szCs w:val="24"/>
        </w:rPr>
        <w:t>of</w:t>
      </w:r>
      <w:r w:rsidR="19908C48" w:rsidRPr="005774D9">
        <w:rPr>
          <w:rFonts w:ascii="Times New Roman" w:eastAsia="Times New Roman" w:hAnsi="Times New Roman" w:cs="Times New Roman"/>
          <w:color w:val="000000" w:themeColor="text1"/>
          <w:sz w:val="24"/>
          <w:szCs w:val="24"/>
        </w:rPr>
        <w:t xml:space="preserve"> </w:t>
      </w:r>
      <w:r w:rsidR="42F5C0C8" w:rsidRPr="005774D9">
        <w:rPr>
          <w:rFonts w:ascii="Times New Roman" w:eastAsia="Times New Roman" w:hAnsi="Times New Roman" w:cs="Times New Roman"/>
          <w:color w:val="000000" w:themeColor="text1"/>
          <w:sz w:val="24"/>
          <w:szCs w:val="24"/>
        </w:rPr>
        <w:t>KS1</w:t>
      </w:r>
      <w:r w:rsidR="1D30990B" w:rsidRPr="005774D9">
        <w:rPr>
          <w:rFonts w:ascii="Times New Roman" w:eastAsia="Times New Roman" w:hAnsi="Times New Roman" w:cs="Times New Roman"/>
          <w:color w:val="000000" w:themeColor="text1"/>
          <w:sz w:val="24"/>
          <w:szCs w:val="24"/>
        </w:rPr>
        <w:t xml:space="preserve"> and</w:t>
      </w:r>
      <w:r w:rsidR="40DDF9F5" w:rsidRPr="005774D9">
        <w:rPr>
          <w:rFonts w:ascii="Times New Roman" w:eastAsia="Times New Roman" w:hAnsi="Times New Roman" w:cs="Times New Roman"/>
          <w:color w:val="000000" w:themeColor="text1"/>
          <w:sz w:val="24"/>
          <w:szCs w:val="24"/>
        </w:rPr>
        <w:t xml:space="preserve"> </w:t>
      </w:r>
      <w:r w:rsidR="193244A0" w:rsidRPr="005774D9">
        <w:rPr>
          <w:rFonts w:ascii="Times New Roman" w:eastAsia="Times New Roman" w:hAnsi="Times New Roman" w:cs="Times New Roman"/>
          <w:color w:val="000000" w:themeColor="text1"/>
          <w:sz w:val="24"/>
          <w:szCs w:val="24"/>
        </w:rPr>
        <w:t xml:space="preserve">has </w:t>
      </w:r>
      <w:r w:rsidR="4EB118B9" w:rsidRPr="005774D9">
        <w:rPr>
          <w:rFonts w:ascii="Times New Roman" w:eastAsia="Times New Roman" w:hAnsi="Times New Roman" w:cs="Times New Roman"/>
          <w:color w:val="000000" w:themeColor="text1"/>
          <w:sz w:val="24"/>
          <w:szCs w:val="24"/>
        </w:rPr>
        <w:t>also worked in conjunction with Powerlink to be able to deliver a shared goal of utilising local e</w:t>
      </w:r>
      <w:r w:rsidR="4374ECBE" w:rsidRPr="005774D9">
        <w:rPr>
          <w:rFonts w:ascii="Times New Roman" w:eastAsia="Times New Roman" w:hAnsi="Times New Roman" w:cs="Times New Roman"/>
          <w:color w:val="000000" w:themeColor="text1"/>
          <w:sz w:val="24"/>
          <w:szCs w:val="24"/>
        </w:rPr>
        <w:t>mploymen</w:t>
      </w:r>
      <w:r w:rsidR="4EB118B9" w:rsidRPr="005774D9">
        <w:rPr>
          <w:rFonts w:ascii="Times New Roman" w:eastAsia="Times New Roman" w:hAnsi="Times New Roman" w:cs="Times New Roman"/>
          <w:color w:val="000000" w:themeColor="text1"/>
          <w:sz w:val="24"/>
          <w:szCs w:val="24"/>
        </w:rPr>
        <w:t>t</w:t>
      </w:r>
      <w:r w:rsidR="0BDB7C86" w:rsidRPr="005774D9">
        <w:rPr>
          <w:rFonts w:ascii="Times New Roman" w:eastAsia="Times New Roman" w:hAnsi="Times New Roman" w:cs="Times New Roman"/>
          <w:color w:val="000000" w:themeColor="text1"/>
          <w:sz w:val="24"/>
          <w:szCs w:val="24"/>
        </w:rPr>
        <w:t>.</w:t>
      </w:r>
      <w:r w:rsidR="3AD52281" w:rsidRPr="005774D9">
        <w:rPr>
          <w:rFonts w:ascii="Times New Roman" w:eastAsia="Times New Roman" w:hAnsi="Times New Roman" w:cs="Times New Roman"/>
          <w:color w:val="000000" w:themeColor="text1"/>
          <w:sz w:val="24"/>
          <w:szCs w:val="24"/>
        </w:rPr>
        <w:t xml:space="preserve"> These opportunities range from waste management a</w:t>
      </w:r>
      <w:r w:rsidR="04D0078D" w:rsidRPr="005774D9">
        <w:rPr>
          <w:rFonts w:ascii="Times New Roman" w:eastAsia="Times New Roman" w:hAnsi="Times New Roman" w:cs="Times New Roman"/>
          <w:color w:val="000000" w:themeColor="text1"/>
          <w:sz w:val="24"/>
          <w:szCs w:val="24"/>
        </w:rPr>
        <w:t>nd recycling, access works, cleaning services, equipment and machine hiring and many more</w:t>
      </w:r>
      <w:r w:rsidR="69FF7C64" w:rsidRPr="005774D9">
        <w:rPr>
          <w:rFonts w:ascii="Times New Roman" w:eastAsia="Times New Roman" w:hAnsi="Times New Roman" w:cs="Times New Roman"/>
          <w:color w:val="000000" w:themeColor="text1"/>
          <w:sz w:val="24"/>
          <w:szCs w:val="24"/>
        </w:rPr>
        <w:t xml:space="preserve"> (Powerlink, 2024). </w:t>
      </w:r>
    </w:p>
    <w:p w14:paraId="061316CC" w14:textId="116BA2B2" w:rsidR="47396CD8" w:rsidRDefault="47396CD8"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Genex also received </w:t>
      </w:r>
      <w:r w:rsidR="4E7369BC" w:rsidRPr="005774D9">
        <w:rPr>
          <w:rFonts w:ascii="Times New Roman" w:eastAsia="Times New Roman" w:hAnsi="Times New Roman" w:cs="Times New Roman"/>
          <w:color w:val="000000" w:themeColor="text1"/>
          <w:sz w:val="24"/>
          <w:szCs w:val="24"/>
        </w:rPr>
        <w:t>registration</w:t>
      </w:r>
      <w:r w:rsidRPr="005774D9">
        <w:rPr>
          <w:rFonts w:ascii="Times New Roman" w:eastAsia="Times New Roman" w:hAnsi="Times New Roman" w:cs="Times New Roman"/>
          <w:color w:val="000000" w:themeColor="text1"/>
          <w:sz w:val="24"/>
          <w:szCs w:val="24"/>
        </w:rPr>
        <w:t xml:space="preserve"> for KS1 as a Market Generator b</w:t>
      </w:r>
      <w:r w:rsidR="7CB92268" w:rsidRPr="005774D9">
        <w:rPr>
          <w:rFonts w:ascii="Times New Roman" w:eastAsia="Times New Roman" w:hAnsi="Times New Roman" w:cs="Times New Roman"/>
          <w:color w:val="000000" w:themeColor="text1"/>
          <w:sz w:val="24"/>
          <w:szCs w:val="24"/>
        </w:rPr>
        <w:t xml:space="preserve">y </w:t>
      </w:r>
      <w:r w:rsidRPr="005774D9">
        <w:rPr>
          <w:rFonts w:ascii="Times New Roman" w:eastAsia="Times New Roman" w:hAnsi="Times New Roman" w:cs="Times New Roman"/>
          <w:color w:val="000000" w:themeColor="text1"/>
          <w:sz w:val="24"/>
          <w:szCs w:val="24"/>
        </w:rPr>
        <w:t xml:space="preserve">the Australian Energy Market Operator (AEMO), and thus, completed all technical and regulatory processes to enable the export of </w:t>
      </w:r>
      <w:r w:rsidR="59333F19" w:rsidRPr="005774D9">
        <w:rPr>
          <w:rFonts w:ascii="Times New Roman" w:eastAsia="Times New Roman" w:hAnsi="Times New Roman" w:cs="Times New Roman"/>
          <w:color w:val="000000" w:themeColor="text1"/>
          <w:sz w:val="24"/>
          <w:szCs w:val="24"/>
        </w:rPr>
        <w:t>electricity</w:t>
      </w:r>
      <w:r w:rsidRPr="005774D9">
        <w:rPr>
          <w:rFonts w:ascii="Times New Roman" w:eastAsia="Times New Roman" w:hAnsi="Times New Roman" w:cs="Times New Roman"/>
          <w:color w:val="000000" w:themeColor="text1"/>
          <w:sz w:val="24"/>
          <w:szCs w:val="24"/>
        </w:rPr>
        <w:t xml:space="preserve"> into the N</w:t>
      </w:r>
      <w:r w:rsidR="15251E1F" w:rsidRPr="005774D9">
        <w:rPr>
          <w:rFonts w:ascii="Times New Roman" w:eastAsia="Times New Roman" w:hAnsi="Times New Roman" w:cs="Times New Roman"/>
          <w:color w:val="000000" w:themeColor="text1"/>
          <w:sz w:val="24"/>
          <w:szCs w:val="24"/>
        </w:rPr>
        <w:t>EM.</w:t>
      </w:r>
    </w:p>
    <w:p w14:paraId="61BCA43F" w14:textId="77777777" w:rsidR="00B35C12" w:rsidRPr="005774D9" w:rsidRDefault="00B35C12" w:rsidP="002C1136">
      <w:pPr>
        <w:spacing w:line="360" w:lineRule="auto"/>
        <w:ind w:left="-20" w:right="-20"/>
        <w:jc w:val="both"/>
        <w:rPr>
          <w:rFonts w:ascii="Times New Roman" w:eastAsia="Times New Roman" w:hAnsi="Times New Roman" w:cs="Times New Roman"/>
          <w:color w:val="000000" w:themeColor="text1"/>
          <w:sz w:val="24"/>
          <w:szCs w:val="24"/>
        </w:rPr>
      </w:pPr>
    </w:p>
    <w:p w14:paraId="0E886197" w14:textId="50978CEB" w:rsidR="5FF253DF" w:rsidRPr="005774D9" w:rsidRDefault="00CD2CFD" w:rsidP="00B35C12">
      <w:pPr>
        <w:pStyle w:val="Heading3"/>
        <w:spacing w:line="360" w:lineRule="auto"/>
        <w:rPr>
          <w:rFonts w:ascii="Times New Roman" w:eastAsia="Times New Roman" w:hAnsi="Times New Roman" w:cs="Times New Roman"/>
          <w:color w:val="000000" w:themeColor="text1"/>
        </w:rPr>
      </w:pPr>
      <w:bookmarkStart w:id="52" w:name="_Toc164071887"/>
      <w:r w:rsidRPr="00E774A0">
        <w:rPr>
          <w:b/>
        </w:rPr>
        <w:t>3.5.2 COST MANAGEMENT</w:t>
      </w:r>
      <w:bookmarkEnd w:id="52"/>
    </w:p>
    <w:p w14:paraId="37FC732D" w14:textId="6F02D28C" w:rsidR="566B687D" w:rsidRDefault="1ADAF570" w:rsidP="00B35C12">
      <w:pPr>
        <w:spacing w:line="360" w:lineRule="auto"/>
        <w:ind w:left="-20" w:right="-20"/>
        <w:jc w:val="both"/>
        <w:rPr>
          <w:rFonts w:ascii="Times New Roman" w:eastAsia="Times New Roman" w:hAnsi="Times New Roman" w:cs="Times New Roman"/>
          <w:sz w:val="24"/>
          <w:szCs w:val="24"/>
        </w:rPr>
      </w:pPr>
      <w:r w:rsidRPr="005774D9">
        <w:rPr>
          <w:rFonts w:ascii="Times New Roman" w:eastAsia="Times New Roman" w:hAnsi="Times New Roman" w:cs="Times New Roman"/>
          <w:color w:val="000000" w:themeColor="text1"/>
          <w:sz w:val="24"/>
          <w:szCs w:val="24"/>
        </w:rPr>
        <w:t xml:space="preserve">Financial projections after execution </w:t>
      </w:r>
      <w:r w:rsidR="5CF49CF3" w:rsidRPr="005774D9">
        <w:rPr>
          <w:rFonts w:ascii="Times New Roman" w:eastAsia="Times New Roman" w:hAnsi="Times New Roman" w:cs="Times New Roman"/>
          <w:color w:val="000000" w:themeColor="text1"/>
          <w:sz w:val="24"/>
          <w:szCs w:val="24"/>
        </w:rPr>
        <w:t>saw</w:t>
      </w:r>
      <w:r w:rsidRPr="005774D9">
        <w:rPr>
          <w:rFonts w:ascii="Times New Roman" w:eastAsia="Times New Roman" w:hAnsi="Times New Roman" w:cs="Times New Roman"/>
          <w:color w:val="000000" w:themeColor="text1"/>
          <w:sz w:val="24"/>
          <w:szCs w:val="24"/>
        </w:rPr>
        <w:t xml:space="preserve"> forecasted </w:t>
      </w:r>
      <w:r w:rsidR="1FB31830" w:rsidRPr="005774D9">
        <w:rPr>
          <w:rFonts w:ascii="Times New Roman" w:eastAsia="Times New Roman" w:hAnsi="Times New Roman" w:cs="Times New Roman"/>
          <w:color w:val="000000" w:themeColor="text1"/>
          <w:sz w:val="24"/>
          <w:szCs w:val="24"/>
        </w:rPr>
        <w:t xml:space="preserve">values </w:t>
      </w:r>
      <w:r w:rsidR="2C787986" w:rsidRPr="005774D9">
        <w:rPr>
          <w:rFonts w:ascii="Times New Roman" w:eastAsia="Times New Roman" w:hAnsi="Times New Roman" w:cs="Times New Roman"/>
          <w:color w:val="000000" w:themeColor="text1"/>
          <w:sz w:val="24"/>
          <w:szCs w:val="24"/>
        </w:rPr>
        <w:t>which</w:t>
      </w:r>
      <w:r w:rsidR="1FB31830" w:rsidRPr="005774D9">
        <w:rPr>
          <w:rFonts w:ascii="Times New Roman" w:eastAsia="Times New Roman" w:hAnsi="Times New Roman" w:cs="Times New Roman"/>
          <w:color w:val="000000" w:themeColor="text1"/>
          <w:sz w:val="24"/>
          <w:szCs w:val="24"/>
        </w:rPr>
        <w:t xml:space="preserve"> </w:t>
      </w:r>
      <w:r w:rsidR="76B6BAC4" w:rsidRPr="005774D9">
        <w:rPr>
          <w:rFonts w:ascii="Times New Roman" w:eastAsia="Times New Roman" w:hAnsi="Times New Roman" w:cs="Times New Roman"/>
          <w:color w:val="000000" w:themeColor="text1"/>
          <w:sz w:val="24"/>
          <w:szCs w:val="24"/>
        </w:rPr>
        <w:t>include</w:t>
      </w:r>
      <w:r w:rsidR="1FB31830" w:rsidRPr="005774D9">
        <w:rPr>
          <w:rFonts w:ascii="Times New Roman" w:eastAsia="Times New Roman" w:hAnsi="Times New Roman" w:cs="Times New Roman"/>
          <w:color w:val="000000" w:themeColor="text1"/>
          <w:sz w:val="24"/>
          <w:szCs w:val="24"/>
        </w:rPr>
        <w:t xml:space="preserve"> (all annually):</w:t>
      </w:r>
      <w:r w:rsidRPr="005774D9">
        <w:rPr>
          <w:rFonts w:ascii="Times New Roman" w:eastAsia="Times New Roman" w:hAnsi="Times New Roman" w:cs="Times New Roman"/>
          <w:color w:val="000000" w:themeColor="text1"/>
          <w:sz w:val="24"/>
          <w:szCs w:val="24"/>
        </w:rPr>
        <w:t xml:space="preserve"> O</w:t>
      </w:r>
      <w:r w:rsidR="06513A19" w:rsidRPr="005774D9">
        <w:rPr>
          <w:rFonts w:ascii="Times New Roman" w:eastAsia="Times New Roman" w:hAnsi="Times New Roman" w:cs="Times New Roman"/>
          <w:color w:val="000000" w:themeColor="text1"/>
          <w:sz w:val="24"/>
          <w:szCs w:val="24"/>
        </w:rPr>
        <w:t>&amp;M</w:t>
      </w:r>
      <w:r w:rsidRPr="005774D9">
        <w:rPr>
          <w:rFonts w:ascii="Times New Roman" w:eastAsia="Times New Roman" w:hAnsi="Times New Roman" w:cs="Times New Roman"/>
          <w:color w:val="000000" w:themeColor="text1"/>
          <w:sz w:val="24"/>
          <w:szCs w:val="24"/>
        </w:rPr>
        <w:t xml:space="preserve"> cost</w:t>
      </w:r>
      <w:r w:rsidR="1B74C879" w:rsidRPr="005774D9">
        <w:rPr>
          <w:rFonts w:ascii="Times New Roman" w:eastAsia="Times New Roman" w:hAnsi="Times New Roman" w:cs="Times New Roman"/>
          <w:color w:val="000000" w:themeColor="text1"/>
          <w:sz w:val="24"/>
          <w:szCs w:val="24"/>
        </w:rPr>
        <w:t xml:space="preserve">s </w:t>
      </w:r>
      <w:r w:rsidRPr="005774D9">
        <w:rPr>
          <w:rFonts w:ascii="Times New Roman" w:eastAsia="Times New Roman" w:hAnsi="Times New Roman" w:cs="Times New Roman"/>
          <w:color w:val="000000" w:themeColor="text1"/>
          <w:sz w:val="24"/>
          <w:szCs w:val="24"/>
        </w:rPr>
        <w:t xml:space="preserve">of </w:t>
      </w:r>
      <w:r w:rsidRPr="005774D9">
        <w:rPr>
          <w:rFonts w:ascii="Times New Roman" w:eastAsia="Times New Roman" w:hAnsi="Times New Roman" w:cs="Times New Roman"/>
          <w:sz w:val="24"/>
          <w:szCs w:val="24"/>
        </w:rPr>
        <w:t>$1,530,000</w:t>
      </w:r>
      <w:r w:rsidR="4D369E13" w:rsidRPr="005774D9">
        <w:rPr>
          <w:rFonts w:ascii="Times New Roman" w:eastAsia="Times New Roman" w:hAnsi="Times New Roman" w:cs="Times New Roman"/>
          <w:sz w:val="24"/>
          <w:szCs w:val="24"/>
        </w:rPr>
        <w:t xml:space="preserve">, $147,000 insurance costs, </w:t>
      </w:r>
      <w:r w:rsidR="5E9681FB" w:rsidRPr="005774D9">
        <w:rPr>
          <w:rFonts w:ascii="Times New Roman" w:eastAsia="Times New Roman" w:hAnsi="Times New Roman" w:cs="Times New Roman"/>
          <w:sz w:val="24"/>
          <w:szCs w:val="24"/>
        </w:rPr>
        <w:t>an assumed inflation of 2.5%, degradation of 0.35</w:t>
      </w:r>
      <w:r w:rsidR="13C550BE" w:rsidRPr="005774D9">
        <w:rPr>
          <w:rFonts w:ascii="Times New Roman" w:eastAsia="Times New Roman" w:hAnsi="Times New Roman" w:cs="Times New Roman"/>
          <w:sz w:val="24"/>
          <w:szCs w:val="24"/>
        </w:rPr>
        <w:t>%,</w:t>
      </w:r>
      <w:r w:rsidR="5E9681FB" w:rsidRPr="005774D9">
        <w:rPr>
          <w:rFonts w:ascii="Times New Roman" w:eastAsia="Times New Roman" w:hAnsi="Times New Roman" w:cs="Times New Roman"/>
          <w:sz w:val="24"/>
          <w:szCs w:val="24"/>
        </w:rPr>
        <w:t xml:space="preserve"> </w:t>
      </w:r>
      <w:r w:rsidR="1FEF0F38" w:rsidRPr="005774D9">
        <w:rPr>
          <w:rFonts w:ascii="Times New Roman" w:eastAsia="Times New Roman" w:hAnsi="Times New Roman" w:cs="Times New Roman"/>
          <w:sz w:val="24"/>
          <w:szCs w:val="24"/>
        </w:rPr>
        <w:t>and a project IRR of 9.295% based on a lifetime of 25 years</w:t>
      </w:r>
      <w:r w:rsidR="659A0CB7" w:rsidRPr="3DB937D9">
        <w:rPr>
          <w:rFonts w:ascii="Times New Roman" w:eastAsia="Times New Roman" w:hAnsi="Times New Roman" w:cs="Times New Roman"/>
          <w:sz w:val="24"/>
          <w:szCs w:val="24"/>
        </w:rPr>
        <w:t xml:space="preserve"> (Genex/ARENA, 2017).</w:t>
      </w:r>
    </w:p>
    <w:p w14:paraId="7C1EE90C" w14:textId="77777777" w:rsidR="001C4C2F" w:rsidRDefault="001C4C2F" w:rsidP="009538C9">
      <w:pPr>
        <w:spacing w:line="360" w:lineRule="auto"/>
        <w:ind w:right="-20"/>
        <w:jc w:val="both"/>
        <w:rPr>
          <w:rFonts w:ascii="Times New Roman" w:eastAsia="Times New Roman" w:hAnsi="Times New Roman" w:cs="Times New Roman"/>
          <w:sz w:val="24"/>
          <w:szCs w:val="24"/>
        </w:rPr>
      </w:pPr>
    </w:p>
    <w:p w14:paraId="6BC449F8" w14:textId="36D03847" w:rsidR="005774D9" w:rsidRPr="005774D9" w:rsidRDefault="04B529D4" w:rsidP="6C5250D7">
      <w:pPr>
        <w:pStyle w:val="Heading2"/>
        <w:spacing w:line="360" w:lineRule="auto"/>
        <w:rPr>
          <w:b/>
        </w:rPr>
      </w:pPr>
      <w:bookmarkStart w:id="53" w:name="_Toc164071888"/>
      <w:r w:rsidRPr="6C5250D7">
        <w:rPr>
          <w:b/>
        </w:rPr>
        <w:t>3.6</w:t>
      </w:r>
      <w:r w:rsidR="1024A935" w:rsidRPr="6C5250D7">
        <w:rPr>
          <w:b/>
        </w:rPr>
        <w:t xml:space="preserve"> TRIPLE BOTTOM LINE</w:t>
      </w:r>
      <w:bookmarkEnd w:id="53"/>
    </w:p>
    <w:p w14:paraId="3B33AB43" w14:textId="30C8D326" w:rsidR="005774D9" w:rsidRPr="005774D9" w:rsidRDefault="633A276F" w:rsidP="6C5250D7">
      <w:pPr>
        <w:pStyle w:val="Heading3"/>
        <w:spacing w:line="360" w:lineRule="auto"/>
        <w:rPr>
          <w:b/>
        </w:rPr>
      </w:pPr>
      <w:bookmarkStart w:id="54" w:name="_Toc164071889"/>
      <w:r w:rsidRPr="6C5250D7">
        <w:rPr>
          <w:b/>
        </w:rPr>
        <w:t>3.6</w:t>
      </w:r>
      <w:r w:rsidR="1024A935" w:rsidRPr="6C5250D7">
        <w:rPr>
          <w:b/>
        </w:rPr>
        <w:t xml:space="preserve">.1 </w:t>
      </w:r>
      <w:r w:rsidR="00CD2CFD" w:rsidRPr="6C5250D7">
        <w:rPr>
          <w:b/>
        </w:rPr>
        <w:t>SOCIAL</w:t>
      </w:r>
      <w:bookmarkEnd w:id="54"/>
    </w:p>
    <w:p w14:paraId="78FC36C4" w14:textId="0BB44F94" w:rsidR="6AFC32A2" w:rsidRPr="005774D9" w:rsidRDefault="6AFC32A2"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The rigorous procedures of identifying and obtaining the most suitable stakeholders, utilising the communication and time management </w:t>
      </w:r>
      <w:r w:rsidR="52C4629C" w:rsidRPr="005774D9">
        <w:rPr>
          <w:rFonts w:ascii="Times New Roman" w:eastAsia="Times New Roman" w:hAnsi="Times New Roman" w:cs="Times New Roman"/>
          <w:color w:val="000000" w:themeColor="text1"/>
          <w:sz w:val="24"/>
          <w:szCs w:val="24"/>
        </w:rPr>
        <w:t xml:space="preserve">methods have resulted in a </w:t>
      </w:r>
      <w:r w:rsidR="354303DA" w:rsidRPr="005774D9">
        <w:rPr>
          <w:rFonts w:ascii="Times New Roman" w:eastAsia="Times New Roman" w:hAnsi="Times New Roman" w:cs="Times New Roman"/>
          <w:color w:val="000000" w:themeColor="text1"/>
          <w:sz w:val="24"/>
          <w:szCs w:val="24"/>
        </w:rPr>
        <w:t>project that can be viewed socially as excellent</w:t>
      </w:r>
      <w:r w:rsidR="52C4629C" w:rsidRPr="005774D9">
        <w:rPr>
          <w:rFonts w:ascii="Times New Roman" w:eastAsia="Times New Roman" w:hAnsi="Times New Roman" w:cs="Times New Roman"/>
          <w:color w:val="000000" w:themeColor="text1"/>
          <w:sz w:val="24"/>
          <w:szCs w:val="24"/>
        </w:rPr>
        <w:t xml:space="preserve">. </w:t>
      </w:r>
      <w:r w:rsidR="769E1EA8" w:rsidRPr="005774D9">
        <w:rPr>
          <w:rFonts w:ascii="Times New Roman" w:eastAsia="Times New Roman" w:hAnsi="Times New Roman" w:cs="Times New Roman"/>
          <w:color w:val="000000" w:themeColor="text1"/>
          <w:sz w:val="24"/>
          <w:szCs w:val="24"/>
        </w:rPr>
        <w:t>The completion of the project with a clear and main focus on renewable energy is</w:t>
      </w:r>
      <w:r w:rsidR="52BD59E0" w:rsidRPr="005774D9">
        <w:rPr>
          <w:rFonts w:ascii="Times New Roman" w:eastAsia="Times New Roman" w:hAnsi="Times New Roman" w:cs="Times New Roman"/>
          <w:color w:val="000000" w:themeColor="text1"/>
          <w:sz w:val="24"/>
          <w:szCs w:val="24"/>
        </w:rPr>
        <w:t xml:space="preserve"> historical and</w:t>
      </w:r>
      <w:r w:rsidR="769E1EA8" w:rsidRPr="005774D9">
        <w:rPr>
          <w:rFonts w:ascii="Times New Roman" w:eastAsia="Times New Roman" w:hAnsi="Times New Roman" w:cs="Times New Roman"/>
          <w:color w:val="000000" w:themeColor="text1"/>
          <w:sz w:val="24"/>
          <w:szCs w:val="24"/>
        </w:rPr>
        <w:t xml:space="preserve"> a pioneer for the industry and socially acceptable</w:t>
      </w:r>
      <w:r w:rsidR="3D5E9BF5" w:rsidRPr="005774D9">
        <w:rPr>
          <w:rFonts w:ascii="Times New Roman" w:eastAsia="Times New Roman" w:hAnsi="Times New Roman" w:cs="Times New Roman"/>
          <w:color w:val="000000" w:themeColor="text1"/>
          <w:sz w:val="24"/>
          <w:szCs w:val="24"/>
        </w:rPr>
        <w:t xml:space="preserve"> amongst the Australian population.</w:t>
      </w:r>
      <w:r w:rsidR="769E1EA8" w:rsidRPr="005774D9">
        <w:rPr>
          <w:rFonts w:ascii="Times New Roman" w:eastAsia="Times New Roman" w:hAnsi="Times New Roman" w:cs="Times New Roman"/>
          <w:color w:val="000000" w:themeColor="text1"/>
          <w:sz w:val="24"/>
          <w:szCs w:val="24"/>
        </w:rPr>
        <w:t xml:space="preserve"> </w:t>
      </w:r>
    </w:p>
    <w:p w14:paraId="0EC4C51C" w14:textId="33358E3D" w:rsidR="005774D9" w:rsidRPr="005774D9" w:rsidRDefault="798EAB2E" w:rsidP="6C5250D7">
      <w:pPr>
        <w:pStyle w:val="Heading3"/>
        <w:spacing w:line="360" w:lineRule="auto"/>
        <w:rPr>
          <w:b/>
        </w:rPr>
      </w:pPr>
      <w:bookmarkStart w:id="55" w:name="_Toc164071890"/>
      <w:r w:rsidRPr="6C5250D7">
        <w:rPr>
          <w:b/>
        </w:rPr>
        <w:t>3.6</w:t>
      </w:r>
      <w:r w:rsidR="1024A935" w:rsidRPr="6C5250D7">
        <w:rPr>
          <w:b/>
        </w:rPr>
        <w:t xml:space="preserve">.2  </w:t>
      </w:r>
      <w:r w:rsidR="00CD2CFD" w:rsidRPr="6C5250D7">
        <w:rPr>
          <w:b/>
        </w:rPr>
        <w:t>ECONOMIC</w:t>
      </w:r>
      <w:bookmarkEnd w:id="55"/>
      <w:r w:rsidR="00CD2CFD" w:rsidRPr="6C5250D7">
        <w:rPr>
          <w:b/>
        </w:rPr>
        <w:t xml:space="preserve"> </w:t>
      </w:r>
    </w:p>
    <w:p w14:paraId="2CEE15C1" w14:textId="75414176" w:rsidR="3C90596D" w:rsidRPr="005774D9" w:rsidRDefault="3C90596D"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Managing cost, time and risk within this project has resulted in a project that has delivered value for its shareholders. Although, there were delays and incidents, proactive management and </w:t>
      </w:r>
      <w:r w:rsidR="533A5BA4" w:rsidRPr="005774D9">
        <w:rPr>
          <w:rFonts w:ascii="Times New Roman" w:eastAsia="Times New Roman" w:hAnsi="Times New Roman" w:cs="Times New Roman"/>
          <w:color w:val="000000" w:themeColor="text1"/>
          <w:sz w:val="24"/>
          <w:szCs w:val="24"/>
        </w:rPr>
        <w:t xml:space="preserve">strong contingency allowed for the project to be one that resulted in a market </w:t>
      </w:r>
      <w:r w:rsidR="38F364A1" w:rsidRPr="005774D9">
        <w:rPr>
          <w:rFonts w:ascii="Times New Roman" w:eastAsia="Times New Roman" w:hAnsi="Times New Roman" w:cs="Times New Roman"/>
          <w:color w:val="000000" w:themeColor="text1"/>
          <w:sz w:val="24"/>
          <w:szCs w:val="24"/>
        </w:rPr>
        <w:t>capitalisation</w:t>
      </w:r>
      <w:r w:rsidR="533A5BA4" w:rsidRPr="005774D9">
        <w:rPr>
          <w:rFonts w:ascii="Times New Roman" w:eastAsia="Times New Roman" w:hAnsi="Times New Roman" w:cs="Times New Roman"/>
          <w:color w:val="000000" w:themeColor="text1"/>
          <w:sz w:val="24"/>
          <w:szCs w:val="24"/>
        </w:rPr>
        <w:t xml:space="preserve"> multiples of what it was before the beginning of the project</w:t>
      </w:r>
      <w:r w:rsidR="005B1DC6">
        <w:rPr>
          <w:rFonts w:ascii="Times New Roman" w:eastAsia="Times New Roman" w:hAnsi="Times New Roman" w:cs="Times New Roman"/>
          <w:color w:val="000000" w:themeColor="text1"/>
          <w:sz w:val="24"/>
          <w:szCs w:val="24"/>
        </w:rPr>
        <w:t>.</w:t>
      </w:r>
    </w:p>
    <w:p w14:paraId="4BDD487A" w14:textId="7025959E" w:rsidR="005774D9" w:rsidRPr="005774D9" w:rsidRDefault="00CD2CFD" w:rsidP="6C5250D7">
      <w:pPr>
        <w:pStyle w:val="Heading3"/>
        <w:spacing w:line="360" w:lineRule="auto"/>
        <w:rPr>
          <w:b/>
        </w:rPr>
      </w:pPr>
      <w:bookmarkStart w:id="56" w:name="_Toc164071891"/>
      <w:r w:rsidRPr="6C5250D7">
        <w:rPr>
          <w:b/>
        </w:rPr>
        <w:t>3.6.3  ENVIRONMENTAL</w:t>
      </w:r>
      <w:bookmarkEnd w:id="56"/>
      <w:r w:rsidRPr="6C5250D7">
        <w:rPr>
          <w:b/>
        </w:rPr>
        <w:t xml:space="preserve"> </w:t>
      </w:r>
    </w:p>
    <w:p w14:paraId="78439858" w14:textId="20EB1E69" w:rsidR="105B83A5" w:rsidRDefault="3EE3F243"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The effective use of scope management and quality management</w:t>
      </w:r>
      <w:r w:rsidR="7315DB18" w:rsidRPr="005774D9">
        <w:rPr>
          <w:rFonts w:ascii="Times New Roman" w:eastAsia="Times New Roman" w:hAnsi="Times New Roman" w:cs="Times New Roman"/>
          <w:color w:val="000000" w:themeColor="text1"/>
          <w:sz w:val="24"/>
          <w:szCs w:val="24"/>
        </w:rPr>
        <w:t xml:space="preserve"> with </w:t>
      </w:r>
      <w:r w:rsidRPr="005774D9">
        <w:rPr>
          <w:rFonts w:ascii="Times New Roman" w:eastAsia="Times New Roman" w:hAnsi="Times New Roman" w:cs="Times New Roman"/>
          <w:color w:val="000000" w:themeColor="text1"/>
          <w:sz w:val="24"/>
          <w:szCs w:val="24"/>
        </w:rPr>
        <w:t>clear goals</w:t>
      </w:r>
      <w:r w:rsidR="7943950E" w:rsidRPr="005774D9">
        <w:rPr>
          <w:rFonts w:ascii="Times New Roman" w:eastAsia="Times New Roman" w:hAnsi="Times New Roman" w:cs="Times New Roman"/>
          <w:color w:val="000000" w:themeColor="text1"/>
          <w:sz w:val="24"/>
          <w:szCs w:val="24"/>
        </w:rPr>
        <w:t xml:space="preserve"> (50MW output, decarbonisation energy options) </w:t>
      </w:r>
      <w:r w:rsidRPr="005774D9">
        <w:rPr>
          <w:rFonts w:ascii="Times New Roman" w:eastAsia="Times New Roman" w:hAnsi="Times New Roman" w:cs="Times New Roman"/>
          <w:color w:val="000000" w:themeColor="text1"/>
          <w:sz w:val="24"/>
          <w:szCs w:val="24"/>
        </w:rPr>
        <w:t xml:space="preserve">identified in the conceptualisation phase and </w:t>
      </w:r>
      <w:r w:rsidR="5F5BEF5C" w:rsidRPr="005774D9">
        <w:rPr>
          <w:rFonts w:ascii="Times New Roman" w:eastAsia="Times New Roman" w:hAnsi="Times New Roman" w:cs="Times New Roman"/>
          <w:color w:val="000000" w:themeColor="text1"/>
          <w:sz w:val="24"/>
          <w:szCs w:val="24"/>
        </w:rPr>
        <w:t xml:space="preserve">quality check/quality assurance (QA/QC) throughout the project and </w:t>
      </w:r>
      <w:r w:rsidR="00716C8E" w:rsidRPr="005774D9">
        <w:rPr>
          <w:rFonts w:ascii="Times New Roman" w:eastAsia="Times New Roman" w:hAnsi="Times New Roman" w:cs="Times New Roman"/>
          <w:color w:val="000000" w:themeColor="text1"/>
          <w:sz w:val="24"/>
          <w:szCs w:val="24"/>
        </w:rPr>
        <w:t>afterwards</w:t>
      </w:r>
      <w:r w:rsidR="5F5BEF5C" w:rsidRPr="005774D9">
        <w:rPr>
          <w:rFonts w:ascii="Times New Roman" w:eastAsia="Times New Roman" w:hAnsi="Times New Roman" w:cs="Times New Roman"/>
          <w:color w:val="000000" w:themeColor="text1"/>
          <w:sz w:val="24"/>
          <w:szCs w:val="24"/>
        </w:rPr>
        <w:t xml:space="preserve"> have led to </w:t>
      </w:r>
      <w:r w:rsidR="60F7BFBD" w:rsidRPr="005774D9">
        <w:rPr>
          <w:rFonts w:ascii="Times New Roman" w:eastAsia="Times New Roman" w:hAnsi="Times New Roman" w:cs="Times New Roman"/>
          <w:color w:val="000000" w:themeColor="text1"/>
          <w:sz w:val="24"/>
          <w:szCs w:val="24"/>
        </w:rPr>
        <w:t xml:space="preserve">the environmental </w:t>
      </w:r>
      <w:r w:rsidR="642F607F" w:rsidRPr="005774D9">
        <w:rPr>
          <w:rFonts w:ascii="Times New Roman" w:eastAsia="Times New Roman" w:hAnsi="Times New Roman" w:cs="Times New Roman"/>
          <w:color w:val="000000" w:themeColor="text1"/>
          <w:sz w:val="24"/>
          <w:szCs w:val="24"/>
        </w:rPr>
        <w:t xml:space="preserve">portion of the TBL of the project being </w:t>
      </w:r>
      <w:r w:rsidR="52AEE82F" w:rsidRPr="005774D9">
        <w:rPr>
          <w:rFonts w:ascii="Times New Roman" w:eastAsia="Times New Roman" w:hAnsi="Times New Roman" w:cs="Times New Roman"/>
          <w:color w:val="000000" w:themeColor="text1"/>
          <w:sz w:val="24"/>
          <w:szCs w:val="24"/>
        </w:rPr>
        <w:t>excelled</w:t>
      </w:r>
      <w:r w:rsidR="642F607F" w:rsidRPr="005774D9">
        <w:rPr>
          <w:rFonts w:ascii="Times New Roman" w:eastAsia="Times New Roman" w:hAnsi="Times New Roman" w:cs="Times New Roman"/>
          <w:color w:val="000000" w:themeColor="text1"/>
          <w:sz w:val="24"/>
          <w:szCs w:val="24"/>
        </w:rPr>
        <w:t>.</w:t>
      </w:r>
    </w:p>
    <w:p w14:paraId="3D4E23D8" w14:textId="62E77E24" w:rsidR="6C5250D7" w:rsidRDefault="6C5250D7" w:rsidP="6C5250D7">
      <w:pPr>
        <w:spacing w:line="360" w:lineRule="auto"/>
        <w:ind w:left="-20" w:right="-20"/>
        <w:jc w:val="both"/>
        <w:rPr>
          <w:rFonts w:ascii="Times New Roman" w:eastAsia="Times New Roman" w:hAnsi="Times New Roman" w:cs="Times New Roman"/>
          <w:color w:val="000000" w:themeColor="text1"/>
          <w:sz w:val="24"/>
          <w:szCs w:val="24"/>
        </w:rPr>
      </w:pPr>
    </w:p>
    <w:p w14:paraId="23CE4F87" w14:textId="77777777" w:rsidR="001C4C2F" w:rsidRDefault="001C4C2F" w:rsidP="009538C9">
      <w:pPr>
        <w:spacing w:line="360" w:lineRule="auto"/>
        <w:ind w:right="-20"/>
        <w:jc w:val="both"/>
        <w:rPr>
          <w:rFonts w:ascii="Times New Roman" w:eastAsia="Times New Roman" w:hAnsi="Times New Roman" w:cs="Times New Roman"/>
          <w:color w:val="000000" w:themeColor="text1"/>
          <w:sz w:val="24"/>
          <w:szCs w:val="24"/>
        </w:rPr>
      </w:pPr>
    </w:p>
    <w:p w14:paraId="6BA7132A" w14:textId="53C80BAD" w:rsidR="5F7DC060" w:rsidRDefault="7B73E770" w:rsidP="002C1136">
      <w:pPr>
        <w:pStyle w:val="Heading1"/>
        <w:spacing w:line="360" w:lineRule="auto"/>
        <w:rPr>
          <w:b/>
        </w:rPr>
      </w:pPr>
      <w:bookmarkStart w:id="57" w:name="_Toc164071892"/>
      <w:r w:rsidRPr="6C5250D7">
        <w:rPr>
          <w:b/>
        </w:rPr>
        <w:t>4</w:t>
      </w:r>
      <w:r w:rsidR="5F7DC060" w:rsidRPr="6C5250D7">
        <w:rPr>
          <w:b/>
        </w:rPr>
        <w:t xml:space="preserve">. </w:t>
      </w:r>
      <w:r w:rsidR="1024A935" w:rsidRPr="6C5250D7">
        <w:rPr>
          <w:b/>
        </w:rPr>
        <w:t>SECTION C: RECOMMENDATIONS TO THE CASE</w:t>
      </w:r>
      <w:bookmarkEnd w:id="57"/>
      <w:r w:rsidR="1024A935" w:rsidRPr="6C5250D7">
        <w:rPr>
          <w:b/>
        </w:rPr>
        <w:t xml:space="preserve"> </w:t>
      </w:r>
    </w:p>
    <w:p w14:paraId="18590B09" w14:textId="3D63579E" w:rsidR="005774D9" w:rsidRPr="005774D9" w:rsidRDefault="1C33B009" w:rsidP="6C5250D7">
      <w:pPr>
        <w:pStyle w:val="Heading2"/>
        <w:spacing w:line="360" w:lineRule="auto"/>
        <w:rPr>
          <w:b/>
        </w:rPr>
      </w:pPr>
      <w:bookmarkStart w:id="58" w:name="_Toc164071893"/>
      <w:r w:rsidRPr="6C5250D7">
        <w:rPr>
          <w:b/>
        </w:rPr>
        <w:t>4</w:t>
      </w:r>
      <w:r w:rsidR="1024A935" w:rsidRPr="6C5250D7">
        <w:rPr>
          <w:b/>
        </w:rPr>
        <w:t>.</w:t>
      </w:r>
      <w:r w:rsidR="143BB086" w:rsidRPr="6C5250D7">
        <w:rPr>
          <w:b/>
        </w:rPr>
        <w:t>1</w:t>
      </w:r>
      <w:r w:rsidR="1024A935" w:rsidRPr="6C5250D7">
        <w:rPr>
          <w:b/>
        </w:rPr>
        <w:t xml:space="preserve"> TIME MANAGEMENT</w:t>
      </w:r>
      <w:bookmarkEnd w:id="58"/>
    </w:p>
    <w:p w14:paraId="28C58A9D" w14:textId="05767529" w:rsidR="4B87640D" w:rsidRDefault="6BF6F7E7" w:rsidP="002C1136">
      <w:pPr>
        <w:spacing w:line="360" w:lineRule="auto"/>
        <w:ind w:left="-20" w:right="-20"/>
        <w:jc w:val="both"/>
        <w:rPr>
          <w:rFonts w:ascii="Times New Roman" w:eastAsia="Times New Roman" w:hAnsi="Times New Roman" w:cs="Times New Roman"/>
          <w:color w:val="000000" w:themeColor="text1"/>
          <w:sz w:val="24"/>
          <w:szCs w:val="24"/>
        </w:rPr>
      </w:pPr>
      <w:r w:rsidRPr="002C1136">
        <w:rPr>
          <w:rFonts w:ascii="Times New Roman" w:eastAsia="Times New Roman" w:hAnsi="Times New Roman" w:cs="Times New Roman"/>
          <w:color w:val="000000" w:themeColor="text1"/>
          <w:sz w:val="24"/>
          <w:szCs w:val="24"/>
        </w:rPr>
        <w:t xml:space="preserve">The estimation for the time of the Project Financing </w:t>
      </w:r>
      <w:r w:rsidRPr="44218F91">
        <w:rPr>
          <w:rFonts w:ascii="Times New Roman" w:eastAsia="Times New Roman" w:hAnsi="Times New Roman" w:cs="Times New Roman"/>
          <w:color w:val="000000" w:themeColor="text1"/>
          <w:sz w:val="24"/>
          <w:szCs w:val="24"/>
        </w:rPr>
        <w:t>prov</w:t>
      </w:r>
      <w:r w:rsidR="0BD16BFC" w:rsidRPr="44218F91">
        <w:rPr>
          <w:rFonts w:ascii="Times New Roman" w:eastAsia="Times New Roman" w:hAnsi="Times New Roman" w:cs="Times New Roman"/>
          <w:color w:val="000000" w:themeColor="text1"/>
          <w:sz w:val="24"/>
          <w:szCs w:val="24"/>
        </w:rPr>
        <w:t>ed</w:t>
      </w:r>
      <w:r w:rsidRPr="002C1136">
        <w:rPr>
          <w:rFonts w:ascii="Times New Roman" w:eastAsia="Times New Roman" w:hAnsi="Times New Roman" w:cs="Times New Roman"/>
          <w:color w:val="000000" w:themeColor="text1"/>
          <w:sz w:val="24"/>
          <w:szCs w:val="24"/>
        </w:rPr>
        <w:t xml:space="preserve"> a big obstacle for the time management of the project. With the Financial close being reached 2-3 months after the proposed time</w:t>
      </w:r>
      <w:r w:rsidR="6AB4A103" w:rsidRPr="002C1136">
        <w:rPr>
          <w:rFonts w:ascii="Times New Roman" w:eastAsia="Times New Roman" w:hAnsi="Times New Roman" w:cs="Times New Roman"/>
          <w:color w:val="000000" w:themeColor="text1"/>
          <w:sz w:val="24"/>
          <w:szCs w:val="24"/>
        </w:rPr>
        <w:t xml:space="preserve"> and commissioning finishing 1 year after the planned date</w:t>
      </w:r>
      <w:r w:rsidRPr="002C1136">
        <w:rPr>
          <w:rFonts w:ascii="Times New Roman" w:eastAsia="Times New Roman" w:hAnsi="Times New Roman" w:cs="Times New Roman"/>
          <w:color w:val="000000" w:themeColor="text1"/>
          <w:sz w:val="24"/>
          <w:szCs w:val="24"/>
        </w:rPr>
        <w:t xml:space="preserve">, it is recommended that different methods of time estimation should be utilized to avoid necessity for changes in proposed plans. The technique of expert judgement would have been useful, having the input of an expert with specialized input in capital raises to do with renewable energy and knowledge regarding the market would have helped in being able to forecast the amount of time needing to be allocated to financing </w:t>
      </w:r>
      <w:r w:rsidR="1CE4E6B1" w:rsidRPr="002C1136">
        <w:rPr>
          <w:rFonts w:ascii="Times New Roman" w:eastAsia="Times New Roman" w:hAnsi="Times New Roman" w:cs="Times New Roman"/>
          <w:color w:val="000000" w:themeColor="text1"/>
          <w:sz w:val="24"/>
          <w:szCs w:val="24"/>
        </w:rPr>
        <w:t>(Hartley 2018, p.)</w:t>
      </w:r>
      <w:r w:rsidR="108C1F04" w:rsidRPr="002C1136">
        <w:rPr>
          <w:rFonts w:ascii="Times New Roman" w:eastAsia="Times New Roman" w:hAnsi="Times New Roman" w:cs="Times New Roman"/>
          <w:color w:val="000000" w:themeColor="text1"/>
          <w:sz w:val="24"/>
          <w:szCs w:val="24"/>
        </w:rPr>
        <w:t>.</w:t>
      </w:r>
      <w:r w:rsidRPr="002C1136">
        <w:rPr>
          <w:rFonts w:ascii="Times New Roman" w:eastAsia="Times New Roman" w:hAnsi="Times New Roman" w:cs="Times New Roman"/>
          <w:color w:val="000000" w:themeColor="text1"/>
          <w:sz w:val="24"/>
          <w:szCs w:val="24"/>
        </w:rPr>
        <w:t xml:space="preserve"> In addition to this, the utilization of a three-point estimate, (a weighted average requiring the optimistic, pessimistic and most likely estimates that define an approximate range for the expected duration) </w:t>
      </w:r>
      <w:r w:rsidR="47F2CD9C" w:rsidRPr="002C1136">
        <w:rPr>
          <w:rFonts w:ascii="Times New Roman" w:eastAsia="Times New Roman" w:hAnsi="Times New Roman" w:cs="Times New Roman"/>
          <w:color w:val="000000" w:themeColor="text1"/>
          <w:sz w:val="24"/>
          <w:szCs w:val="24"/>
        </w:rPr>
        <w:t>(Hartley 2018, p.)</w:t>
      </w:r>
      <w:r w:rsidRPr="002C1136">
        <w:rPr>
          <w:rFonts w:ascii="Times New Roman" w:eastAsia="Times New Roman" w:hAnsi="Times New Roman" w:cs="Times New Roman"/>
          <w:color w:val="000000" w:themeColor="text1"/>
          <w:sz w:val="24"/>
          <w:szCs w:val="24"/>
        </w:rPr>
        <w:t xml:space="preserve"> would have been useful in allocating a greater amount of time to </w:t>
      </w:r>
      <w:r w:rsidR="108C1F04" w:rsidRPr="002C1136">
        <w:rPr>
          <w:rFonts w:ascii="Times New Roman" w:eastAsia="Times New Roman" w:hAnsi="Times New Roman" w:cs="Times New Roman"/>
          <w:color w:val="000000" w:themeColor="text1"/>
          <w:sz w:val="24"/>
          <w:szCs w:val="24"/>
        </w:rPr>
        <w:t>th</w:t>
      </w:r>
      <w:r w:rsidR="22F2EFD1" w:rsidRPr="002C1136">
        <w:rPr>
          <w:rFonts w:ascii="Times New Roman" w:eastAsia="Times New Roman" w:hAnsi="Times New Roman" w:cs="Times New Roman"/>
          <w:color w:val="000000" w:themeColor="text1"/>
          <w:sz w:val="24"/>
          <w:szCs w:val="24"/>
        </w:rPr>
        <w:t>ese</w:t>
      </w:r>
      <w:r w:rsidR="108C1F04" w:rsidRPr="002C1136">
        <w:rPr>
          <w:rFonts w:ascii="Times New Roman" w:eastAsia="Times New Roman" w:hAnsi="Times New Roman" w:cs="Times New Roman"/>
          <w:color w:val="000000" w:themeColor="text1"/>
          <w:sz w:val="24"/>
          <w:szCs w:val="24"/>
        </w:rPr>
        <w:t xml:space="preserve"> step</w:t>
      </w:r>
      <w:r w:rsidR="08218E1F" w:rsidRPr="002C1136">
        <w:rPr>
          <w:rFonts w:ascii="Times New Roman" w:eastAsia="Times New Roman" w:hAnsi="Times New Roman" w:cs="Times New Roman"/>
          <w:color w:val="000000" w:themeColor="text1"/>
          <w:sz w:val="24"/>
          <w:szCs w:val="24"/>
        </w:rPr>
        <w:t>s</w:t>
      </w:r>
      <w:r w:rsidRPr="002C1136">
        <w:rPr>
          <w:rFonts w:ascii="Times New Roman" w:eastAsia="Times New Roman" w:hAnsi="Times New Roman" w:cs="Times New Roman"/>
          <w:color w:val="000000" w:themeColor="text1"/>
          <w:sz w:val="24"/>
          <w:szCs w:val="24"/>
        </w:rPr>
        <w:t xml:space="preserve"> of the project. The three-point estimate would have been especially useful with the existing team Genex had, given they had limited experience in this specialised type of project. Utilising a lower level of confidence would have resulted in more realistic allocation of time duration for Project Financing </w:t>
      </w:r>
      <w:r w:rsidR="4424AF5A" w:rsidRPr="002C1136">
        <w:rPr>
          <w:rFonts w:ascii="Times New Roman" w:eastAsia="Times New Roman" w:hAnsi="Times New Roman" w:cs="Times New Roman"/>
          <w:color w:val="000000" w:themeColor="text1"/>
          <w:sz w:val="24"/>
          <w:szCs w:val="24"/>
        </w:rPr>
        <w:t xml:space="preserve">and Commissioning </w:t>
      </w:r>
      <w:r w:rsidRPr="002C1136">
        <w:rPr>
          <w:rFonts w:ascii="Times New Roman" w:eastAsia="Times New Roman" w:hAnsi="Times New Roman" w:cs="Times New Roman"/>
          <w:color w:val="000000" w:themeColor="text1"/>
          <w:sz w:val="24"/>
          <w:szCs w:val="24"/>
        </w:rPr>
        <w:t xml:space="preserve">as illustrated in Figure </w:t>
      </w:r>
      <w:r w:rsidR="00B75FAF">
        <w:rPr>
          <w:rFonts w:ascii="Times New Roman" w:eastAsia="Times New Roman" w:hAnsi="Times New Roman" w:cs="Times New Roman"/>
          <w:color w:val="000000" w:themeColor="text1"/>
          <w:sz w:val="24"/>
          <w:szCs w:val="24"/>
        </w:rPr>
        <w:t>5</w:t>
      </w:r>
      <w:r w:rsidRPr="002C1136">
        <w:rPr>
          <w:rFonts w:ascii="Times New Roman" w:eastAsia="Times New Roman" w:hAnsi="Times New Roman" w:cs="Times New Roman"/>
          <w:color w:val="000000" w:themeColor="text1"/>
          <w:sz w:val="24"/>
          <w:szCs w:val="24"/>
        </w:rPr>
        <w:t xml:space="preserve"> </w:t>
      </w:r>
      <w:r w:rsidR="088053F0" w:rsidRPr="002C1136">
        <w:rPr>
          <w:rFonts w:ascii="Times New Roman" w:eastAsia="Times New Roman" w:hAnsi="Times New Roman" w:cs="Times New Roman"/>
          <w:color w:val="000000" w:themeColor="text1"/>
          <w:sz w:val="24"/>
          <w:szCs w:val="24"/>
        </w:rPr>
        <w:t>(Hartley 2018, p.)</w:t>
      </w:r>
      <w:r w:rsidR="108C1F04" w:rsidRPr="002C1136">
        <w:rPr>
          <w:rFonts w:ascii="Times New Roman" w:eastAsia="Times New Roman" w:hAnsi="Times New Roman" w:cs="Times New Roman"/>
          <w:color w:val="000000" w:themeColor="text1"/>
          <w:sz w:val="24"/>
          <w:szCs w:val="24"/>
        </w:rPr>
        <w:t>.</w:t>
      </w:r>
    </w:p>
    <w:p w14:paraId="0F5B2F54" w14:textId="25D7EE24" w:rsidR="6BF6F7E7" w:rsidRPr="002C1136" w:rsidRDefault="108C1F04" w:rsidP="00BA1A07">
      <w:pPr>
        <w:spacing w:line="360" w:lineRule="auto"/>
        <w:ind w:left="-20" w:right="-20"/>
        <w:jc w:val="center"/>
        <w:rPr>
          <w:sz w:val="24"/>
          <w:szCs w:val="24"/>
        </w:rPr>
      </w:pPr>
      <w:r w:rsidRPr="002C1136">
        <w:rPr>
          <w:noProof/>
          <w:sz w:val="24"/>
          <w:szCs w:val="24"/>
        </w:rPr>
        <w:drawing>
          <wp:inline distT="0" distB="0" distL="0" distR="0" wp14:anchorId="4B2418B0" wp14:editId="6CC54594">
            <wp:extent cx="4572000" cy="1228731"/>
            <wp:effectExtent l="0" t="0" r="0" b="0"/>
            <wp:docPr id="1768386507" name="Picture 176838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386507"/>
                    <pic:cNvPicPr/>
                  </pic:nvPicPr>
                  <pic:blipFill>
                    <a:blip r:embed="rId14">
                      <a:extLst>
                        <a:ext uri="{28A0092B-C50C-407E-A947-70E740481C1C}">
                          <a14:useLocalDpi xmlns:a14="http://schemas.microsoft.com/office/drawing/2010/main" val="0"/>
                        </a:ext>
                      </a:extLst>
                    </a:blip>
                    <a:srcRect t="4444"/>
                    <a:stretch>
                      <a:fillRect/>
                    </a:stretch>
                  </pic:blipFill>
                  <pic:spPr>
                    <a:xfrm>
                      <a:off x="0" y="0"/>
                      <a:ext cx="4572000" cy="1228731"/>
                    </a:xfrm>
                    <a:prstGeom prst="rect">
                      <a:avLst/>
                    </a:prstGeom>
                  </pic:spPr>
                </pic:pic>
              </a:graphicData>
            </a:graphic>
          </wp:inline>
        </w:drawing>
      </w:r>
    </w:p>
    <w:p w14:paraId="3A661A6B" w14:textId="6BDC383B" w:rsidR="6BF6F7E7" w:rsidRPr="00BA1A07" w:rsidRDefault="6BF6F7E7" w:rsidP="00BA1A07">
      <w:pPr>
        <w:spacing w:line="360" w:lineRule="auto"/>
        <w:ind w:left="-20" w:right="-20"/>
        <w:jc w:val="center"/>
        <w:rPr>
          <w:rFonts w:ascii="Times New Roman" w:eastAsia="Times New Roman" w:hAnsi="Times New Roman" w:cs="Times New Roman"/>
          <w:i/>
          <w:color w:val="000000" w:themeColor="text1"/>
          <w:sz w:val="24"/>
          <w:szCs w:val="24"/>
        </w:rPr>
      </w:pPr>
      <w:r w:rsidRPr="00BA1A07">
        <w:rPr>
          <w:rFonts w:ascii="Times New Roman" w:eastAsia="Times New Roman" w:hAnsi="Times New Roman" w:cs="Times New Roman"/>
          <w:i/>
          <w:sz w:val="24"/>
          <w:szCs w:val="24"/>
        </w:rPr>
        <w:t xml:space="preserve">Figure </w:t>
      </w:r>
      <w:r w:rsidR="00B75FAF">
        <w:rPr>
          <w:rFonts w:ascii="Times New Roman" w:eastAsia="Times New Roman" w:hAnsi="Times New Roman" w:cs="Times New Roman"/>
          <w:i/>
          <w:sz w:val="24"/>
          <w:szCs w:val="24"/>
        </w:rPr>
        <w:t>5</w:t>
      </w:r>
      <w:r w:rsidRPr="00BA1A07">
        <w:rPr>
          <w:rFonts w:ascii="Times New Roman" w:eastAsia="Times New Roman" w:hAnsi="Times New Roman" w:cs="Times New Roman"/>
          <w:i/>
          <w:sz w:val="24"/>
          <w:szCs w:val="24"/>
        </w:rPr>
        <w:t xml:space="preserve"> Time </w:t>
      </w:r>
      <w:r w:rsidR="000F76E7">
        <w:rPr>
          <w:rFonts w:ascii="Times New Roman" w:eastAsia="Times New Roman" w:hAnsi="Times New Roman" w:cs="Times New Roman"/>
          <w:i/>
          <w:iCs/>
          <w:sz w:val="24"/>
          <w:szCs w:val="24"/>
        </w:rPr>
        <w:t>E</w:t>
      </w:r>
      <w:r w:rsidRPr="00BA1A07">
        <w:rPr>
          <w:rFonts w:ascii="Times New Roman" w:eastAsia="Times New Roman" w:hAnsi="Times New Roman" w:cs="Times New Roman"/>
          <w:i/>
          <w:iCs/>
          <w:sz w:val="24"/>
          <w:szCs w:val="24"/>
        </w:rPr>
        <w:t>stimation</w:t>
      </w:r>
      <w:r w:rsidRPr="00BA1A07">
        <w:rPr>
          <w:rFonts w:ascii="Times New Roman" w:eastAsia="Times New Roman" w:hAnsi="Times New Roman" w:cs="Times New Roman"/>
          <w:i/>
          <w:sz w:val="24"/>
          <w:szCs w:val="24"/>
        </w:rPr>
        <w:t xml:space="preserve"> and Confidence Illustration </w:t>
      </w:r>
      <w:r w:rsidR="600B464A" w:rsidRPr="00BA1A07">
        <w:rPr>
          <w:rFonts w:ascii="Times New Roman" w:eastAsia="Times New Roman" w:hAnsi="Times New Roman" w:cs="Times New Roman"/>
          <w:i/>
          <w:color w:val="000000" w:themeColor="text1"/>
          <w:sz w:val="24"/>
          <w:szCs w:val="24"/>
        </w:rPr>
        <w:t>(Hartley 2018, p</w:t>
      </w:r>
      <w:r w:rsidR="5ED20221" w:rsidRPr="2059267D">
        <w:rPr>
          <w:rFonts w:ascii="Times New Roman" w:eastAsia="Times New Roman" w:hAnsi="Times New Roman" w:cs="Times New Roman"/>
          <w:i/>
          <w:iCs/>
          <w:color w:val="000000" w:themeColor="text1"/>
          <w:sz w:val="24"/>
          <w:szCs w:val="24"/>
        </w:rPr>
        <w:t>.</w:t>
      </w:r>
      <w:r w:rsidR="032554BE" w:rsidRPr="2059267D">
        <w:rPr>
          <w:rFonts w:ascii="Times New Roman" w:eastAsia="Times New Roman" w:hAnsi="Times New Roman" w:cs="Times New Roman"/>
          <w:i/>
          <w:iCs/>
          <w:color w:val="000000" w:themeColor="text1"/>
          <w:sz w:val="24"/>
          <w:szCs w:val="24"/>
        </w:rPr>
        <w:t>175</w:t>
      </w:r>
      <w:r w:rsidR="5ED20221" w:rsidRPr="2059267D">
        <w:rPr>
          <w:rFonts w:ascii="Times New Roman" w:eastAsia="Times New Roman" w:hAnsi="Times New Roman" w:cs="Times New Roman"/>
          <w:i/>
          <w:iCs/>
          <w:color w:val="000000" w:themeColor="text1"/>
          <w:sz w:val="24"/>
          <w:szCs w:val="24"/>
        </w:rPr>
        <w:t>)</w:t>
      </w:r>
    </w:p>
    <w:p w14:paraId="48F9BD90" w14:textId="1E23191C" w:rsidR="105B83A5" w:rsidRDefault="34B923AA" w:rsidP="002C1136">
      <w:pPr>
        <w:spacing w:line="360" w:lineRule="auto"/>
        <w:ind w:left="-20" w:right="-20"/>
        <w:jc w:val="both"/>
        <w:rPr>
          <w:rFonts w:ascii="Times New Roman" w:eastAsia="Times New Roman" w:hAnsi="Times New Roman" w:cs="Times New Roman"/>
          <w:sz w:val="24"/>
          <w:szCs w:val="24"/>
        </w:rPr>
      </w:pPr>
      <w:r w:rsidRPr="002C1136">
        <w:rPr>
          <w:rFonts w:ascii="Times New Roman" w:eastAsia="Times New Roman" w:hAnsi="Times New Roman" w:cs="Times New Roman"/>
          <w:sz w:val="24"/>
          <w:szCs w:val="24"/>
        </w:rPr>
        <w:t xml:space="preserve">Furthermore, a formal recording of these confidence levels being reflected in the presented Gantt chart and a focus on underlying assumptions and impacting constraints would have been useful in forecasting the potential duration of financing </w:t>
      </w:r>
      <w:r w:rsidR="46F23C87" w:rsidRPr="002C1136">
        <w:rPr>
          <w:rFonts w:ascii="Times New Roman" w:eastAsia="Times New Roman" w:hAnsi="Times New Roman" w:cs="Times New Roman"/>
          <w:color w:val="000000" w:themeColor="text1"/>
          <w:sz w:val="24"/>
          <w:szCs w:val="24"/>
        </w:rPr>
        <w:t>(Hartley 2018, p.)</w:t>
      </w:r>
      <w:r w:rsidR="44CAF8CC" w:rsidRPr="002C1136">
        <w:rPr>
          <w:rFonts w:ascii="Times New Roman" w:eastAsia="Times New Roman" w:hAnsi="Times New Roman" w:cs="Times New Roman"/>
          <w:sz w:val="24"/>
          <w:szCs w:val="24"/>
        </w:rPr>
        <w:t>.</w:t>
      </w:r>
      <w:r w:rsidRPr="002C1136">
        <w:rPr>
          <w:rFonts w:ascii="Times New Roman" w:eastAsia="Times New Roman" w:hAnsi="Times New Roman" w:cs="Times New Roman"/>
          <w:sz w:val="24"/>
          <w:szCs w:val="24"/>
        </w:rPr>
        <w:t xml:space="preserve"> A greater understanding of the resource capability in </w:t>
      </w:r>
      <w:r w:rsidR="4E915203" w:rsidRPr="002C1136">
        <w:rPr>
          <w:rFonts w:ascii="Times New Roman" w:eastAsia="Times New Roman" w:hAnsi="Times New Roman" w:cs="Times New Roman"/>
          <w:sz w:val="24"/>
          <w:szCs w:val="24"/>
        </w:rPr>
        <w:t xml:space="preserve">terms of funding </w:t>
      </w:r>
      <w:r w:rsidR="172E274D" w:rsidRPr="002C1136">
        <w:rPr>
          <w:rFonts w:ascii="Times New Roman" w:eastAsia="Times New Roman" w:hAnsi="Times New Roman" w:cs="Times New Roman"/>
          <w:sz w:val="24"/>
          <w:szCs w:val="24"/>
        </w:rPr>
        <w:t xml:space="preserve">and funding </w:t>
      </w:r>
      <w:r w:rsidRPr="002C1136">
        <w:rPr>
          <w:rFonts w:ascii="Times New Roman" w:eastAsia="Times New Roman" w:hAnsi="Times New Roman" w:cs="Times New Roman"/>
          <w:sz w:val="24"/>
          <w:szCs w:val="24"/>
        </w:rPr>
        <w:t xml:space="preserve">would be helpful in providing a more accurate estimation of the activity duration </w:t>
      </w:r>
      <w:r w:rsidR="65C1116E" w:rsidRPr="002C1136">
        <w:rPr>
          <w:rFonts w:ascii="Times New Roman" w:eastAsia="Times New Roman" w:hAnsi="Times New Roman" w:cs="Times New Roman"/>
          <w:color w:val="000000" w:themeColor="text1"/>
          <w:sz w:val="24"/>
          <w:szCs w:val="24"/>
        </w:rPr>
        <w:t>(Hartley 2018, p.)</w:t>
      </w:r>
      <w:r w:rsidR="44CAF8CC" w:rsidRPr="002C1136">
        <w:rPr>
          <w:rFonts w:ascii="Times New Roman" w:eastAsia="Times New Roman" w:hAnsi="Times New Roman" w:cs="Times New Roman"/>
          <w:sz w:val="24"/>
          <w:szCs w:val="24"/>
        </w:rPr>
        <w:t xml:space="preserve">. </w:t>
      </w:r>
      <w:r w:rsidR="32EE18B0" w:rsidRPr="002C1136">
        <w:rPr>
          <w:rFonts w:ascii="Times New Roman" w:eastAsia="Times New Roman" w:hAnsi="Times New Roman" w:cs="Times New Roman"/>
          <w:sz w:val="24"/>
          <w:szCs w:val="24"/>
        </w:rPr>
        <w:t>As the project was one of the first of that type in Australia, allocating more time to researching how commissioning w</w:t>
      </w:r>
      <w:r w:rsidR="4750DDFF" w:rsidRPr="002C1136">
        <w:rPr>
          <w:rFonts w:ascii="Times New Roman" w:eastAsia="Times New Roman" w:hAnsi="Times New Roman" w:cs="Times New Roman"/>
          <w:sz w:val="24"/>
          <w:szCs w:val="24"/>
        </w:rPr>
        <w:t>ould work or seeking international advice could have resulted in a more accurate plan.</w:t>
      </w:r>
      <w:r w:rsidRPr="002C1136">
        <w:rPr>
          <w:rFonts w:ascii="Times New Roman" w:eastAsia="Times New Roman" w:hAnsi="Times New Roman" w:cs="Times New Roman"/>
          <w:sz w:val="24"/>
          <w:szCs w:val="24"/>
        </w:rPr>
        <w:t xml:space="preserve"> Another recommendation could be the addition of </w:t>
      </w:r>
      <w:r w:rsidR="5F005D23" w:rsidRPr="002C1136">
        <w:rPr>
          <w:rFonts w:ascii="Times New Roman" w:eastAsia="Times New Roman" w:hAnsi="Times New Roman" w:cs="Times New Roman"/>
          <w:sz w:val="24"/>
          <w:szCs w:val="24"/>
        </w:rPr>
        <w:t xml:space="preserve">a Work </w:t>
      </w:r>
      <w:r w:rsidR="70200F06" w:rsidRPr="002C1136">
        <w:rPr>
          <w:rFonts w:ascii="Times New Roman" w:eastAsia="Times New Roman" w:hAnsi="Times New Roman" w:cs="Times New Roman"/>
          <w:sz w:val="24"/>
          <w:szCs w:val="24"/>
        </w:rPr>
        <w:t>Breakdown</w:t>
      </w:r>
      <w:r w:rsidR="5F005D23" w:rsidRPr="002C1136">
        <w:rPr>
          <w:rFonts w:ascii="Times New Roman" w:eastAsia="Times New Roman" w:hAnsi="Times New Roman" w:cs="Times New Roman"/>
          <w:sz w:val="24"/>
          <w:szCs w:val="24"/>
        </w:rPr>
        <w:t xml:space="preserve"> Structure alongside the Gantt Chart</w:t>
      </w:r>
      <w:r w:rsidR="377D70AE" w:rsidRPr="002C1136">
        <w:rPr>
          <w:rFonts w:ascii="Times New Roman" w:eastAsia="Times New Roman" w:hAnsi="Times New Roman" w:cs="Times New Roman"/>
          <w:sz w:val="24"/>
          <w:szCs w:val="24"/>
        </w:rPr>
        <w:t>, which has the advantage</w:t>
      </w:r>
      <w:r w:rsidR="2B70CAD3" w:rsidRPr="002C1136">
        <w:rPr>
          <w:rFonts w:ascii="Times New Roman" w:eastAsia="Times New Roman" w:hAnsi="Times New Roman" w:cs="Times New Roman"/>
          <w:sz w:val="24"/>
          <w:szCs w:val="24"/>
        </w:rPr>
        <w:t xml:space="preserve"> of breaking down each activity which provides</w:t>
      </w:r>
      <w:r w:rsidRPr="002C1136">
        <w:rPr>
          <w:rFonts w:ascii="Times New Roman" w:eastAsia="Times New Roman" w:hAnsi="Times New Roman" w:cs="Times New Roman"/>
          <w:sz w:val="24"/>
          <w:szCs w:val="24"/>
        </w:rPr>
        <w:t xml:space="preserve"> information with </w:t>
      </w:r>
      <w:r w:rsidR="72759E07" w:rsidRPr="002C1136">
        <w:rPr>
          <w:rFonts w:ascii="Times New Roman" w:eastAsia="Times New Roman" w:hAnsi="Times New Roman" w:cs="Times New Roman"/>
          <w:sz w:val="24"/>
          <w:szCs w:val="24"/>
        </w:rPr>
        <w:t xml:space="preserve">more </w:t>
      </w:r>
      <w:r w:rsidRPr="002C1136">
        <w:rPr>
          <w:rFonts w:ascii="Times New Roman" w:eastAsia="Times New Roman" w:hAnsi="Times New Roman" w:cs="Times New Roman"/>
          <w:sz w:val="24"/>
          <w:szCs w:val="24"/>
        </w:rPr>
        <w:t xml:space="preserve">meaningful descriptions of </w:t>
      </w:r>
      <w:r w:rsidR="4EEE4F7D" w:rsidRPr="002C1136">
        <w:rPr>
          <w:rFonts w:ascii="Times New Roman" w:eastAsia="Times New Roman" w:hAnsi="Times New Roman" w:cs="Times New Roman"/>
          <w:sz w:val="24"/>
          <w:szCs w:val="24"/>
        </w:rPr>
        <w:t>what is involved in each</w:t>
      </w:r>
      <w:r w:rsidR="45A773F7" w:rsidRPr="002C1136">
        <w:rPr>
          <w:rFonts w:ascii="Times New Roman" w:eastAsia="Times New Roman" w:hAnsi="Times New Roman" w:cs="Times New Roman"/>
          <w:sz w:val="24"/>
          <w:szCs w:val="24"/>
        </w:rPr>
        <w:t xml:space="preserve"> activity</w:t>
      </w:r>
      <w:r w:rsidR="33F200D6" w:rsidRPr="002C1136">
        <w:rPr>
          <w:rFonts w:ascii="Times New Roman" w:eastAsia="Times New Roman" w:hAnsi="Times New Roman" w:cs="Times New Roman"/>
          <w:sz w:val="24"/>
          <w:szCs w:val="24"/>
        </w:rPr>
        <w:t xml:space="preserve"> (</w:t>
      </w:r>
      <w:r w:rsidR="49CDE827" w:rsidRPr="002C1136">
        <w:rPr>
          <w:rFonts w:ascii="Times New Roman" w:eastAsia="Times New Roman" w:hAnsi="Times New Roman" w:cs="Times New Roman"/>
          <w:sz w:val="24"/>
          <w:szCs w:val="24"/>
        </w:rPr>
        <w:t>Faiello, 2024</w:t>
      </w:r>
      <w:r w:rsidR="33F200D6" w:rsidRPr="002C1136">
        <w:rPr>
          <w:rFonts w:ascii="Times New Roman" w:eastAsia="Times New Roman" w:hAnsi="Times New Roman" w:cs="Times New Roman"/>
          <w:sz w:val="24"/>
          <w:szCs w:val="24"/>
        </w:rPr>
        <w:t>)</w:t>
      </w:r>
      <w:r w:rsidR="07C832AD" w:rsidRPr="002C1136">
        <w:rPr>
          <w:rFonts w:ascii="Times New Roman" w:eastAsia="Times New Roman" w:hAnsi="Times New Roman" w:cs="Times New Roman"/>
          <w:sz w:val="24"/>
          <w:szCs w:val="24"/>
        </w:rPr>
        <w:t>. This</w:t>
      </w:r>
      <w:r w:rsidR="03BE433F" w:rsidRPr="002C1136">
        <w:rPr>
          <w:rFonts w:ascii="Times New Roman" w:eastAsia="Times New Roman" w:hAnsi="Times New Roman" w:cs="Times New Roman"/>
          <w:sz w:val="24"/>
          <w:szCs w:val="24"/>
        </w:rPr>
        <w:t xml:space="preserve"> </w:t>
      </w:r>
      <w:r w:rsidRPr="002C1136">
        <w:rPr>
          <w:rFonts w:ascii="Times New Roman" w:eastAsia="Times New Roman" w:hAnsi="Times New Roman" w:cs="Times New Roman"/>
          <w:sz w:val="24"/>
          <w:szCs w:val="24"/>
        </w:rPr>
        <w:t>would be useful for stakeholders to understand the specific steps required to be taken in each activity for the estimated duration</w:t>
      </w:r>
      <w:r w:rsidR="43A7AD96" w:rsidRPr="002C1136">
        <w:rPr>
          <w:rFonts w:ascii="Times New Roman" w:eastAsia="Times New Roman" w:hAnsi="Times New Roman" w:cs="Times New Roman"/>
          <w:sz w:val="24"/>
          <w:szCs w:val="24"/>
        </w:rPr>
        <w:t xml:space="preserve"> and may have helped in forecasting the issues that came up in the finalisation stage</w:t>
      </w:r>
      <w:r w:rsidRPr="002C1136">
        <w:rPr>
          <w:rFonts w:ascii="Times New Roman" w:eastAsia="Times New Roman" w:hAnsi="Times New Roman" w:cs="Times New Roman"/>
          <w:sz w:val="24"/>
          <w:szCs w:val="24"/>
        </w:rPr>
        <w:t>.</w:t>
      </w:r>
    </w:p>
    <w:p w14:paraId="68310697" w14:textId="77777777" w:rsidR="001C4C2F" w:rsidRDefault="001C4C2F" w:rsidP="002C1136">
      <w:pPr>
        <w:spacing w:line="360" w:lineRule="auto"/>
        <w:ind w:left="-20" w:right="-20"/>
        <w:jc w:val="both"/>
        <w:rPr>
          <w:rFonts w:ascii="Times New Roman" w:eastAsia="Times New Roman" w:hAnsi="Times New Roman" w:cs="Times New Roman"/>
          <w:sz w:val="24"/>
          <w:szCs w:val="24"/>
        </w:rPr>
      </w:pPr>
    </w:p>
    <w:p w14:paraId="5B4E29EB" w14:textId="424337ED" w:rsidR="005774D9" w:rsidRPr="005774D9" w:rsidRDefault="07020EAB" w:rsidP="6C5250D7">
      <w:pPr>
        <w:pStyle w:val="Heading2"/>
        <w:spacing w:line="360" w:lineRule="auto"/>
        <w:rPr>
          <w:b/>
        </w:rPr>
      </w:pPr>
      <w:bookmarkStart w:id="59" w:name="_Toc164071894"/>
      <w:r w:rsidRPr="6C5250D7">
        <w:rPr>
          <w:b/>
        </w:rPr>
        <w:t>4</w:t>
      </w:r>
      <w:r w:rsidR="1024A935" w:rsidRPr="6C5250D7">
        <w:rPr>
          <w:b/>
        </w:rPr>
        <w:t>.</w:t>
      </w:r>
      <w:r w:rsidR="67452878" w:rsidRPr="6C5250D7">
        <w:rPr>
          <w:b/>
        </w:rPr>
        <w:t>2</w:t>
      </w:r>
      <w:r w:rsidR="1024A935" w:rsidRPr="6C5250D7">
        <w:rPr>
          <w:b/>
        </w:rPr>
        <w:t xml:space="preserve"> SCOPE MANAGEMENT</w:t>
      </w:r>
      <w:bookmarkEnd w:id="59"/>
      <w:r w:rsidR="25112341" w:rsidRPr="6C5250D7">
        <w:rPr>
          <w:b/>
        </w:rPr>
        <w:t xml:space="preserve"> </w:t>
      </w:r>
    </w:p>
    <w:p w14:paraId="3679FEBA" w14:textId="2A9EB3BC" w:rsidR="042E6090" w:rsidRPr="005774D9" w:rsidRDefault="042E6090" w:rsidP="002C1136">
      <w:pPr>
        <w:pStyle w:val="ListParagraph"/>
        <w:numPr>
          <w:ilvl w:val="0"/>
          <w:numId w:val="23"/>
        </w:numPr>
        <w:spacing w:line="360" w:lineRule="auto"/>
        <w:jc w:val="both"/>
        <w:rPr>
          <w:rFonts w:ascii="Times New Roman" w:eastAsia="Times New Roman" w:hAnsi="Times New Roman" w:cs="Times New Roman"/>
          <w:sz w:val="24"/>
          <w:szCs w:val="24"/>
        </w:rPr>
      </w:pPr>
      <w:r w:rsidRPr="005774D9">
        <w:rPr>
          <w:rFonts w:ascii="Times New Roman" w:eastAsia="Times New Roman" w:hAnsi="Times New Roman" w:cs="Times New Roman"/>
          <w:sz w:val="24"/>
          <w:szCs w:val="24"/>
        </w:rPr>
        <w:t>Strengthen Stakeholder Engagement: Implement a structured approach to stakeholder management that ensures continuous and open communication. This can help manage expectations and facilitate smoother scope adjustments when necessary.</w:t>
      </w:r>
    </w:p>
    <w:p w14:paraId="2B568C39" w14:textId="48E63215" w:rsidR="042E6090" w:rsidRPr="005774D9" w:rsidRDefault="042E6090" w:rsidP="002C1136">
      <w:pPr>
        <w:pStyle w:val="ListParagraph"/>
        <w:numPr>
          <w:ilvl w:val="0"/>
          <w:numId w:val="23"/>
        </w:numPr>
        <w:spacing w:line="360" w:lineRule="auto"/>
        <w:jc w:val="both"/>
        <w:rPr>
          <w:rFonts w:ascii="Times New Roman" w:eastAsia="Times New Roman" w:hAnsi="Times New Roman" w:cs="Times New Roman"/>
          <w:sz w:val="24"/>
          <w:szCs w:val="24"/>
        </w:rPr>
      </w:pPr>
      <w:r w:rsidRPr="005774D9">
        <w:rPr>
          <w:rFonts w:ascii="Times New Roman" w:eastAsia="Times New Roman" w:hAnsi="Times New Roman" w:cs="Times New Roman"/>
          <w:sz w:val="24"/>
          <w:szCs w:val="24"/>
        </w:rPr>
        <w:t xml:space="preserve">Scope Baseline Review and Adjustment Process: Develop a </w:t>
      </w:r>
      <w:r w:rsidR="7CD97556" w:rsidRPr="3DB937D9">
        <w:rPr>
          <w:rFonts w:ascii="Times New Roman" w:eastAsia="Times New Roman" w:hAnsi="Times New Roman" w:cs="Times New Roman"/>
          <w:sz w:val="24"/>
          <w:szCs w:val="24"/>
        </w:rPr>
        <w:t>formali</w:t>
      </w:r>
      <w:r w:rsidR="08BAA2E1" w:rsidRPr="3DB937D9">
        <w:rPr>
          <w:rFonts w:ascii="Times New Roman" w:eastAsia="Times New Roman" w:hAnsi="Times New Roman" w:cs="Times New Roman"/>
          <w:sz w:val="24"/>
          <w:szCs w:val="24"/>
        </w:rPr>
        <w:t>s</w:t>
      </w:r>
      <w:r w:rsidR="7CD97556" w:rsidRPr="3DB937D9">
        <w:rPr>
          <w:rFonts w:ascii="Times New Roman" w:eastAsia="Times New Roman" w:hAnsi="Times New Roman" w:cs="Times New Roman"/>
          <w:sz w:val="24"/>
          <w:szCs w:val="24"/>
        </w:rPr>
        <w:t>ed</w:t>
      </w:r>
      <w:r w:rsidRPr="005774D9">
        <w:rPr>
          <w:rFonts w:ascii="Times New Roman" w:eastAsia="Times New Roman" w:hAnsi="Times New Roman" w:cs="Times New Roman"/>
          <w:sz w:val="24"/>
          <w:szCs w:val="24"/>
        </w:rPr>
        <w:t xml:space="preserve"> process for reviewing and adjusting the scope baseline at predefined stages of the project. This process should involve key stakeholders to ensure alignment and buy-in.</w:t>
      </w:r>
    </w:p>
    <w:p w14:paraId="51BAEE24" w14:textId="40263204" w:rsidR="042E6090" w:rsidRPr="005774D9" w:rsidRDefault="7CD97556" w:rsidP="002C1136">
      <w:pPr>
        <w:pStyle w:val="ListParagraph"/>
        <w:numPr>
          <w:ilvl w:val="0"/>
          <w:numId w:val="23"/>
        </w:numPr>
        <w:spacing w:line="360" w:lineRule="auto"/>
        <w:jc w:val="both"/>
        <w:rPr>
          <w:rFonts w:ascii="Times New Roman" w:eastAsia="Times New Roman" w:hAnsi="Times New Roman" w:cs="Times New Roman"/>
          <w:sz w:val="24"/>
          <w:szCs w:val="24"/>
        </w:rPr>
      </w:pPr>
      <w:r w:rsidRPr="3DB937D9">
        <w:rPr>
          <w:rFonts w:ascii="Times New Roman" w:eastAsia="Times New Roman" w:hAnsi="Times New Roman" w:cs="Times New Roman"/>
          <w:sz w:val="24"/>
          <w:szCs w:val="24"/>
        </w:rPr>
        <w:t>Utili</w:t>
      </w:r>
      <w:r w:rsidR="61ED175A" w:rsidRPr="3DB937D9">
        <w:rPr>
          <w:rFonts w:ascii="Times New Roman" w:eastAsia="Times New Roman" w:hAnsi="Times New Roman" w:cs="Times New Roman"/>
          <w:sz w:val="24"/>
          <w:szCs w:val="24"/>
        </w:rPr>
        <w:t>s</w:t>
      </w:r>
      <w:r w:rsidRPr="3DB937D9">
        <w:rPr>
          <w:rFonts w:ascii="Times New Roman" w:eastAsia="Times New Roman" w:hAnsi="Times New Roman" w:cs="Times New Roman"/>
          <w:sz w:val="24"/>
          <w:szCs w:val="24"/>
        </w:rPr>
        <w:t>e</w:t>
      </w:r>
      <w:r w:rsidR="042E6090" w:rsidRPr="005774D9">
        <w:rPr>
          <w:rFonts w:ascii="Times New Roman" w:eastAsia="Times New Roman" w:hAnsi="Times New Roman" w:cs="Times New Roman"/>
          <w:sz w:val="24"/>
          <w:szCs w:val="24"/>
        </w:rPr>
        <w:t xml:space="preserve"> Scope Change Control Board: Establish a Scope Change Control Board comprising key project stakeholders responsible for reviewing and approving scope changes. This board should assess the impact of each change on the project's objectives, costs, and timeline.</w:t>
      </w:r>
    </w:p>
    <w:p w14:paraId="2921B22B" w14:textId="512B1A8A" w:rsidR="4B87640D" w:rsidRDefault="042E6090" w:rsidP="6C5250D7">
      <w:pPr>
        <w:pStyle w:val="ListParagraph"/>
        <w:numPr>
          <w:ilvl w:val="0"/>
          <w:numId w:val="23"/>
        </w:numPr>
        <w:spacing w:line="360" w:lineRule="auto"/>
        <w:jc w:val="both"/>
        <w:rPr>
          <w:rFonts w:ascii="Times New Roman" w:eastAsia="Times New Roman" w:hAnsi="Times New Roman" w:cs="Times New Roman"/>
          <w:sz w:val="24"/>
          <w:szCs w:val="24"/>
        </w:rPr>
      </w:pPr>
      <w:r w:rsidRPr="005774D9">
        <w:rPr>
          <w:rFonts w:ascii="Times New Roman" w:eastAsia="Times New Roman" w:hAnsi="Times New Roman" w:cs="Times New Roman"/>
          <w:sz w:val="24"/>
          <w:szCs w:val="24"/>
        </w:rPr>
        <w:t>Invest in Training for Scope Management: Provide training for the project team on best practices in scope management, including how to manage scope creep and negotiate scope changes with stakeholders. Educating the team can lead to more effective scope control and project delivery.</w:t>
      </w:r>
    </w:p>
    <w:p w14:paraId="405010D8" w14:textId="77777777" w:rsidR="001C4C2F" w:rsidRPr="001C4C2F" w:rsidRDefault="001C4C2F" w:rsidP="001C4C2F">
      <w:pPr>
        <w:spacing w:line="360" w:lineRule="auto"/>
        <w:jc w:val="both"/>
        <w:rPr>
          <w:rFonts w:ascii="Times New Roman" w:eastAsia="Times New Roman" w:hAnsi="Times New Roman" w:cs="Times New Roman"/>
          <w:sz w:val="24"/>
          <w:szCs w:val="24"/>
        </w:rPr>
      </w:pPr>
    </w:p>
    <w:p w14:paraId="15585457" w14:textId="3C1D1E14" w:rsidR="005774D9" w:rsidRPr="005774D9" w:rsidRDefault="55F65571" w:rsidP="6C5250D7">
      <w:pPr>
        <w:pStyle w:val="Heading2"/>
        <w:spacing w:line="360" w:lineRule="auto"/>
        <w:rPr>
          <w:b/>
        </w:rPr>
      </w:pPr>
      <w:bookmarkStart w:id="60" w:name="_Toc164071895"/>
      <w:r w:rsidRPr="6C5250D7">
        <w:rPr>
          <w:b/>
        </w:rPr>
        <w:t>4</w:t>
      </w:r>
      <w:r w:rsidR="1024A935" w:rsidRPr="6C5250D7">
        <w:rPr>
          <w:b/>
        </w:rPr>
        <w:t>.</w:t>
      </w:r>
      <w:r w:rsidR="4539DC65" w:rsidRPr="6C5250D7">
        <w:rPr>
          <w:b/>
        </w:rPr>
        <w:t>3</w:t>
      </w:r>
      <w:r w:rsidR="1024A935" w:rsidRPr="6C5250D7">
        <w:rPr>
          <w:b/>
        </w:rPr>
        <w:t xml:space="preserve"> RISK </w:t>
      </w:r>
      <w:r w:rsidR="270047C9" w:rsidRPr="6C5250D7">
        <w:rPr>
          <w:b/>
        </w:rPr>
        <w:t xml:space="preserve">&amp; COST </w:t>
      </w:r>
      <w:r w:rsidR="1024A935" w:rsidRPr="6C5250D7">
        <w:rPr>
          <w:b/>
        </w:rPr>
        <w:t>MANAGEMENT</w:t>
      </w:r>
      <w:bookmarkEnd w:id="60"/>
    </w:p>
    <w:p w14:paraId="1DD0627B" w14:textId="30AC5ECB" w:rsidR="723A3CB5" w:rsidRDefault="7A91BA3A"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In response to the challenges faced during the </w:t>
      </w:r>
      <w:r w:rsidR="59E9A686" w:rsidRPr="005774D9">
        <w:rPr>
          <w:rFonts w:ascii="Times New Roman" w:eastAsia="Times New Roman" w:hAnsi="Times New Roman" w:cs="Times New Roman"/>
          <w:color w:val="000000" w:themeColor="text1"/>
          <w:sz w:val="24"/>
          <w:szCs w:val="24"/>
        </w:rPr>
        <w:t xml:space="preserve">planning </w:t>
      </w:r>
      <w:r w:rsidRPr="005774D9">
        <w:rPr>
          <w:rFonts w:ascii="Times New Roman" w:eastAsia="Times New Roman" w:hAnsi="Times New Roman" w:cs="Times New Roman"/>
          <w:color w:val="000000" w:themeColor="text1"/>
          <w:sz w:val="24"/>
          <w:szCs w:val="24"/>
        </w:rPr>
        <w:t>phase of the project, Genex Power should prioritize enhancing its risk management strategies. This involves implementing more sophisticated hedging mechanisms</w:t>
      </w:r>
      <w:r w:rsidR="27D5894E" w:rsidRPr="005774D9">
        <w:rPr>
          <w:rFonts w:ascii="Times New Roman" w:eastAsia="Times New Roman" w:hAnsi="Times New Roman" w:cs="Times New Roman"/>
          <w:color w:val="000000" w:themeColor="text1"/>
          <w:sz w:val="24"/>
          <w:szCs w:val="24"/>
        </w:rPr>
        <w:t xml:space="preserve"> such as forward and futures contracts</w:t>
      </w:r>
      <w:r w:rsidRPr="005774D9">
        <w:rPr>
          <w:rFonts w:ascii="Times New Roman" w:eastAsia="Times New Roman" w:hAnsi="Times New Roman" w:cs="Times New Roman"/>
          <w:color w:val="000000" w:themeColor="text1"/>
          <w:sz w:val="24"/>
          <w:szCs w:val="24"/>
        </w:rPr>
        <w:t xml:space="preserve"> a</w:t>
      </w:r>
      <w:r w:rsidR="2880B6C7" w:rsidRPr="005774D9">
        <w:rPr>
          <w:rFonts w:ascii="Times New Roman" w:eastAsia="Times New Roman" w:hAnsi="Times New Roman" w:cs="Times New Roman"/>
          <w:color w:val="000000" w:themeColor="text1"/>
          <w:sz w:val="24"/>
          <w:szCs w:val="24"/>
        </w:rPr>
        <w:t>s well as</w:t>
      </w:r>
      <w:r w:rsidRPr="005774D9">
        <w:rPr>
          <w:rFonts w:ascii="Times New Roman" w:eastAsia="Times New Roman" w:hAnsi="Times New Roman" w:cs="Times New Roman"/>
          <w:color w:val="000000" w:themeColor="text1"/>
          <w:sz w:val="24"/>
          <w:szCs w:val="24"/>
        </w:rPr>
        <w:t xml:space="preserve"> closely monitoring currency fluctuations to mitigate the impact of unforeseen market volatility. Additionally, conducting a thorough review of the project's financial model and incorporating contingency plans to address currency exchange rate fluctuations are crucial steps to mitigate similar risks in future projects. </w:t>
      </w:r>
    </w:p>
    <w:p w14:paraId="738CD42E" w14:textId="44E42FBA" w:rsidR="723A3CB5" w:rsidRPr="005774D9" w:rsidRDefault="03467414" w:rsidP="3DB937D9">
      <w:pPr>
        <w:spacing w:line="360" w:lineRule="auto"/>
        <w:ind w:left="-20" w:right="-20"/>
        <w:jc w:val="both"/>
        <w:rPr>
          <w:rFonts w:ascii="Times New Roman" w:hAnsi="Times New Roman" w:cs="Times New Roman"/>
          <w:sz w:val="24"/>
          <w:szCs w:val="24"/>
        </w:rPr>
      </w:pPr>
      <w:r>
        <w:rPr>
          <w:noProof/>
        </w:rPr>
        <w:drawing>
          <wp:inline distT="0" distB="0" distL="0" distR="0" wp14:anchorId="3B925F05" wp14:editId="7394C4F4">
            <wp:extent cx="5724524" cy="2657475"/>
            <wp:effectExtent l="0" t="0" r="0" b="0"/>
            <wp:docPr id="157385713" name="Picture 96666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668472"/>
                    <pic:cNvPicPr/>
                  </pic:nvPicPr>
                  <pic:blipFill>
                    <a:blip r:embed="rId15">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5FB295B2" w14:textId="7AB581F6" w:rsidR="007D6FC1" w:rsidRPr="00234F6D" w:rsidRDefault="007D6FC1" w:rsidP="00234F6D">
      <w:pPr>
        <w:spacing w:line="360" w:lineRule="auto"/>
        <w:ind w:left="-20" w:right="-20"/>
        <w:jc w:val="center"/>
        <w:rPr>
          <w:rFonts w:ascii="Times New Roman" w:eastAsia="Times New Roman" w:hAnsi="Times New Roman" w:cs="Times New Roman"/>
          <w:i/>
          <w:color w:val="000000" w:themeColor="text1"/>
          <w:sz w:val="24"/>
          <w:szCs w:val="24"/>
        </w:rPr>
      </w:pPr>
      <w:r w:rsidRPr="007D6FC1">
        <w:rPr>
          <w:rFonts w:ascii="Times New Roman" w:eastAsia="Times New Roman" w:hAnsi="Times New Roman" w:cs="Times New Roman"/>
          <w:i/>
          <w:iCs/>
          <w:color w:val="000000" w:themeColor="text1"/>
          <w:sz w:val="24"/>
          <w:szCs w:val="24"/>
        </w:rPr>
        <w:t xml:space="preserve">Figure 6: </w:t>
      </w:r>
      <w:r w:rsidR="000A0610">
        <w:rPr>
          <w:rFonts w:ascii="Times New Roman" w:eastAsia="Times New Roman" w:hAnsi="Times New Roman" w:cs="Times New Roman"/>
          <w:i/>
          <w:iCs/>
          <w:color w:val="000000" w:themeColor="text1"/>
          <w:sz w:val="24"/>
          <w:szCs w:val="24"/>
        </w:rPr>
        <w:t>Visualisation of f</w:t>
      </w:r>
      <w:r w:rsidRPr="007D6FC1">
        <w:rPr>
          <w:rFonts w:ascii="Times New Roman" w:eastAsia="Times New Roman" w:hAnsi="Times New Roman" w:cs="Times New Roman"/>
          <w:i/>
          <w:iCs/>
          <w:color w:val="000000" w:themeColor="text1"/>
          <w:sz w:val="24"/>
          <w:szCs w:val="24"/>
        </w:rPr>
        <w:t>luctuating currency</w:t>
      </w:r>
      <w:r w:rsidR="00531C51">
        <w:rPr>
          <w:rFonts w:ascii="Times New Roman" w:eastAsia="Times New Roman" w:hAnsi="Times New Roman" w:cs="Times New Roman"/>
          <w:i/>
          <w:iCs/>
          <w:color w:val="000000" w:themeColor="text1"/>
          <w:sz w:val="24"/>
          <w:szCs w:val="24"/>
        </w:rPr>
        <w:t xml:space="preserve"> (</w:t>
      </w:r>
      <w:r w:rsidR="00234F6D">
        <w:rPr>
          <w:rFonts w:ascii="Times New Roman" w:eastAsia="Times New Roman" w:hAnsi="Times New Roman" w:cs="Times New Roman"/>
          <w:i/>
          <w:iCs/>
          <w:color w:val="000000" w:themeColor="text1"/>
          <w:sz w:val="24"/>
          <w:szCs w:val="24"/>
        </w:rPr>
        <w:t>Export Development Canada, 2021)</w:t>
      </w:r>
    </w:p>
    <w:p w14:paraId="56823754" w14:textId="07795A00" w:rsidR="723A3CB5" w:rsidRPr="005774D9" w:rsidRDefault="03467414"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 xml:space="preserve">Genex can also utilise a risk register as shown in Appendix </w:t>
      </w:r>
      <w:r w:rsidR="003C2D9E">
        <w:rPr>
          <w:rFonts w:ascii="Times New Roman" w:eastAsia="Times New Roman" w:hAnsi="Times New Roman" w:cs="Times New Roman"/>
          <w:color w:val="000000" w:themeColor="text1"/>
          <w:sz w:val="24"/>
          <w:szCs w:val="24"/>
        </w:rPr>
        <w:t>E</w:t>
      </w:r>
      <w:r w:rsidRPr="3DB937D9">
        <w:rPr>
          <w:rFonts w:ascii="Times New Roman" w:eastAsia="Times New Roman" w:hAnsi="Times New Roman" w:cs="Times New Roman"/>
          <w:color w:val="000000" w:themeColor="text1"/>
          <w:sz w:val="24"/>
          <w:szCs w:val="24"/>
        </w:rPr>
        <w:t xml:space="preserve"> to identify potential setbacks within the project and implement controls to mitigate them which allow more certainty in formulating revised project budget and also manage the expectations of stakeholders and investors.</w:t>
      </w:r>
    </w:p>
    <w:p w14:paraId="11BE1A2C" w14:textId="54900A8E" w:rsidR="723A3CB5" w:rsidRPr="005774D9" w:rsidRDefault="4BB58A35"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 xml:space="preserve">Many frameworks exist which may aid in </w:t>
      </w:r>
      <w:r w:rsidR="548580D7" w:rsidRPr="3DB937D9">
        <w:rPr>
          <w:rFonts w:ascii="Times New Roman" w:eastAsia="Times New Roman" w:hAnsi="Times New Roman" w:cs="Times New Roman"/>
          <w:color w:val="000000" w:themeColor="text1"/>
          <w:sz w:val="24"/>
          <w:szCs w:val="24"/>
        </w:rPr>
        <w:t>the of construction a risk register and general risk analysis</w:t>
      </w:r>
      <w:r w:rsidRPr="3DB937D9">
        <w:rPr>
          <w:rFonts w:ascii="Times New Roman" w:eastAsia="Times New Roman" w:hAnsi="Times New Roman" w:cs="Times New Roman"/>
          <w:color w:val="000000" w:themeColor="text1"/>
          <w:sz w:val="24"/>
          <w:szCs w:val="24"/>
        </w:rPr>
        <w:t xml:space="preserve">, with the most appropriate </w:t>
      </w:r>
      <w:r w:rsidR="5BB15340" w:rsidRPr="3DB937D9">
        <w:rPr>
          <w:rFonts w:ascii="Times New Roman" w:eastAsia="Times New Roman" w:hAnsi="Times New Roman" w:cs="Times New Roman"/>
          <w:color w:val="000000" w:themeColor="text1"/>
          <w:sz w:val="24"/>
          <w:szCs w:val="24"/>
        </w:rPr>
        <w:t xml:space="preserve">for KS1 </w:t>
      </w:r>
      <w:r w:rsidRPr="3DB937D9">
        <w:rPr>
          <w:rFonts w:ascii="Times New Roman" w:eastAsia="Times New Roman" w:hAnsi="Times New Roman" w:cs="Times New Roman"/>
          <w:color w:val="000000" w:themeColor="text1"/>
          <w:sz w:val="24"/>
          <w:szCs w:val="24"/>
        </w:rPr>
        <w:t>being the PEST</w:t>
      </w:r>
      <w:r w:rsidR="4C3B1A88" w:rsidRPr="3DB937D9">
        <w:rPr>
          <w:rFonts w:ascii="Times New Roman" w:eastAsia="Times New Roman" w:hAnsi="Times New Roman" w:cs="Times New Roman"/>
          <w:color w:val="000000" w:themeColor="text1"/>
          <w:sz w:val="24"/>
          <w:szCs w:val="24"/>
        </w:rPr>
        <w:t>E</w:t>
      </w:r>
      <w:r w:rsidRPr="3DB937D9">
        <w:rPr>
          <w:rFonts w:ascii="Times New Roman" w:eastAsia="Times New Roman" w:hAnsi="Times New Roman" w:cs="Times New Roman"/>
          <w:color w:val="000000" w:themeColor="text1"/>
          <w:sz w:val="24"/>
          <w:szCs w:val="24"/>
        </w:rPr>
        <w:t xml:space="preserve">LG </w:t>
      </w:r>
      <w:r w:rsidR="06F57E1B" w:rsidRPr="3DB937D9">
        <w:rPr>
          <w:rFonts w:ascii="Times New Roman" w:eastAsia="Times New Roman" w:hAnsi="Times New Roman" w:cs="Times New Roman"/>
          <w:color w:val="000000" w:themeColor="text1"/>
          <w:sz w:val="24"/>
          <w:szCs w:val="24"/>
        </w:rPr>
        <w:t>framework</w:t>
      </w:r>
      <w:r w:rsidR="28E88348" w:rsidRPr="3DB937D9">
        <w:rPr>
          <w:rFonts w:ascii="Times New Roman" w:eastAsia="Times New Roman" w:hAnsi="Times New Roman" w:cs="Times New Roman"/>
          <w:color w:val="000000" w:themeColor="text1"/>
          <w:sz w:val="24"/>
          <w:szCs w:val="24"/>
        </w:rPr>
        <w:t xml:space="preserve"> which is used more to </w:t>
      </w:r>
      <w:r w:rsidR="1483F087" w:rsidRPr="3DB937D9">
        <w:rPr>
          <w:rFonts w:ascii="Times New Roman" w:eastAsia="Times New Roman" w:hAnsi="Times New Roman" w:cs="Times New Roman"/>
          <w:color w:val="000000" w:themeColor="text1"/>
          <w:sz w:val="24"/>
          <w:szCs w:val="24"/>
        </w:rPr>
        <w:t>identify</w:t>
      </w:r>
      <w:r w:rsidR="28E88348" w:rsidRPr="3DB937D9">
        <w:rPr>
          <w:rFonts w:ascii="Times New Roman" w:eastAsia="Times New Roman" w:hAnsi="Times New Roman" w:cs="Times New Roman"/>
          <w:color w:val="000000" w:themeColor="text1"/>
          <w:sz w:val="24"/>
          <w:szCs w:val="24"/>
        </w:rPr>
        <w:t xml:space="preserve"> the external factors that may impact a project (Faiello, 2024).</w:t>
      </w:r>
      <w:r w:rsidR="50A7312D" w:rsidRPr="3DB937D9">
        <w:rPr>
          <w:rFonts w:ascii="Times New Roman" w:eastAsia="Times New Roman" w:hAnsi="Times New Roman" w:cs="Times New Roman"/>
          <w:color w:val="000000" w:themeColor="text1"/>
          <w:sz w:val="24"/>
          <w:szCs w:val="24"/>
        </w:rPr>
        <w:t xml:space="preserve"> </w:t>
      </w:r>
      <w:r w:rsidR="6ABB8783" w:rsidRPr="3DB937D9">
        <w:rPr>
          <w:rFonts w:ascii="Times New Roman" w:eastAsia="Times New Roman" w:hAnsi="Times New Roman" w:cs="Times New Roman"/>
          <w:color w:val="000000" w:themeColor="text1"/>
          <w:sz w:val="24"/>
          <w:szCs w:val="24"/>
        </w:rPr>
        <w:t>T</w:t>
      </w:r>
      <w:r w:rsidR="0548CEB8" w:rsidRPr="3DB937D9">
        <w:rPr>
          <w:rFonts w:ascii="Times New Roman" w:eastAsia="Times New Roman" w:hAnsi="Times New Roman" w:cs="Times New Roman"/>
          <w:color w:val="000000" w:themeColor="text1"/>
          <w:sz w:val="24"/>
          <w:szCs w:val="24"/>
        </w:rPr>
        <w:t>he</w:t>
      </w:r>
      <w:r w:rsidR="50A7312D" w:rsidRPr="3DB937D9">
        <w:rPr>
          <w:rFonts w:ascii="Times New Roman" w:eastAsia="Times New Roman" w:hAnsi="Times New Roman" w:cs="Times New Roman"/>
          <w:color w:val="000000" w:themeColor="text1"/>
          <w:sz w:val="24"/>
          <w:szCs w:val="24"/>
        </w:rPr>
        <w:t xml:space="preserve"> key external factors of this framework and how they </w:t>
      </w:r>
      <w:r w:rsidR="7A3CF983" w:rsidRPr="3DB937D9">
        <w:rPr>
          <w:rFonts w:ascii="Times New Roman" w:eastAsia="Times New Roman" w:hAnsi="Times New Roman" w:cs="Times New Roman"/>
          <w:color w:val="000000" w:themeColor="text1"/>
          <w:sz w:val="24"/>
          <w:szCs w:val="24"/>
        </w:rPr>
        <w:t>related</w:t>
      </w:r>
      <w:r w:rsidR="50A7312D" w:rsidRPr="3DB937D9">
        <w:rPr>
          <w:rFonts w:ascii="Times New Roman" w:eastAsia="Times New Roman" w:hAnsi="Times New Roman" w:cs="Times New Roman"/>
          <w:color w:val="000000" w:themeColor="text1"/>
          <w:sz w:val="24"/>
          <w:szCs w:val="24"/>
        </w:rPr>
        <w:t xml:space="preserve"> to KS1 are as follows:</w:t>
      </w:r>
    </w:p>
    <w:p w14:paraId="3C07AEF9" w14:textId="6415F7E6"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Political Factors:</w:t>
      </w:r>
    </w:p>
    <w:p w14:paraId="1FB9792A" w14:textId="3730F83A" w:rsidR="723A3CB5" w:rsidRPr="005774D9" w:rsidRDefault="7F666A75"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Changes in g</w:t>
      </w:r>
      <w:r w:rsidR="68BF54A3" w:rsidRPr="3DB937D9">
        <w:rPr>
          <w:rFonts w:ascii="Times New Roman" w:eastAsia="Times New Roman" w:hAnsi="Times New Roman" w:cs="Times New Roman"/>
          <w:color w:val="000000" w:themeColor="text1"/>
          <w:sz w:val="24"/>
          <w:szCs w:val="24"/>
        </w:rPr>
        <w:t>overnment policies</w:t>
      </w:r>
      <w:r w:rsidR="10909578" w:rsidRPr="3DB937D9">
        <w:rPr>
          <w:rFonts w:ascii="Times New Roman" w:eastAsia="Times New Roman" w:hAnsi="Times New Roman" w:cs="Times New Roman"/>
          <w:color w:val="000000" w:themeColor="text1"/>
          <w:sz w:val="24"/>
          <w:szCs w:val="24"/>
        </w:rPr>
        <w:t xml:space="preserve">, </w:t>
      </w:r>
      <w:r w:rsidR="68BF54A3" w:rsidRPr="3DB937D9">
        <w:rPr>
          <w:rFonts w:ascii="Times New Roman" w:eastAsia="Times New Roman" w:hAnsi="Times New Roman" w:cs="Times New Roman"/>
          <w:color w:val="000000" w:themeColor="text1"/>
          <w:sz w:val="24"/>
          <w:szCs w:val="24"/>
        </w:rPr>
        <w:t>regulations</w:t>
      </w:r>
      <w:r w:rsidR="5FA1B0FB" w:rsidRPr="3DB937D9">
        <w:rPr>
          <w:rFonts w:ascii="Times New Roman" w:eastAsia="Times New Roman" w:hAnsi="Times New Roman" w:cs="Times New Roman"/>
          <w:color w:val="000000" w:themeColor="text1"/>
          <w:sz w:val="24"/>
          <w:szCs w:val="24"/>
        </w:rPr>
        <w:t xml:space="preserve">, </w:t>
      </w:r>
      <w:r w:rsidR="2BF4A51E" w:rsidRPr="3DB937D9">
        <w:rPr>
          <w:rFonts w:ascii="Times New Roman" w:eastAsia="Times New Roman" w:hAnsi="Times New Roman" w:cs="Times New Roman"/>
          <w:color w:val="000000" w:themeColor="text1"/>
          <w:sz w:val="24"/>
          <w:szCs w:val="24"/>
        </w:rPr>
        <w:t>incentives,</w:t>
      </w:r>
      <w:r w:rsidR="5FA1B0FB" w:rsidRPr="3DB937D9">
        <w:rPr>
          <w:rFonts w:ascii="Times New Roman" w:eastAsia="Times New Roman" w:hAnsi="Times New Roman" w:cs="Times New Roman"/>
          <w:color w:val="000000" w:themeColor="text1"/>
          <w:sz w:val="24"/>
          <w:szCs w:val="24"/>
        </w:rPr>
        <w:t xml:space="preserve"> or subsidies</w:t>
      </w:r>
      <w:r w:rsidR="68BF54A3" w:rsidRPr="3DB937D9">
        <w:rPr>
          <w:rFonts w:ascii="Times New Roman" w:eastAsia="Times New Roman" w:hAnsi="Times New Roman" w:cs="Times New Roman"/>
          <w:color w:val="000000" w:themeColor="text1"/>
          <w:sz w:val="24"/>
          <w:szCs w:val="24"/>
        </w:rPr>
        <w:t xml:space="preserve"> related to renewable energy can impact the construction and operation of solar farms</w:t>
      </w:r>
      <w:r w:rsidR="6017E4D7" w:rsidRPr="3DB937D9">
        <w:rPr>
          <w:rFonts w:ascii="Times New Roman" w:eastAsia="Times New Roman" w:hAnsi="Times New Roman" w:cs="Times New Roman"/>
          <w:color w:val="000000" w:themeColor="text1"/>
          <w:sz w:val="24"/>
          <w:szCs w:val="24"/>
        </w:rPr>
        <w:t xml:space="preserve"> and</w:t>
      </w:r>
      <w:r w:rsidR="68BF54A3" w:rsidRPr="3DB937D9">
        <w:rPr>
          <w:rFonts w:ascii="Times New Roman" w:eastAsia="Times New Roman" w:hAnsi="Times New Roman" w:cs="Times New Roman"/>
          <w:color w:val="000000" w:themeColor="text1"/>
          <w:sz w:val="24"/>
          <w:szCs w:val="24"/>
        </w:rPr>
        <w:t xml:space="preserve"> financial viability of the project.</w:t>
      </w:r>
      <w:r w:rsidR="53158447" w:rsidRPr="3DB937D9">
        <w:rPr>
          <w:rFonts w:ascii="Times New Roman" w:eastAsia="Times New Roman" w:hAnsi="Times New Roman" w:cs="Times New Roman"/>
          <w:color w:val="000000" w:themeColor="text1"/>
          <w:sz w:val="24"/>
          <w:szCs w:val="24"/>
        </w:rPr>
        <w:t xml:space="preserve"> </w:t>
      </w:r>
      <w:r w:rsidR="68BF54A3" w:rsidRPr="3DB937D9">
        <w:rPr>
          <w:rFonts w:ascii="Times New Roman" w:eastAsia="Times New Roman" w:hAnsi="Times New Roman" w:cs="Times New Roman"/>
          <w:color w:val="000000" w:themeColor="text1"/>
          <w:sz w:val="24"/>
          <w:szCs w:val="24"/>
        </w:rPr>
        <w:t>Political stability and support for renewable energy initiatives can influence investor confidence in the project.</w:t>
      </w:r>
    </w:p>
    <w:p w14:paraId="537A378D" w14:textId="567B0899"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Economic Factors:</w:t>
      </w:r>
    </w:p>
    <w:p w14:paraId="5FC69E66" w14:textId="1BE26ADA" w:rsidR="723A3CB5" w:rsidRDefault="68BF54A3"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Economic conditions, such as interest rates and inflation, can affect the cost of financing the project</w:t>
      </w:r>
      <w:r w:rsidR="3E0B4FA7" w:rsidRPr="3DB937D9">
        <w:rPr>
          <w:rFonts w:ascii="Times New Roman" w:eastAsia="Times New Roman" w:hAnsi="Times New Roman" w:cs="Times New Roman"/>
          <w:color w:val="000000" w:themeColor="text1"/>
          <w:sz w:val="24"/>
          <w:szCs w:val="24"/>
        </w:rPr>
        <w:t xml:space="preserve"> as well as m</w:t>
      </w:r>
      <w:r w:rsidRPr="3DB937D9">
        <w:rPr>
          <w:rFonts w:ascii="Times New Roman" w:eastAsia="Times New Roman" w:hAnsi="Times New Roman" w:cs="Times New Roman"/>
          <w:color w:val="000000" w:themeColor="text1"/>
          <w:sz w:val="24"/>
          <w:szCs w:val="24"/>
        </w:rPr>
        <w:t>arket demand for solar energy and electricity prices can influence the revenue generated by the solar farm.</w:t>
      </w:r>
    </w:p>
    <w:p w14:paraId="79B95133" w14:textId="77777777" w:rsidR="00234F6D" w:rsidRDefault="00234F6D" w:rsidP="3DB937D9">
      <w:pPr>
        <w:spacing w:line="360" w:lineRule="auto"/>
        <w:ind w:left="-20" w:right="-20"/>
        <w:jc w:val="both"/>
        <w:rPr>
          <w:rFonts w:ascii="Times New Roman" w:eastAsia="Times New Roman" w:hAnsi="Times New Roman" w:cs="Times New Roman"/>
          <w:color w:val="000000" w:themeColor="text1"/>
          <w:sz w:val="24"/>
          <w:szCs w:val="24"/>
        </w:rPr>
      </w:pPr>
    </w:p>
    <w:p w14:paraId="51544707" w14:textId="77777777" w:rsidR="00234F6D" w:rsidRPr="005774D9" w:rsidRDefault="00234F6D"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p>
    <w:p w14:paraId="14012303" w14:textId="1667BFD4"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Social Factors:</w:t>
      </w:r>
    </w:p>
    <w:p w14:paraId="014F5400" w14:textId="3845D560"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Environmental awareness and concerns about climate change may drive demand for renewable energy and support for solar farm development.</w:t>
      </w:r>
    </w:p>
    <w:p w14:paraId="4C4FDD0B" w14:textId="076E646D"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Technological Factors:</w:t>
      </w:r>
    </w:p>
    <w:p w14:paraId="1CD65770" w14:textId="62EEDFEB" w:rsidR="723A3CB5" w:rsidRPr="005774D9" w:rsidRDefault="68BF54A3"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Advances in solar technology, such as improvements in photovoltaic efficiency and energy storage systems, can affect project costs and performance.</w:t>
      </w:r>
      <w:r w:rsidR="49C1DF11" w:rsidRPr="3DB937D9">
        <w:rPr>
          <w:rFonts w:ascii="Times New Roman" w:eastAsia="Times New Roman" w:hAnsi="Times New Roman" w:cs="Times New Roman"/>
          <w:color w:val="000000" w:themeColor="text1"/>
          <w:sz w:val="24"/>
          <w:szCs w:val="24"/>
        </w:rPr>
        <w:t xml:space="preserve"> </w:t>
      </w:r>
      <w:r w:rsidRPr="3DB937D9">
        <w:rPr>
          <w:rFonts w:ascii="Times New Roman" w:eastAsia="Times New Roman" w:hAnsi="Times New Roman" w:cs="Times New Roman"/>
          <w:color w:val="000000" w:themeColor="text1"/>
          <w:sz w:val="24"/>
          <w:szCs w:val="24"/>
        </w:rPr>
        <w:t xml:space="preserve">Availability of skilled </w:t>
      </w:r>
      <w:r w:rsidR="06989FA6" w:rsidRPr="3DB937D9">
        <w:rPr>
          <w:rFonts w:ascii="Times New Roman" w:eastAsia="Times New Roman" w:hAnsi="Times New Roman" w:cs="Times New Roman"/>
          <w:color w:val="000000" w:themeColor="text1"/>
          <w:sz w:val="24"/>
          <w:szCs w:val="24"/>
        </w:rPr>
        <w:t>labour</w:t>
      </w:r>
      <w:r w:rsidRPr="3DB937D9">
        <w:rPr>
          <w:rFonts w:ascii="Times New Roman" w:eastAsia="Times New Roman" w:hAnsi="Times New Roman" w:cs="Times New Roman"/>
          <w:color w:val="000000" w:themeColor="text1"/>
          <w:sz w:val="24"/>
          <w:szCs w:val="24"/>
        </w:rPr>
        <w:t xml:space="preserve"> and expertise in solar farm construction and maintenance can impact project timelines and quality.</w:t>
      </w:r>
    </w:p>
    <w:p w14:paraId="62F8985E" w14:textId="27862865"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Environmental Factors:</w:t>
      </w:r>
    </w:p>
    <w:p w14:paraId="26CE42E5" w14:textId="50497B24"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Environmental regulations and permitting requirements, including land use and habitat protection, can impact site selection and project development.</w:t>
      </w:r>
    </w:p>
    <w:p w14:paraId="2F774824" w14:textId="527F1D86"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Assessment of environmental impacts, such as land degradation, water use, and wildlife habitat disturbance, must be considered during the planning and design phase.</w:t>
      </w:r>
    </w:p>
    <w:p w14:paraId="163A9C1B" w14:textId="42C67C49"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Mitigation measures for minimizing environmental risks and ensuring compliance with regulatory standards are essential for project sustainability.</w:t>
      </w:r>
    </w:p>
    <w:p w14:paraId="31ED0E3E" w14:textId="626977AE" w:rsidR="723A3CB5" w:rsidRPr="005774D9" w:rsidRDefault="68BF54A3"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Legal Factors:</w:t>
      </w:r>
    </w:p>
    <w:p w14:paraId="320D5D81" w14:textId="137B0BD5"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Legal frameworks governing land rights, property ownership, and zoning regulations can affect land acquisition and project development.</w:t>
      </w:r>
    </w:p>
    <w:p w14:paraId="179A255B" w14:textId="1BB3BD8D"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Contracts and agreements with landowners, contractors, and suppliers must comply with legal requirements and address potential liabilities.</w:t>
      </w:r>
    </w:p>
    <w:p w14:paraId="4E998B46" w14:textId="65D0BC0A" w:rsidR="723A3CB5" w:rsidRPr="005774D9" w:rsidRDefault="68BF54A3"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Compliance with environmental, health, and safety regulations, as well as permitting and licensing requirements, is necessary for project approval and operation.</w:t>
      </w:r>
    </w:p>
    <w:p w14:paraId="3986535E" w14:textId="75847853" w:rsidR="723A3CB5" w:rsidRPr="005774D9" w:rsidRDefault="18AA82C8" w:rsidP="3DB937D9">
      <w:pPr>
        <w:spacing w:line="360" w:lineRule="auto"/>
        <w:ind w:left="-20" w:right="-20"/>
        <w:jc w:val="both"/>
        <w:rPr>
          <w:rFonts w:ascii="Times New Roman" w:eastAsia="Times New Roman" w:hAnsi="Times New Roman" w:cs="Times New Roman"/>
          <w:b/>
          <w:bCs/>
          <w:color w:val="000000" w:themeColor="text1"/>
          <w:sz w:val="24"/>
          <w:szCs w:val="24"/>
          <w:u w:val="single"/>
        </w:rPr>
      </w:pPr>
      <w:r w:rsidRPr="3DB937D9">
        <w:rPr>
          <w:rFonts w:ascii="Times New Roman" w:eastAsia="Times New Roman" w:hAnsi="Times New Roman" w:cs="Times New Roman"/>
          <w:b/>
          <w:bCs/>
          <w:color w:val="000000" w:themeColor="text1"/>
          <w:sz w:val="24"/>
          <w:szCs w:val="24"/>
          <w:u w:val="single"/>
        </w:rPr>
        <w:t>Global:</w:t>
      </w:r>
    </w:p>
    <w:p w14:paraId="4CBB9124" w14:textId="378BD858" w:rsidR="723A3CB5" w:rsidRPr="005774D9" w:rsidRDefault="18AA82C8"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Fluctuations in global economic conditions, such as recessions or economic downturns, can affect the availability of financing and investment for large-scale infrastructure projects like solar farms.</w:t>
      </w:r>
    </w:p>
    <w:p w14:paraId="1A15BFAC" w14:textId="2FFF1EE8" w:rsidR="723A3CB5" w:rsidRPr="005774D9" w:rsidRDefault="18AA82C8" w:rsidP="3DB937D9">
      <w:pPr>
        <w:spacing w:line="360" w:lineRule="auto"/>
        <w:ind w:left="-20" w:right="-20"/>
        <w:jc w:val="both"/>
      </w:pPr>
      <w:r w:rsidRPr="3DB937D9">
        <w:rPr>
          <w:rFonts w:ascii="Times New Roman" w:eastAsia="Times New Roman" w:hAnsi="Times New Roman" w:cs="Times New Roman"/>
          <w:color w:val="000000" w:themeColor="text1"/>
          <w:sz w:val="24"/>
          <w:szCs w:val="24"/>
        </w:rPr>
        <w:t>Changes in global commodity prices, currency exchange rates, and trade policies can impact the cost of materials and equipment imported for solar farm construction.</w:t>
      </w:r>
    </w:p>
    <w:p w14:paraId="13E639FA" w14:textId="09A0D908" w:rsidR="723A3CB5" w:rsidRPr="005774D9" w:rsidRDefault="082EAD2C" w:rsidP="3DB937D9">
      <w:pPr>
        <w:spacing w:line="360" w:lineRule="auto"/>
        <w:ind w:left="-20" w:right="-20"/>
        <w:jc w:val="both"/>
        <w:rPr>
          <w:rFonts w:ascii="Times New Roman" w:eastAsia="Times New Roman" w:hAnsi="Times New Roman" w:cs="Times New Roman"/>
          <w:color w:val="000000" w:themeColor="text1"/>
          <w:sz w:val="24"/>
          <w:szCs w:val="24"/>
        </w:rPr>
      </w:pPr>
      <w:r w:rsidRPr="3DB937D9">
        <w:rPr>
          <w:rFonts w:ascii="Times New Roman" w:eastAsia="Times New Roman" w:hAnsi="Times New Roman" w:cs="Times New Roman"/>
          <w:color w:val="000000" w:themeColor="text1"/>
          <w:sz w:val="24"/>
          <w:szCs w:val="24"/>
        </w:rPr>
        <w:t xml:space="preserve">Although </w:t>
      </w:r>
      <w:r w:rsidR="3A8A97B7" w:rsidRPr="3DB937D9">
        <w:rPr>
          <w:rFonts w:ascii="Times New Roman" w:eastAsia="Times New Roman" w:hAnsi="Times New Roman" w:cs="Times New Roman"/>
          <w:color w:val="000000" w:themeColor="text1"/>
          <w:sz w:val="24"/>
          <w:szCs w:val="24"/>
        </w:rPr>
        <w:t>brief</w:t>
      </w:r>
      <w:r w:rsidRPr="3DB937D9">
        <w:rPr>
          <w:rFonts w:ascii="Times New Roman" w:eastAsia="Times New Roman" w:hAnsi="Times New Roman" w:cs="Times New Roman"/>
          <w:color w:val="000000" w:themeColor="text1"/>
          <w:sz w:val="24"/>
          <w:szCs w:val="24"/>
        </w:rPr>
        <w:t xml:space="preserve">, this list </w:t>
      </w:r>
      <w:r w:rsidR="283686A9" w:rsidRPr="3DB937D9">
        <w:rPr>
          <w:rFonts w:ascii="Times New Roman" w:eastAsia="Times New Roman" w:hAnsi="Times New Roman" w:cs="Times New Roman"/>
          <w:color w:val="000000" w:themeColor="text1"/>
          <w:sz w:val="24"/>
          <w:szCs w:val="24"/>
        </w:rPr>
        <w:t>demonstrates</w:t>
      </w:r>
      <w:r w:rsidRPr="3DB937D9">
        <w:rPr>
          <w:rFonts w:ascii="Times New Roman" w:eastAsia="Times New Roman" w:hAnsi="Times New Roman" w:cs="Times New Roman"/>
          <w:color w:val="000000" w:themeColor="text1"/>
          <w:sz w:val="24"/>
          <w:szCs w:val="24"/>
        </w:rPr>
        <w:t xml:space="preserve"> how the PESTELG framework </w:t>
      </w:r>
      <w:r w:rsidR="5B9783F4" w:rsidRPr="3DB937D9">
        <w:rPr>
          <w:rFonts w:ascii="Times New Roman" w:eastAsia="Times New Roman" w:hAnsi="Times New Roman" w:cs="Times New Roman"/>
          <w:color w:val="000000" w:themeColor="text1"/>
          <w:sz w:val="24"/>
          <w:szCs w:val="24"/>
        </w:rPr>
        <w:t>could be applied to the</w:t>
      </w:r>
      <w:r w:rsidRPr="3DB937D9">
        <w:rPr>
          <w:rFonts w:ascii="Times New Roman" w:eastAsia="Times New Roman" w:hAnsi="Times New Roman" w:cs="Times New Roman"/>
          <w:color w:val="000000" w:themeColor="text1"/>
          <w:sz w:val="24"/>
          <w:szCs w:val="24"/>
        </w:rPr>
        <w:t xml:space="preserve"> risk identification and </w:t>
      </w:r>
      <w:r w:rsidR="6D3E51BD" w:rsidRPr="3DB937D9">
        <w:rPr>
          <w:rFonts w:ascii="Times New Roman" w:eastAsia="Times New Roman" w:hAnsi="Times New Roman" w:cs="Times New Roman"/>
          <w:color w:val="000000" w:themeColor="text1"/>
          <w:sz w:val="24"/>
          <w:szCs w:val="24"/>
        </w:rPr>
        <w:t>management</w:t>
      </w:r>
      <w:r w:rsidRPr="3DB937D9">
        <w:rPr>
          <w:rFonts w:ascii="Times New Roman" w:eastAsia="Times New Roman" w:hAnsi="Times New Roman" w:cs="Times New Roman"/>
          <w:color w:val="000000" w:themeColor="text1"/>
          <w:sz w:val="24"/>
          <w:szCs w:val="24"/>
        </w:rPr>
        <w:t xml:space="preserve"> planning for a solar farm like KS1, and a </w:t>
      </w:r>
      <w:r w:rsidR="4D3A28C1" w:rsidRPr="3DB937D9">
        <w:rPr>
          <w:rFonts w:ascii="Times New Roman" w:eastAsia="Times New Roman" w:hAnsi="Times New Roman" w:cs="Times New Roman"/>
          <w:color w:val="000000" w:themeColor="text1"/>
          <w:sz w:val="24"/>
          <w:szCs w:val="24"/>
        </w:rPr>
        <w:t>more</w:t>
      </w:r>
      <w:r w:rsidRPr="3DB937D9">
        <w:rPr>
          <w:rFonts w:ascii="Times New Roman" w:eastAsia="Times New Roman" w:hAnsi="Times New Roman" w:cs="Times New Roman"/>
          <w:color w:val="000000" w:themeColor="text1"/>
          <w:sz w:val="24"/>
          <w:szCs w:val="24"/>
        </w:rPr>
        <w:t xml:space="preserve"> comprehensive and detailed analysis is </w:t>
      </w:r>
      <w:r w:rsidR="19E86CD4" w:rsidRPr="3DB937D9">
        <w:rPr>
          <w:rFonts w:ascii="Times New Roman" w:eastAsia="Times New Roman" w:hAnsi="Times New Roman" w:cs="Times New Roman"/>
          <w:color w:val="000000" w:themeColor="text1"/>
          <w:sz w:val="24"/>
          <w:szCs w:val="24"/>
        </w:rPr>
        <w:t>highly</w:t>
      </w:r>
      <w:r w:rsidRPr="3DB937D9">
        <w:rPr>
          <w:rFonts w:ascii="Times New Roman" w:eastAsia="Times New Roman" w:hAnsi="Times New Roman" w:cs="Times New Roman"/>
          <w:color w:val="000000" w:themeColor="text1"/>
          <w:sz w:val="24"/>
          <w:szCs w:val="24"/>
        </w:rPr>
        <w:t xml:space="preserve"> </w:t>
      </w:r>
      <w:r w:rsidR="6F1AED91" w:rsidRPr="3DB937D9">
        <w:rPr>
          <w:rFonts w:ascii="Times New Roman" w:eastAsia="Times New Roman" w:hAnsi="Times New Roman" w:cs="Times New Roman"/>
          <w:color w:val="000000" w:themeColor="text1"/>
          <w:sz w:val="24"/>
          <w:szCs w:val="24"/>
        </w:rPr>
        <w:t>recommended</w:t>
      </w:r>
      <w:r w:rsidR="09C437F1" w:rsidRPr="3DB937D9">
        <w:rPr>
          <w:rFonts w:ascii="Times New Roman" w:eastAsia="Times New Roman" w:hAnsi="Times New Roman" w:cs="Times New Roman"/>
          <w:color w:val="000000" w:themeColor="text1"/>
          <w:sz w:val="24"/>
          <w:szCs w:val="24"/>
        </w:rPr>
        <w:t xml:space="preserve">. </w:t>
      </w:r>
      <w:r w:rsidR="540F87CF" w:rsidRPr="3DB937D9">
        <w:rPr>
          <w:rFonts w:ascii="Times New Roman" w:eastAsia="Times New Roman" w:hAnsi="Times New Roman" w:cs="Times New Roman"/>
          <w:color w:val="000000" w:themeColor="text1"/>
          <w:sz w:val="24"/>
          <w:szCs w:val="24"/>
        </w:rPr>
        <w:t>As it</w:t>
      </w:r>
      <w:r w:rsidR="28C7FB5C" w:rsidRPr="3DB937D9">
        <w:rPr>
          <w:rFonts w:ascii="Times New Roman" w:eastAsia="Times New Roman" w:hAnsi="Times New Roman" w:cs="Times New Roman"/>
          <w:color w:val="000000" w:themeColor="text1"/>
          <w:sz w:val="24"/>
          <w:szCs w:val="24"/>
        </w:rPr>
        <w:t xml:space="preserve"> was unlikely</w:t>
      </w:r>
      <w:r w:rsidR="204EBFC8" w:rsidRPr="3DB937D9">
        <w:rPr>
          <w:rFonts w:ascii="Times New Roman" w:eastAsia="Times New Roman" w:hAnsi="Times New Roman" w:cs="Times New Roman"/>
          <w:color w:val="000000" w:themeColor="text1"/>
          <w:sz w:val="24"/>
          <w:szCs w:val="24"/>
        </w:rPr>
        <w:t xml:space="preserve"> </w:t>
      </w:r>
      <w:r w:rsidR="44919A67" w:rsidRPr="3DB937D9">
        <w:rPr>
          <w:rFonts w:ascii="Times New Roman" w:eastAsia="Times New Roman" w:hAnsi="Times New Roman" w:cs="Times New Roman"/>
          <w:color w:val="000000" w:themeColor="text1"/>
          <w:sz w:val="24"/>
          <w:szCs w:val="24"/>
        </w:rPr>
        <w:t xml:space="preserve">that </w:t>
      </w:r>
      <w:r w:rsidR="204EBFC8" w:rsidRPr="3DB937D9">
        <w:rPr>
          <w:rFonts w:ascii="Times New Roman" w:eastAsia="Times New Roman" w:hAnsi="Times New Roman" w:cs="Times New Roman"/>
          <w:color w:val="000000" w:themeColor="text1"/>
          <w:sz w:val="24"/>
          <w:szCs w:val="24"/>
        </w:rPr>
        <w:t xml:space="preserve">public or </w:t>
      </w:r>
      <w:r w:rsidR="7520F866" w:rsidRPr="3DB937D9">
        <w:rPr>
          <w:rFonts w:ascii="Times New Roman" w:eastAsia="Times New Roman" w:hAnsi="Times New Roman" w:cs="Times New Roman"/>
          <w:color w:val="000000" w:themeColor="text1"/>
          <w:sz w:val="24"/>
          <w:szCs w:val="24"/>
        </w:rPr>
        <w:t>government</w:t>
      </w:r>
      <w:r w:rsidR="204EBFC8" w:rsidRPr="3DB937D9">
        <w:rPr>
          <w:rFonts w:ascii="Times New Roman" w:eastAsia="Times New Roman" w:hAnsi="Times New Roman" w:cs="Times New Roman"/>
          <w:color w:val="000000" w:themeColor="text1"/>
          <w:sz w:val="24"/>
          <w:szCs w:val="24"/>
        </w:rPr>
        <w:t xml:space="preserve"> support for the project would</w:t>
      </w:r>
      <w:r w:rsidR="576BEEEA" w:rsidRPr="3DB937D9">
        <w:rPr>
          <w:rFonts w:ascii="Times New Roman" w:eastAsia="Times New Roman" w:hAnsi="Times New Roman" w:cs="Times New Roman"/>
          <w:color w:val="000000" w:themeColor="text1"/>
          <w:sz w:val="24"/>
          <w:szCs w:val="24"/>
        </w:rPr>
        <w:t>n’t</w:t>
      </w:r>
      <w:r w:rsidR="204EBFC8" w:rsidRPr="3DB937D9">
        <w:rPr>
          <w:rFonts w:ascii="Times New Roman" w:eastAsia="Times New Roman" w:hAnsi="Times New Roman" w:cs="Times New Roman"/>
          <w:color w:val="000000" w:themeColor="text1"/>
          <w:sz w:val="24"/>
          <w:szCs w:val="24"/>
        </w:rPr>
        <w:t xml:space="preserve"> waver, </w:t>
      </w:r>
      <w:r w:rsidR="2952339B" w:rsidRPr="3DB937D9">
        <w:rPr>
          <w:rFonts w:ascii="Times New Roman" w:eastAsia="Times New Roman" w:hAnsi="Times New Roman" w:cs="Times New Roman"/>
          <w:color w:val="000000" w:themeColor="text1"/>
          <w:sz w:val="24"/>
          <w:szCs w:val="24"/>
        </w:rPr>
        <w:t xml:space="preserve">the risk associated with the Political and Social factors were quite low. However, the issues that arose concerning the Economic, Legal and Global factors during the </w:t>
      </w:r>
      <w:r w:rsidR="5399B669" w:rsidRPr="3DB937D9">
        <w:rPr>
          <w:rFonts w:ascii="Times New Roman" w:eastAsia="Times New Roman" w:hAnsi="Times New Roman" w:cs="Times New Roman"/>
          <w:color w:val="000000" w:themeColor="text1"/>
          <w:sz w:val="24"/>
          <w:szCs w:val="24"/>
        </w:rPr>
        <w:t>project's</w:t>
      </w:r>
      <w:r w:rsidR="2952339B" w:rsidRPr="3DB937D9">
        <w:rPr>
          <w:rFonts w:ascii="Times New Roman" w:eastAsia="Times New Roman" w:hAnsi="Times New Roman" w:cs="Times New Roman"/>
          <w:color w:val="000000" w:themeColor="text1"/>
          <w:sz w:val="24"/>
          <w:szCs w:val="24"/>
        </w:rPr>
        <w:t xml:space="preserve"> lifec</w:t>
      </w:r>
      <w:r w:rsidR="1726D4B3" w:rsidRPr="3DB937D9">
        <w:rPr>
          <w:rFonts w:ascii="Times New Roman" w:eastAsia="Times New Roman" w:hAnsi="Times New Roman" w:cs="Times New Roman"/>
          <w:color w:val="000000" w:themeColor="text1"/>
          <w:sz w:val="24"/>
          <w:szCs w:val="24"/>
        </w:rPr>
        <w:t xml:space="preserve">ycle highlight how critical a framework such as PESTLEG would be to </w:t>
      </w:r>
      <w:r w:rsidR="7096E309" w:rsidRPr="3DB937D9">
        <w:rPr>
          <w:rFonts w:ascii="Times New Roman" w:eastAsia="Times New Roman" w:hAnsi="Times New Roman" w:cs="Times New Roman"/>
          <w:color w:val="000000" w:themeColor="text1"/>
          <w:sz w:val="24"/>
          <w:szCs w:val="24"/>
        </w:rPr>
        <w:t xml:space="preserve">both </w:t>
      </w:r>
      <w:r w:rsidR="1726D4B3" w:rsidRPr="3DB937D9">
        <w:rPr>
          <w:rFonts w:ascii="Times New Roman" w:eastAsia="Times New Roman" w:hAnsi="Times New Roman" w:cs="Times New Roman"/>
          <w:color w:val="000000" w:themeColor="text1"/>
          <w:sz w:val="24"/>
          <w:szCs w:val="24"/>
        </w:rPr>
        <w:t>spot and account for these risk factors early</w:t>
      </w:r>
      <w:r w:rsidR="4A2B30BE" w:rsidRPr="3DB937D9">
        <w:rPr>
          <w:rFonts w:ascii="Times New Roman" w:eastAsia="Times New Roman" w:hAnsi="Times New Roman" w:cs="Times New Roman"/>
          <w:color w:val="000000" w:themeColor="text1"/>
          <w:sz w:val="24"/>
          <w:szCs w:val="24"/>
        </w:rPr>
        <w:t>, and perhaps mitigate them entirely.</w:t>
      </w:r>
    </w:p>
    <w:p w14:paraId="2B216CF4" w14:textId="641EAC3A" w:rsidR="723A3CB5" w:rsidRPr="005774D9" w:rsidRDefault="628AAD92" w:rsidP="002C1136">
      <w:pPr>
        <w:spacing w:line="360" w:lineRule="auto"/>
        <w:ind w:left="-20" w:right="-20"/>
        <w:jc w:val="both"/>
        <w:rPr>
          <w:rFonts w:ascii="Times New Roman" w:hAnsi="Times New Roman" w:cs="Times New Roman"/>
          <w:sz w:val="24"/>
          <w:szCs w:val="24"/>
        </w:rPr>
      </w:pPr>
      <w:r w:rsidRPr="3DB937D9">
        <w:rPr>
          <w:rFonts w:ascii="Times New Roman" w:hAnsi="Times New Roman" w:cs="Times New Roman"/>
          <w:sz w:val="24"/>
          <w:szCs w:val="24"/>
        </w:rPr>
        <w:t>Additionally, g</w:t>
      </w:r>
      <w:r w:rsidR="6D3EECD5" w:rsidRPr="3DB937D9">
        <w:rPr>
          <w:rFonts w:ascii="Times New Roman" w:hAnsi="Times New Roman" w:cs="Times New Roman"/>
          <w:sz w:val="24"/>
          <w:szCs w:val="24"/>
        </w:rPr>
        <w:t>iven</w:t>
      </w:r>
      <w:r w:rsidR="1527354E" w:rsidRPr="005774D9">
        <w:rPr>
          <w:rFonts w:ascii="Times New Roman" w:hAnsi="Times New Roman" w:cs="Times New Roman"/>
          <w:sz w:val="24"/>
          <w:szCs w:val="24"/>
        </w:rPr>
        <w:t xml:space="preserve"> the criticality of grid connection, Genex should </w:t>
      </w:r>
      <w:r w:rsidR="341C31A2" w:rsidRPr="3DB937D9">
        <w:rPr>
          <w:rFonts w:ascii="Times New Roman" w:hAnsi="Times New Roman" w:cs="Times New Roman"/>
          <w:sz w:val="24"/>
          <w:szCs w:val="24"/>
        </w:rPr>
        <w:t xml:space="preserve">have </w:t>
      </w:r>
      <w:r w:rsidR="6D3EECD5" w:rsidRPr="3DB937D9">
        <w:rPr>
          <w:rFonts w:ascii="Times New Roman" w:hAnsi="Times New Roman" w:cs="Times New Roman"/>
          <w:sz w:val="24"/>
          <w:szCs w:val="24"/>
        </w:rPr>
        <w:t>prioriti</w:t>
      </w:r>
      <w:r w:rsidR="767FEC89" w:rsidRPr="3DB937D9">
        <w:rPr>
          <w:rFonts w:ascii="Times New Roman" w:hAnsi="Times New Roman" w:cs="Times New Roman"/>
          <w:sz w:val="24"/>
          <w:szCs w:val="24"/>
        </w:rPr>
        <w:t>sed</w:t>
      </w:r>
      <w:r w:rsidR="1527354E" w:rsidRPr="005774D9">
        <w:rPr>
          <w:rFonts w:ascii="Times New Roman" w:hAnsi="Times New Roman" w:cs="Times New Roman"/>
          <w:sz w:val="24"/>
          <w:szCs w:val="24"/>
        </w:rPr>
        <w:t xml:space="preserve"> early engagement with grid operators and regulatory authorities to streamline the process</w:t>
      </w:r>
      <w:r w:rsidR="5D4B872A" w:rsidRPr="3DB937D9">
        <w:rPr>
          <w:rFonts w:ascii="Times New Roman" w:hAnsi="Times New Roman" w:cs="Times New Roman"/>
          <w:sz w:val="24"/>
          <w:szCs w:val="24"/>
        </w:rPr>
        <w:t xml:space="preserve"> as to not be caught-out and experience delays near the end of the project</w:t>
      </w:r>
      <w:r w:rsidR="6D3EECD5" w:rsidRPr="3DB937D9">
        <w:rPr>
          <w:rFonts w:ascii="Times New Roman" w:hAnsi="Times New Roman" w:cs="Times New Roman"/>
          <w:sz w:val="24"/>
          <w:szCs w:val="24"/>
        </w:rPr>
        <w:t xml:space="preserve">. </w:t>
      </w:r>
      <w:r w:rsidR="234407CA" w:rsidRPr="3DB937D9">
        <w:rPr>
          <w:rFonts w:ascii="Times New Roman" w:hAnsi="Times New Roman" w:cs="Times New Roman"/>
          <w:sz w:val="24"/>
          <w:szCs w:val="24"/>
        </w:rPr>
        <w:t>C</w:t>
      </w:r>
      <w:r w:rsidR="6D3EECD5" w:rsidRPr="3DB937D9">
        <w:rPr>
          <w:rFonts w:ascii="Times New Roman" w:hAnsi="Times New Roman" w:cs="Times New Roman"/>
          <w:sz w:val="24"/>
          <w:szCs w:val="24"/>
        </w:rPr>
        <w:t>onduct</w:t>
      </w:r>
      <w:r w:rsidR="1527354E" w:rsidRPr="005774D9">
        <w:rPr>
          <w:rFonts w:ascii="Times New Roman" w:hAnsi="Times New Roman" w:cs="Times New Roman"/>
          <w:sz w:val="24"/>
          <w:szCs w:val="24"/>
        </w:rPr>
        <w:t xml:space="preserve"> comprehensive feasibility studies </w:t>
      </w:r>
      <w:r w:rsidR="266DE1B4" w:rsidRPr="3DB937D9">
        <w:rPr>
          <w:rFonts w:ascii="Times New Roman" w:hAnsi="Times New Roman" w:cs="Times New Roman"/>
          <w:sz w:val="24"/>
          <w:szCs w:val="24"/>
        </w:rPr>
        <w:t xml:space="preserve">beyond simply the richness of solar radiation should be incorporated </w:t>
      </w:r>
      <w:r w:rsidR="1527354E" w:rsidRPr="005774D9">
        <w:rPr>
          <w:rFonts w:ascii="Times New Roman" w:hAnsi="Times New Roman" w:cs="Times New Roman"/>
          <w:sz w:val="24"/>
          <w:szCs w:val="24"/>
        </w:rPr>
        <w:t>to identify potential challenges and develop contingency plans to address unexpected delays or cost overruns. Allocating sufficient budget and resources to ensure timely completion of grid connection activities</w:t>
      </w:r>
      <w:r w:rsidR="7E335842" w:rsidRPr="005774D9">
        <w:rPr>
          <w:rFonts w:ascii="Times New Roman" w:hAnsi="Times New Roman" w:cs="Times New Roman"/>
          <w:sz w:val="24"/>
          <w:szCs w:val="24"/>
        </w:rPr>
        <w:t xml:space="preserve"> is equally important.</w:t>
      </w:r>
    </w:p>
    <w:p w14:paraId="1C951762" w14:textId="2276D47F" w:rsidR="3DB937D9" w:rsidRDefault="3DB937D9" w:rsidP="3DB937D9">
      <w:pPr>
        <w:spacing w:line="360" w:lineRule="auto"/>
        <w:ind w:left="-20" w:right="-20"/>
        <w:jc w:val="both"/>
        <w:rPr>
          <w:rFonts w:ascii="Times New Roman" w:hAnsi="Times New Roman" w:cs="Times New Roman"/>
          <w:sz w:val="24"/>
          <w:szCs w:val="24"/>
        </w:rPr>
      </w:pPr>
    </w:p>
    <w:p w14:paraId="6C42785D" w14:textId="54BB3330" w:rsidR="005774D9" w:rsidRPr="005774D9" w:rsidRDefault="3655DA93" w:rsidP="6C5250D7">
      <w:pPr>
        <w:pStyle w:val="Heading2"/>
        <w:spacing w:line="360" w:lineRule="auto"/>
      </w:pPr>
      <w:bookmarkStart w:id="61" w:name="_Toc164071896"/>
      <w:r w:rsidRPr="6C5250D7">
        <w:rPr>
          <w:b/>
        </w:rPr>
        <w:t>4</w:t>
      </w:r>
      <w:r w:rsidR="1024A935" w:rsidRPr="6C5250D7">
        <w:rPr>
          <w:b/>
        </w:rPr>
        <w:t>.</w:t>
      </w:r>
      <w:r w:rsidR="10676110" w:rsidRPr="6C5250D7">
        <w:rPr>
          <w:b/>
        </w:rPr>
        <w:t>4</w:t>
      </w:r>
      <w:r w:rsidR="1024A935" w:rsidRPr="6C5250D7">
        <w:rPr>
          <w:b/>
        </w:rPr>
        <w:t xml:space="preserve"> STAKEHOLDER MANAGEMENT</w:t>
      </w:r>
      <w:bookmarkEnd w:id="61"/>
      <w:r w:rsidR="1024A935" w:rsidRPr="028E8CD9">
        <w:t xml:space="preserve"> </w:t>
      </w:r>
    </w:p>
    <w:p w14:paraId="2F06CF72" w14:textId="62F1E7F0" w:rsidR="3DB937D9" w:rsidRDefault="0A0081CE" w:rsidP="3DB937D9">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Managing stakeholder engagement </w:t>
      </w:r>
      <w:r w:rsidR="5B3F8E91" w:rsidRPr="005774D9">
        <w:rPr>
          <w:rFonts w:ascii="Times New Roman" w:eastAsia="Times New Roman" w:hAnsi="Times New Roman" w:cs="Times New Roman"/>
          <w:color w:val="000000" w:themeColor="text1"/>
          <w:sz w:val="24"/>
          <w:szCs w:val="24"/>
        </w:rPr>
        <w:t>by anticipating future problems, associated risks and reactions to different situations will reduce any conflict with stakeholders w</w:t>
      </w:r>
      <w:r w:rsidR="25BEA5BF" w:rsidRPr="005774D9">
        <w:rPr>
          <w:rFonts w:ascii="Times New Roman" w:eastAsia="Times New Roman" w:hAnsi="Times New Roman" w:cs="Times New Roman"/>
          <w:color w:val="000000" w:themeColor="text1"/>
          <w:sz w:val="24"/>
          <w:szCs w:val="24"/>
        </w:rPr>
        <w:t>hen unexpected issues arise</w:t>
      </w:r>
      <w:r w:rsidR="3DD39947" w:rsidRPr="005774D9">
        <w:rPr>
          <w:rFonts w:ascii="Times New Roman" w:eastAsia="Times New Roman" w:hAnsi="Times New Roman" w:cs="Times New Roman"/>
          <w:color w:val="FF0000"/>
          <w:sz w:val="24"/>
          <w:szCs w:val="24"/>
        </w:rPr>
        <w:t xml:space="preserve"> </w:t>
      </w:r>
      <w:r w:rsidR="002A09DB" w:rsidRPr="00EC6C6F">
        <w:rPr>
          <w:rFonts w:ascii="Times New Roman" w:eastAsia="Times New Roman" w:hAnsi="Times New Roman" w:cs="Times New Roman"/>
          <w:sz w:val="24"/>
          <w:szCs w:val="24"/>
        </w:rPr>
        <w:t>(Hartley</w:t>
      </w:r>
      <w:r w:rsidR="00455445" w:rsidRPr="00EC6C6F">
        <w:rPr>
          <w:rFonts w:ascii="Times New Roman" w:eastAsia="Times New Roman" w:hAnsi="Times New Roman" w:cs="Times New Roman"/>
          <w:sz w:val="24"/>
          <w:szCs w:val="24"/>
        </w:rPr>
        <w:t xml:space="preserve"> 2018, p.</w:t>
      </w:r>
      <w:r w:rsidR="00EC6C6F" w:rsidRPr="00EC6C6F">
        <w:rPr>
          <w:rFonts w:ascii="Times New Roman" w:eastAsia="Times New Roman" w:hAnsi="Times New Roman" w:cs="Times New Roman"/>
          <w:sz w:val="24"/>
          <w:szCs w:val="24"/>
        </w:rPr>
        <w:t>130)</w:t>
      </w:r>
      <w:r w:rsidR="00EC6C6F">
        <w:rPr>
          <w:rFonts w:ascii="Times New Roman" w:eastAsia="Times New Roman" w:hAnsi="Times New Roman" w:cs="Times New Roman"/>
          <w:sz w:val="24"/>
          <w:szCs w:val="24"/>
        </w:rPr>
        <w:t>.</w:t>
      </w:r>
      <w:r w:rsidR="00455445" w:rsidRPr="00EC6C6F">
        <w:rPr>
          <w:rFonts w:ascii="Times New Roman" w:eastAsia="Times New Roman" w:hAnsi="Times New Roman" w:cs="Times New Roman"/>
          <w:sz w:val="24"/>
          <w:szCs w:val="24"/>
        </w:rPr>
        <w:t xml:space="preserve"> </w:t>
      </w:r>
      <w:r w:rsidR="25BEA5BF" w:rsidRPr="005774D9">
        <w:rPr>
          <w:rFonts w:ascii="Times New Roman" w:eastAsia="Times New Roman" w:hAnsi="Times New Roman" w:cs="Times New Roman"/>
          <w:color w:val="000000" w:themeColor="text1"/>
          <w:sz w:val="24"/>
          <w:szCs w:val="24"/>
        </w:rPr>
        <w:t xml:space="preserve">With </w:t>
      </w:r>
      <w:r w:rsidR="00EC6C6F">
        <w:rPr>
          <w:rFonts w:ascii="Times New Roman" w:eastAsia="Times New Roman" w:hAnsi="Times New Roman" w:cs="Times New Roman"/>
          <w:color w:val="000000" w:themeColor="text1"/>
          <w:sz w:val="24"/>
          <w:szCs w:val="24"/>
        </w:rPr>
        <w:t>KS1</w:t>
      </w:r>
      <w:r w:rsidR="25BEA5BF" w:rsidRPr="005774D9">
        <w:rPr>
          <w:rFonts w:ascii="Times New Roman" w:eastAsia="Times New Roman" w:hAnsi="Times New Roman" w:cs="Times New Roman"/>
          <w:color w:val="000000" w:themeColor="text1"/>
          <w:sz w:val="24"/>
          <w:szCs w:val="24"/>
        </w:rPr>
        <w:t xml:space="preserve"> being a renewable project</w:t>
      </w:r>
      <w:r w:rsidR="45EF3162" w:rsidRPr="005774D9">
        <w:rPr>
          <w:rFonts w:ascii="Times New Roman" w:eastAsia="Times New Roman" w:hAnsi="Times New Roman" w:cs="Times New Roman"/>
          <w:color w:val="000000" w:themeColor="text1"/>
          <w:sz w:val="24"/>
          <w:szCs w:val="24"/>
        </w:rPr>
        <w:t>, issues with integration were bound to occur at the end of the execution stage and</w:t>
      </w:r>
      <w:r w:rsidR="348883B6" w:rsidRPr="005774D9">
        <w:rPr>
          <w:rFonts w:ascii="Times New Roman" w:eastAsia="Times New Roman" w:hAnsi="Times New Roman" w:cs="Times New Roman"/>
          <w:color w:val="000000" w:themeColor="text1"/>
          <w:sz w:val="24"/>
          <w:szCs w:val="24"/>
        </w:rPr>
        <w:t xml:space="preserve"> the start of the finalisation stage. </w:t>
      </w:r>
      <w:r w:rsidR="336F84CC" w:rsidRPr="005774D9">
        <w:rPr>
          <w:rFonts w:ascii="Times New Roman" w:eastAsia="Times New Roman" w:hAnsi="Times New Roman" w:cs="Times New Roman"/>
          <w:color w:val="000000" w:themeColor="text1"/>
          <w:sz w:val="24"/>
          <w:szCs w:val="24"/>
        </w:rPr>
        <w:t xml:space="preserve">There are two ways Genex could implement this change. Firstly, they could </w:t>
      </w:r>
      <w:r w:rsidR="371CB74C" w:rsidRPr="005774D9">
        <w:rPr>
          <w:rFonts w:ascii="Times New Roman" w:eastAsia="Times New Roman" w:hAnsi="Times New Roman" w:cs="Times New Roman"/>
          <w:color w:val="000000" w:themeColor="text1"/>
          <w:sz w:val="24"/>
          <w:szCs w:val="24"/>
        </w:rPr>
        <w:t xml:space="preserve">account for future problems by including them in the stakeholder management matrix (see </w:t>
      </w:r>
      <w:r w:rsidR="371CB74C" w:rsidRPr="00384B51">
        <w:rPr>
          <w:rFonts w:ascii="Times New Roman" w:eastAsia="Times New Roman" w:hAnsi="Times New Roman" w:cs="Times New Roman"/>
          <w:color w:val="000000" w:themeColor="text1"/>
          <w:sz w:val="24"/>
          <w:szCs w:val="24"/>
        </w:rPr>
        <w:t xml:space="preserve">Table </w:t>
      </w:r>
      <w:r w:rsidR="00384B51" w:rsidRPr="00384B51">
        <w:rPr>
          <w:rFonts w:ascii="Times New Roman" w:eastAsia="Times New Roman" w:hAnsi="Times New Roman" w:cs="Times New Roman"/>
          <w:color w:val="000000" w:themeColor="text1"/>
          <w:sz w:val="24"/>
          <w:szCs w:val="24"/>
        </w:rPr>
        <w:t>1</w:t>
      </w:r>
      <w:r w:rsidR="18A85DBE" w:rsidRPr="00384B51">
        <w:rPr>
          <w:rFonts w:ascii="Times New Roman" w:eastAsia="Times New Roman" w:hAnsi="Times New Roman" w:cs="Times New Roman"/>
          <w:color w:val="000000" w:themeColor="text1"/>
          <w:sz w:val="24"/>
          <w:szCs w:val="24"/>
        </w:rPr>
        <w:t xml:space="preserve"> </w:t>
      </w:r>
      <w:r w:rsidR="18A85DBE" w:rsidRPr="005774D9">
        <w:rPr>
          <w:rFonts w:ascii="Times New Roman" w:eastAsia="Times New Roman" w:hAnsi="Times New Roman" w:cs="Times New Roman"/>
          <w:color w:val="000000" w:themeColor="text1"/>
          <w:sz w:val="24"/>
          <w:szCs w:val="24"/>
        </w:rPr>
        <w:t>as an example</w:t>
      </w:r>
      <w:r w:rsidR="371CB74C" w:rsidRPr="005774D9">
        <w:rPr>
          <w:rFonts w:ascii="Times New Roman" w:eastAsia="Times New Roman" w:hAnsi="Times New Roman" w:cs="Times New Roman"/>
          <w:color w:val="000000" w:themeColor="text1"/>
          <w:sz w:val="24"/>
          <w:szCs w:val="24"/>
        </w:rPr>
        <w:t xml:space="preserve">). </w:t>
      </w:r>
    </w:p>
    <w:p w14:paraId="3993D565" w14:textId="01B85345" w:rsidR="656F5F97" w:rsidRPr="00DB28CB" w:rsidRDefault="656F5F97" w:rsidP="002C1136">
      <w:pPr>
        <w:spacing w:line="360" w:lineRule="auto"/>
        <w:ind w:left="-20" w:right="-20"/>
        <w:jc w:val="both"/>
        <w:rPr>
          <w:rFonts w:ascii="Times New Roman" w:eastAsia="Times New Roman" w:hAnsi="Times New Roman" w:cs="Times New Roman"/>
          <w:i/>
          <w:color w:val="000000" w:themeColor="text1"/>
        </w:rPr>
      </w:pPr>
      <w:r w:rsidRPr="00DB28CB">
        <w:rPr>
          <w:rFonts w:ascii="Times New Roman" w:eastAsia="Times New Roman" w:hAnsi="Times New Roman" w:cs="Times New Roman"/>
          <w:b/>
          <w:i/>
          <w:color w:val="000000" w:themeColor="text1"/>
        </w:rPr>
        <w:t xml:space="preserve">Table </w:t>
      </w:r>
      <w:r w:rsidR="00384B51">
        <w:rPr>
          <w:rFonts w:ascii="Times New Roman" w:eastAsia="Times New Roman" w:hAnsi="Times New Roman" w:cs="Times New Roman"/>
          <w:b/>
          <w:i/>
          <w:color w:val="000000" w:themeColor="text1"/>
        </w:rPr>
        <w:t>1</w:t>
      </w:r>
      <w:r w:rsidRPr="00DB28CB">
        <w:rPr>
          <w:rFonts w:ascii="Times New Roman" w:eastAsia="Times New Roman" w:hAnsi="Times New Roman" w:cs="Times New Roman"/>
          <w:b/>
          <w:i/>
          <w:color w:val="000000" w:themeColor="text1"/>
        </w:rPr>
        <w:t xml:space="preserve">. </w:t>
      </w:r>
      <w:r w:rsidR="76AEF411" w:rsidRPr="00DB28CB">
        <w:rPr>
          <w:rFonts w:ascii="Times New Roman" w:eastAsia="Times New Roman" w:hAnsi="Times New Roman" w:cs="Times New Roman"/>
          <w:b/>
          <w:i/>
          <w:color w:val="000000" w:themeColor="text1"/>
        </w:rPr>
        <w:t xml:space="preserve">Example of a </w:t>
      </w:r>
      <w:r w:rsidRPr="00DB28CB">
        <w:rPr>
          <w:rFonts w:ascii="Times New Roman" w:eastAsia="Times New Roman" w:hAnsi="Times New Roman" w:cs="Times New Roman"/>
          <w:b/>
          <w:i/>
          <w:color w:val="000000" w:themeColor="text1"/>
        </w:rPr>
        <w:t>Stakeholder Management Matrix to</w:t>
      </w:r>
      <w:r w:rsidR="6C1F8AD2" w:rsidRPr="00DB28CB">
        <w:rPr>
          <w:rFonts w:ascii="Times New Roman" w:eastAsia="Times New Roman" w:hAnsi="Times New Roman" w:cs="Times New Roman"/>
          <w:b/>
          <w:i/>
          <w:color w:val="000000" w:themeColor="text1"/>
        </w:rPr>
        <w:t xml:space="preserve"> include</w:t>
      </w:r>
      <w:r w:rsidRPr="00DB28CB">
        <w:rPr>
          <w:rFonts w:ascii="Times New Roman" w:eastAsia="Times New Roman" w:hAnsi="Times New Roman" w:cs="Times New Roman"/>
          <w:b/>
          <w:i/>
          <w:color w:val="000000" w:themeColor="text1"/>
        </w:rPr>
        <w:t xml:space="preserve"> anticipat</w:t>
      </w:r>
      <w:r w:rsidR="3DE940A5" w:rsidRPr="00DB28CB">
        <w:rPr>
          <w:rFonts w:ascii="Times New Roman" w:eastAsia="Times New Roman" w:hAnsi="Times New Roman" w:cs="Times New Roman"/>
          <w:b/>
          <w:i/>
          <w:color w:val="000000" w:themeColor="text1"/>
        </w:rPr>
        <w:t>ing</w:t>
      </w:r>
      <w:r w:rsidRPr="00DB28CB">
        <w:rPr>
          <w:rFonts w:ascii="Times New Roman" w:eastAsia="Times New Roman" w:hAnsi="Times New Roman" w:cs="Times New Roman"/>
          <w:b/>
          <w:i/>
          <w:color w:val="000000" w:themeColor="text1"/>
        </w:rPr>
        <w:t xml:space="preserve"> future problems</w:t>
      </w:r>
      <w:r w:rsidRPr="00DB28CB">
        <w:rPr>
          <w:rFonts w:ascii="Times New Roman" w:eastAsia="Times New Roman" w:hAnsi="Times New Roman" w:cs="Times New Roman"/>
          <w:i/>
          <w:color w:val="000000" w:themeColor="text1"/>
        </w:rPr>
        <w:t>.</w:t>
      </w:r>
    </w:p>
    <w:tbl>
      <w:tblPr>
        <w:tblStyle w:val="TableGrid"/>
        <w:tblW w:w="9192" w:type="dxa"/>
        <w:tblInd w:w="-20" w:type="dxa"/>
        <w:tblLayout w:type="fixed"/>
        <w:tblLook w:val="06A0" w:firstRow="1" w:lastRow="0" w:firstColumn="1" w:lastColumn="0" w:noHBand="1" w:noVBand="1"/>
      </w:tblPr>
      <w:tblGrid>
        <w:gridCol w:w="1335"/>
        <w:gridCol w:w="1830"/>
        <w:gridCol w:w="2145"/>
        <w:gridCol w:w="990"/>
        <w:gridCol w:w="1755"/>
        <w:gridCol w:w="1137"/>
      </w:tblGrid>
      <w:tr w:rsidR="00E515BB" w14:paraId="7E2F0878" w14:textId="77777777" w:rsidTr="3DB937D9">
        <w:trPr>
          <w:trHeight w:val="300"/>
        </w:trPr>
        <w:tc>
          <w:tcPr>
            <w:tcW w:w="1335" w:type="dxa"/>
          </w:tcPr>
          <w:p w14:paraId="097FC829" w14:textId="6D0DC9D5" w:rsidR="402B4A33" w:rsidRDefault="770BA999"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Stakeholder</w:t>
            </w:r>
          </w:p>
        </w:tc>
        <w:tc>
          <w:tcPr>
            <w:tcW w:w="1830" w:type="dxa"/>
          </w:tcPr>
          <w:p w14:paraId="0276FD2A" w14:textId="53371FAE"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Responsibilities</w:t>
            </w:r>
          </w:p>
        </w:tc>
        <w:tc>
          <w:tcPr>
            <w:tcW w:w="2145" w:type="dxa"/>
          </w:tcPr>
          <w:p w14:paraId="2F2A9B16" w14:textId="2ED4510F"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Information required</w:t>
            </w:r>
          </w:p>
        </w:tc>
        <w:tc>
          <w:tcPr>
            <w:tcW w:w="990" w:type="dxa"/>
          </w:tcPr>
          <w:p w14:paraId="03EFE9CB" w14:textId="7B609264"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Format</w:t>
            </w:r>
          </w:p>
        </w:tc>
        <w:tc>
          <w:tcPr>
            <w:tcW w:w="1755" w:type="dxa"/>
          </w:tcPr>
          <w:p w14:paraId="4A8A70CD" w14:textId="4C4AA9E5"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Frequency</w:t>
            </w:r>
          </w:p>
        </w:tc>
        <w:tc>
          <w:tcPr>
            <w:tcW w:w="1137" w:type="dxa"/>
          </w:tcPr>
          <w:p w14:paraId="0419559B" w14:textId="1F8301CE"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Who</w:t>
            </w:r>
          </w:p>
        </w:tc>
      </w:tr>
      <w:tr w:rsidR="00E515BB" w14:paraId="6326D4FA" w14:textId="77777777" w:rsidTr="3DB937D9">
        <w:trPr>
          <w:trHeight w:val="300"/>
        </w:trPr>
        <w:tc>
          <w:tcPr>
            <w:tcW w:w="1335" w:type="dxa"/>
          </w:tcPr>
          <w:p w14:paraId="6288F358" w14:textId="4FFAE49C"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UGL</w:t>
            </w:r>
          </w:p>
        </w:tc>
        <w:tc>
          <w:tcPr>
            <w:tcW w:w="1830" w:type="dxa"/>
          </w:tcPr>
          <w:p w14:paraId="73E9162B" w14:textId="02176976"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Fixing connection issues to the grid</w:t>
            </w:r>
          </w:p>
        </w:tc>
        <w:tc>
          <w:tcPr>
            <w:tcW w:w="2145" w:type="dxa"/>
          </w:tcPr>
          <w:p w14:paraId="6AD7AA13" w14:textId="73C3E149" w:rsidR="1A12B716" w:rsidRDefault="69629E87" w:rsidP="002C1136">
            <w:pPr>
              <w:pStyle w:val="ListParagraph"/>
              <w:numPr>
                <w:ilvl w:val="0"/>
                <w:numId w:val="17"/>
              </w:num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Technical performance issues</w:t>
            </w:r>
          </w:p>
          <w:p w14:paraId="4D6CF8A9" w14:textId="08E1013E" w:rsidR="7C810D87" w:rsidRDefault="532262C6" w:rsidP="002C1136">
            <w:pPr>
              <w:pStyle w:val="ListParagraph"/>
              <w:numPr>
                <w:ilvl w:val="0"/>
                <w:numId w:val="17"/>
              </w:num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Delays</w:t>
            </w:r>
          </w:p>
          <w:p w14:paraId="55813EFD" w14:textId="2E0A3006" w:rsidR="1A12B716" w:rsidRDefault="69629E87" w:rsidP="002C1136">
            <w:pPr>
              <w:pStyle w:val="ListParagraph"/>
              <w:numPr>
                <w:ilvl w:val="0"/>
                <w:numId w:val="17"/>
              </w:num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Schedule delivery</w:t>
            </w:r>
          </w:p>
          <w:p w14:paraId="3AA26A58" w14:textId="77F14ADB" w:rsidR="4B87640D" w:rsidRDefault="4B87640D" w:rsidP="002C1136">
            <w:pPr>
              <w:spacing w:line="360" w:lineRule="auto"/>
              <w:rPr>
                <w:rFonts w:ascii="Times New Roman" w:eastAsia="Times New Roman" w:hAnsi="Times New Roman" w:cs="Times New Roman"/>
                <w:color w:val="000000" w:themeColor="text1"/>
              </w:rPr>
            </w:pPr>
          </w:p>
        </w:tc>
        <w:tc>
          <w:tcPr>
            <w:tcW w:w="990" w:type="dxa"/>
          </w:tcPr>
          <w:p w14:paraId="51D82431" w14:textId="44BB48F6"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Meeting</w:t>
            </w:r>
          </w:p>
        </w:tc>
        <w:tc>
          <w:tcPr>
            <w:tcW w:w="1755" w:type="dxa"/>
          </w:tcPr>
          <w:p w14:paraId="028C55CE" w14:textId="77777777" w:rsidR="00895A37"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Weekly/</w:t>
            </w:r>
          </w:p>
          <w:p w14:paraId="05D2B7DE" w14:textId="48FF3B22"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Fortnightly until issue is resolved</w:t>
            </w:r>
          </w:p>
        </w:tc>
        <w:tc>
          <w:tcPr>
            <w:tcW w:w="1137" w:type="dxa"/>
          </w:tcPr>
          <w:p w14:paraId="2CE0E5F2" w14:textId="0E73B67E" w:rsidR="1A12B716" w:rsidRDefault="69629E87" w:rsidP="002C1136">
            <w:pPr>
              <w:spacing w:line="360" w:lineRule="auto"/>
              <w:rPr>
                <w:rFonts w:ascii="Times New Roman" w:eastAsia="Times New Roman" w:hAnsi="Times New Roman" w:cs="Times New Roman"/>
                <w:color w:val="000000" w:themeColor="text1"/>
              </w:rPr>
            </w:pPr>
            <w:r w:rsidRPr="028E8CD9">
              <w:rPr>
                <w:rFonts w:ascii="Times New Roman" w:eastAsia="Times New Roman" w:hAnsi="Times New Roman" w:cs="Times New Roman"/>
                <w:color w:val="000000" w:themeColor="text1"/>
              </w:rPr>
              <w:t>Project Manager</w:t>
            </w:r>
          </w:p>
        </w:tc>
      </w:tr>
    </w:tbl>
    <w:p w14:paraId="60B3A1F2" w14:textId="52726330" w:rsidR="58645E06" w:rsidRPr="005774D9" w:rsidRDefault="58645E06"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 xml:space="preserve">Secondly, </w:t>
      </w:r>
      <w:r w:rsidR="5F38ADA7" w:rsidRPr="005774D9">
        <w:rPr>
          <w:rFonts w:ascii="Times New Roman" w:eastAsia="Times New Roman" w:hAnsi="Times New Roman" w:cs="Times New Roman"/>
          <w:color w:val="000000" w:themeColor="text1"/>
          <w:sz w:val="24"/>
          <w:szCs w:val="24"/>
        </w:rPr>
        <w:t xml:space="preserve">Genex could </w:t>
      </w:r>
      <w:r w:rsidR="242EBFC5" w:rsidRPr="005774D9">
        <w:rPr>
          <w:rFonts w:ascii="Times New Roman" w:eastAsia="Times New Roman" w:hAnsi="Times New Roman" w:cs="Times New Roman"/>
          <w:color w:val="000000" w:themeColor="text1"/>
          <w:sz w:val="24"/>
          <w:szCs w:val="24"/>
        </w:rPr>
        <w:t>have refined the contract scope for UGL</w:t>
      </w:r>
      <w:r w:rsidR="5ECEF681" w:rsidRPr="005774D9">
        <w:rPr>
          <w:rFonts w:ascii="Times New Roman" w:eastAsia="Times New Roman" w:hAnsi="Times New Roman" w:cs="Times New Roman"/>
          <w:color w:val="000000" w:themeColor="text1"/>
          <w:sz w:val="24"/>
          <w:szCs w:val="24"/>
        </w:rPr>
        <w:t xml:space="preserve">. As mentioned, there was a contractual conflict </w:t>
      </w:r>
      <w:r w:rsidR="00B31460">
        <w:rPr>
          <w:rFonts w:ascii="Times New Roman" w:eastAsia="Times New Roman" w:hAnsi="Times New Roman" w:cs="Times New Roman"/>
          <w:color w:val="000000" w:themeColor="text1"/>
          <w:sz w:val="24"/>
          <w:szCs w:val="24"/>
        </w:rPr>
        <w:t xml:space="preserve">whilst </w:t>
      </w:r>
      <w:r w:rsidR="5ECEF681" w:rsidRPr="005774D9">
        <w:rPr>
          <w:rFonts w:ascii="Times New Roman" w:eastAsia="Times New Roman" w:hAnsi="Times New Roman" w:cs="Times New Roman"/>
          <w:color w:val="000000" w:themeColor="text1"/>
          <w:sz w:val="24"/>
          <w:szCs w:val="24"/>
        </w:rPr>
        <w:t xml:space="preserve">the connection to the grid was </w:t>
      </w:r>
      <w:r w:rsidR="00737B1D">
        <w:rPr>
          <w:rFonts w:ascii="Times New Roman" w:eastAsia="Times New Roman" w:hAnsi="Times New Roman" w:cs="Times New Roman"/>
          <w:color w:val="000000" w:themeColor="text1"/>
          <w:sz w:val="24"/>
          <w:szCs w:val="24"/>
        </w:rPr>
        <w:t xml:space="preserve">being </w:t>
      </w:r>
      <w:r w:rsidR="5ECEF681" w:rsidRPr="005774D9">
        <w:rPr>
          <w:rFonts w:ascii="Times New Roman" w:eastAsia="Times New Roman" w:hAnsi="Times New Roman" w:cs="Times New Roman"/>
          <w:color w:val="000000" w:themeColor="text1"/>
          <w:sz w:val="24"/>
          <w:szCs w:val="24"/>
        </w:rPr>
        <w:t xml:space="preserve">established. This </w:t>
      </w:r>
      <w:r w:rsidR="7C421C29" w:rsidRPr="005774D9">
        <w:rPr>
          <w:rFonts w:ascii="Times New Roman" w:eastAsia="Times New Roman" w:hAnsi="Times New Roman" w:cs="Times New Roman"/>
          <w:color w:val="000000" w:themeColor="text1"/>
          <w:sz w:val="24"/>
          <w:szCs w:val="24"/>
        </w:rPr>
        <w:t>mean</w:t>
      </w:r>
      <w:r w:rsidR="3286287C" w:rsidRPr="005774D9">
        <w:rPr>
          <w:rFonts w:ascii="Times New Roman" w:eastAsia="Times New Roman" w:hAnsi="Times New Roman" w:cs="Times New Roman"/>
          <w:color w:val="000000" w:themeColor="text1"/>
          <w:sz w:val="24"/>
          <w:szCs w:val="24"/>
        </w:rPr>
        <w:t>s</w:t>
      </w:r>
      <w:r w:rsidR="7C421C29" w:rsidRPr="005774D9">
        <w:rPr>
          <w:rFonts w:ascii="Times New Roman" w:eastAsia="Times New Roman" w:hAnsi="Times New Roman" w:cs="Times New Roman"/>
          <w:color w:val="000000" w:themeColor="text1"/>
          <w:sz w:val="24"/>
          <w:szCs w:val="24"/>
        </w:rPr>
        <w:t xml:space="preserve"> the contract scope was vague regarding connection issues</w:t>
      </w:r>
      <w:r w:rsidR="090F48F2" w:rsidRPr="005774D9">
        <w:rPr>
          <w:rFonts w:ascii="Times New Roman" w:eastAsia="Times New Roman" w:hAnsi="Times New Roman" w:cs="Times New Roman"/>
          <w:color w:val="000000" w:themeColor="text1"/>
          <w:sz w:val="24"/>
          <w:szCs w:val="24"/>
        </w:rPr>
        <w:t xml:space="preserve">. This should be clearly </w:t>
      </w:r>
      <w:r w:rsidR="3B6B337D" w:rsidRPr="005774D9">
        <w:rPr>
          <w:rFonts w:ascii="Times New Roman" w:eastAsia="Times New Roman" w:hAnsi="Times New Roman" w:cs="Times New Roman"/>
          <w:color w:val="000000" w:themeColor="text1"/>
          <w:sz w:val="24"/>
          <w:szCs w:val="24"/>
        </w:rPr>
        <w:t>included</w:t>
      </w:r>
      <w:r w:rsidR="090F48F2" w:rsidRPr="005774D9">
        <w:rPr>
          <w:rFonts w:ascii="Times New Roman" w:eastAsia="Times New Roman" w:hAnsi="Times New Roman" w:cs="Times New Roman"/>
          <w:color w:val="000000" w:themeColor="text1"/>
          <w:sz w:val="24"/>
          <w:szCs w:val="24"/>
        </w:rPr>
        <w:t xml:space="preserve"> or excluded in the contract scope with a monetary value assigned to the risk associated with the issue, so both parties </w:t>
      </w:r>
      <w:r w:rsidR="6861BB8A" w:rsidRPr="005774D9">
        <w:rPr>
          <w:rFonts w:ascii="Times New Roman" w:eastAsia="Times New Roman" w:hAnsi="Times New Roman" w:cs="Times New Roman"/>
          <w:color w:val="000000" w:themeColor="text1"/>
          <w:sz w:val="24"/>
          <w:szCs w:val="24"/>
        </w:rPr>
        <w:t>are aware of the expectations.</w:t>
      </w:r>
    </w:p>
    <w:p w14:paraId="1A9CF6FD" w14:textId="55FD9314" w:rsidR="00895A37" w:rsidRPr="005774D9" w:rsidRDefault="2706A0BC" w:rsidP="002C1136">
      <w:pPr>
        <w:spacing w:line="360" w:lineRule="auto"/>
        <w:ind w:left="-20" w:right="-20"/>
        <w:jc w:val="both"/>
        <w:rPr>
          <w:rFonts w:ascii="Times New Roman" w:eastAsia="Times New Roman" w:hAnsi="Times New Roman" w:cs="Times New Roman"/>
          <w:color w:val="000000" w:themeColor="text1"/>
          <w:sz w:val="24"/>
          <w:szCs w:val="24"/>
        </w:rPr>
      </w:pPr>
      <w:r w:rsidRPr="005774D9">
        <w:rPr>
          <w:rFonts w:ascii="Times New Roman" w:eastAsia="Times New Roman" w:hAnsi="Times New Roman" w:cs="Times New Roman"/>
          <w:color w:val="000000" w:themeColor="text1"/>
          <w:sz w:val="24"/>
          <w:szCs w:val="24"/>
        </w:rPr>
        <w:t>The</w:t>
      </w:r>
      <w:r w:rsidR="1CD6C8E3" w:rsidRPr="005774D9">
        <w:rPr>
          <w:rFonts w:ascii="Times New Roman" w:eastAsia="Times New Roman" w:hAnsi="Times New Roman" w:cs="Times New Roman"/>
          <w:color w:val="000000" w:themeColor="text1"/>
          <w:sz w:val="24"/>
          <w:szCs w:val="24"/>
        </w:rPr>
        <w:t>se</w:t>
      </w:r>
      <w:r w:rsidRPr="005774D9">
        <w:rPr>
          <w:rFonts w:ascii="Times New Roman" w:eastAsia="Times New Roman" w:hAnsi="Times New Roman" w:cs="Times New Roman"/>
          <w:color w:val="000000" w:themeColor="text1"/>
          <w:sz w:val="24"/>
          <w:szCs w:val="24"/>
        </w:rPr>
        <w:t xml:space="preserve"> recommendations are made to improve stakeholder satisfaction</w:t>
      </w:r>
      <w:r w:rsidR="0A8ACCEE" w:rsidRPr="005774D9">
        <w:rPr>
          <w:rFonts w:ascii="Times New Roman" w:eastAsia="Times New Roman" w:hAnsi="Times New Roman" w:cs="Times New Roman"/>
          <w:color w:val="000000" w:themeColor="text1"/>
          <w:sz w:val="24"/>
          <w:szCs w:val="24"/>
        </w:rPr>
        <w:t xml:space="preserve"> and accountability. Stakeholder satisfaction is a key indicator o</w:t>
      </w:r>
      <w:r w:rsidR="565FE488" w:rsidRPr="005774D9">
        <w:rPr>
          <w:rFonts w:ascii="Times New Roman" w:eastAsia="Times New Roman" w:hAnsi="Times New Roman" w:cs="Times New Roman"/>
          <w:color w:val="000000" w:themeColor="text1"/>
          <w:sz w:val="24"/>
          <w:szCs w:val="24"/>
        </w:rPr>
        <w:t>f successful</w:t>
      </w:r>
      <w:r w:rsidR="0A8ACCEE" w:rsidRPr="005774D9">
        <w:rPr>
          <w:rFonts w:ascii="Times New Roman" w:eastAsia="Times New Roman" w:hAnsi="Times New Roman" w:cs="Times New Roman"/>
          <w:color w:val="000000" w:themeColor="text1"/>
          <w:sz w:val="24"/>
          <w:szCs w:val="24"/>
        </w:rPr>
        <w:t xml:space="preserve"> project management</w:t>
      </w:r>
      <w:r w:rsidR="4A4D9B75" w:rsidRPr="005774D9">
        <w:rPr>
          <w:rFonts w:ascii="Times New Roman" w:eastAsia="Times New Roman" w:hAnsi="Times New Roman" w:cs="Times New Roman"/>
          <w:color w:val="000000" w:themeColor="text1"/>
          <w:sz w:val="24"/>
          <w:szCs w:val="24"/>
        </w:rPr>
        <w:t>.</w:t>
      </w:r>
      <w:r w:rsidR="10099C1B" w:rsidRPr="005774D9">
        <w:rPr>
          <w:rFonts w:ascii="Times New Roman" w:eastAsia="Times New Roman" w:hAnsi="Times New Roman" w:cs="Times New Roman"/>
          <w:color w:val="000000" w:themeColor="text1"/>
          <w:sz w:val="24"/>
          <w:szCs w:val="24"/>
        </w:rPr>
        <w:t xml:space="preserve"> With Genex looking to diversify their renewable energy portfolio, it is imperative they maintain good relationships with stakeholders</w:t>
      </w:r>
      <w:r w:rsidR="551517B0" w:rsidRPr="005774D9">
        <w:rPr>
          <w:rFonts w:ascii="Times New Roman" w:eastAsia="Times New Roman" w:hAnsi="Times New Roman" w:cs="Times New Roman"/>
          <w:color w:val="000000" w:themeColor="text1"/>
          <w:sz w:val="24"/>
          <w:szCs w:val="24"/>
        </w:rPr>
        <w:t xml:space="preserve"> moving forward. </w:t>
      </w:r>
    </w:p>
    <w:p w14:paraId="355E3530" w14:textId="77777777" w:rsidR="001C4C2F" w:rsidRPr="005774D9" w:rsidRDefault="001C4C2F" w:rsidP="002C1136">
      <w:pPr>
        <w:spacing w:line="360" w:lineRule="auto"/>
        <w:ind w:left="-20" w:right="-20"/>
        <w:jc w:val="both"/>
        <w:rPr>
          <w:rFonts w:ascii="Times New Roman" w:eastAsia="Times New Roman" w:hAnsi="Times New Roman" w:cs="Times New Roman"/>
          <w:color w:val="000000" w:themeColor="text1"/>
          <w:sz w:val="24"/>
          <w:szCs w:val="24"/>
        </w:rPr>
      </w:pPr>
    </w:p>
    <w:p w14:paraId="788E29F7" w14:textId="1BF078E2" w:rsidR="00895A37" w:rsidRPr="00895A37" w:rsidRDefault="7B333A77" w:rsidP="6C5250D7">
      <w:pPr>
        <w:pStyle w:val="Heading2"/>
        <w:spacing w:line="360" w:lineRule="auto"/>
        <w:rPr>
          <w:b/>
        </w:rPr>
      </w:pPr>
      <w:bookmarkStart w:id="62" w:name="_Toc164071897"/>
      <w:r w:rsidRPr="6C5250D7">
        <w:rPr>
          <w:b/>
        </w:rPr>
        <w:t>4.</w:t>
      </w:r>
      <w:r w:rsidR="1024A935" w:rsidRPr="6C5250D7">
        <w:rPr>
          <w:b/>
        </w:rPr>
        <w:t>5 COMMUNICATION MANAGEMENT</w:t>
      </w:r>
      <w:bookmarkEnd w:id="62"/>
      <w:r w:rsidR="1024A935" w:rsidRPr="6C5250D7">
        <w:rPr>
          <w:b/>
        </w:rPr>
        <w:t xml:space="preserve"> </w:t>
      </w:r>
    </w:p>
    <w:p w14:paraId="4B5137E9" w14:textId="2845B5F1" w:rsidR="566B687D" w:rsidRDefault="0AB7C3FF" w:rsidP="000A0610">
      <w:pPr>
        <w:spacing w:line="360" w:lineRule="auto"/>
        <w:ind w:left="-20" w:right="-20"/>
        <w:rPr>
          <w:rFonts w:ascii="Times New Roman" w:eastAsia="Times New Roman" w:hAnsi="Times New Roman" w:cs="Times New Roman"/>
          <w:sz w:val="24"/>
          <w:szCs w:val="24"/>
        </w:rPr>
      </w:pPr>
      <w:r w:rsidRPr="00895A37">
        <w:rPr>
          <w:rFonts w:ascii="Times New Roman" w:eastAsia="Times New Roman" w:hAnsi="Times New Roman" w:cs="Times New Roman"/>
          <w:sz w:val="24"/>
          <w:szCs w:val="24"/>
        </w:rPr>
        <w:t>Regarding the communications throughout the planning stages, ways of improving such communications would be by conducting a kick</w:t>
      </w:r>
      <w:r w:rsidR="550AA95D" w:rsidRPr="00895A37">
        <w:rPr>
          <w:rFonts w:ascii="Times New Roman" w:eastAsia="Times New Roman" w:hAnsi="Times New Roman" w:cs="Times New Roman"/>
          <w:sz w:val="24"/>
          <w:szCs w:val="24"/>
        </w:rPr>
        <w:t>-</w:t>
      </w:r>
      <w:r w:rsidRPr="00895A37">
        <w:rPr>
          <w:rFonts w:ascii="Times New Roman" w:eastAsia="Times New Roman" w:hAnsi="Times New Roman" w:cs="Times New Roman"/>
          <w:sz w:val="24"/>
          <w:szCs w:val="24"/>
        </w:rPr>
        <w:t>off meeting</w:t>
      </w:r>
      <w:r w:rsidR="31596C9D" w:rsidRPr="00895A37">
        <w:rPr>
          <w:rFonts w:ascii="Times New Roman" w:eastAsia="Times New Roman" w:hAnsi="Times New Roman" w:cs="Times New Roman"/>
          <w:sz w:val="24"/>
          <w:szCs w:val="24"/>
        </w:rPr>
        <w:t>,</w:t>
      </w:r>
      <w:r w:rsidRPr="00895A37">
        <w:rPr>
          <w:rFonts w:ascii="Times New Roman" w:eastAsia="Times New Roman" w:hAnsi="Times New Roman" w:cs="Times New Roman"/>
          <w:sz w:val="24"/>
          <w:szCs w:val="24"/>
        </w:rPr>
        <w:t xml:space="preserve"> which is</w:t>
      </w:r>
      <w:r w:rsidR="4CA19786" w:rsidRPr="00895A37">
        <w:rPr>
          <w:rFonts w:ascii="Times New Roman" w:eastAsia="Times New Roman" w:hAnsi="Times New Roman" w:cs="Times New Roman"/>
          <w:sz w:val="24"/>
          <w:szCs w:val="24"/>
        </w:rPr>
        <w:t xml:space="preserve"> the first meeting with the project team and stakeholders of the project</w:t>
      </w:r>
      <w:r w:rsidR="3999F6E4" w:rsidRPr="00895A37">
        <w:rPr>
          <w:rFonts w:ascii="Times New Roman" w:eastAsia="Times New Roman" w:hAnsi="Times New Roman" w:cs="Times New Roman"/>
          <w:sz w:val="24"/>
          <w:szCs w:val="24"/>
        </w:rPr>
        <w:t>, and</w:t>
      </w:r>
      <w:r w:rsidR="4CA19786" w:rsidRPr="00895A37">
        <w:rPr>
          <w:rFonts w:ascii="Times New Roman" w:eastAsia="Times New Roman" w:hAnsi="Times New Roman" w:cs="Times New Roman"/>
          <w:sz w:val="24"/>
          <w:szCs w:val="24"/>
        </w:rPr>
        <w:t xml:space="preserve"> by establishing a purpose and a common goal for the project</w:t>
      </w:r>
      <w:r w:rsidR="2611A5DD" w:rsidRPr="00895A37">
        <w:rPr>
          <w:rFonts w:ascii="Times New Roman" w:eastAsia="Times New Roman" w:hAnsi="Times New Roman" w:cs="Times New Roman"/>
          <w:sz w:val="24"/>
          <w:szCs w:val="24"/>
        </w:rPr>
        <w:t>. This helps solidify the purpose and outcome of the project</w:t>
      </w:r>
      <w:r w:rsidR="35B753AE" w:rsidRPr="00895A37">
        <w:rPr>
          <w:rFonts w:ascii="Times New Roman" w:eastAsia="Times New Roman" w:hAnsi="Times New Roman" w:cs="Times New Roman"/>
          <w:sz w:val="24"/>
          <w:szCs w:val="24"/>
        </w:rPr>
        <w:t xml:space="preserve"> (Atlassian, 2024)</w:t>
      </w:r>
      <w:r w:rsidR="4CA19786" w:rsidRPr="00895A37">
        <w:rPr>
          <w:rFonts w:ascii="Times New Roman" w:eastAsia="Times New Roman" w:hAnsi="Times New Roman" w:cs="Times New Roman"/>
          <w:sz w:val="24"/>
          <w:szCs w:val="24"/>
        </w:rPr>
        <w:t xml:space="preserve">. </w:t>
      </w:r>
      <w:r w:rsidR="42CF5C93" w:rsidRPr="00895A37">
        <w:rPr>
          <w:rFonts w:ascii="Times New Roman" w:eastAsia="Times New Roman" w:hAnsi="Times New Roman" w:cs="Times New Roman"/>
          <w:sz w:val="24"/>
          <w:szCs w:val="24"/>
        </w:rPr>
        <w:t xml:space="preserve">In addition, conducting continuous reporting on the project could help further strengthen </w:t>
      </w:r>
      <w:r w:rsidR="15D8D486" w:rsidRPr="00895A37">
        <w:rPr>
          <w:rFonts w:ascii="Times New Roman" w:eastAsia="Times New Roman" w:hAnsi="Times New Roman" w:cs="Times New Roman"/>
          <w:sz w:val="24"/>
          <w:szCs w:val="24"/>
        </w:rPr>
        <w:t xml:space="preserve">the integrity of the project by assisting the management of the project status </w:t>
      </w:r>
      <w:r w:rsidR="2D6995EC" w:rsidRPr="00895A37">
        <w:rPr>
          <w:rFonts w:ascii="Times New Roman" w:eastAsia="Times New Roman" w:hAnsi="Times New Roman" w:cs="Times New Roman"/>
          <w:sz w:val="24"/>
          <w:szCs w:val="24"/>
        </w:rPr>
        <w:t>accurately</w:t>
      </w:r>
      <w:r w:rsidR="15D8D486" w:rsidRPr="00895A37">
        <w:rPr>
          <w:rFonts w:ascii="Times New Roman" w:eastAsia="Times New Roman" w:hAnsi="Times New Roman" w:cs="Times New Roman"/>
          <w:sz w:val="24"/>
          <w:szCs w:val="24"/>
        </w:rPr>
        <w:t xml:space="preserve"> </w:t>
      </w:r>
      <w:r w:rsidR="2D6995EC" w:rsidRPr="00895A37">
        <w:rPr>
          <w:rFonts w:ascii="Times New Roman" w:eastAsia="Times New Roman" w:hAnsi="Times New Roman" w:cs="Times New Roman"/>
          <w:sz w:val="24"/>
          <w:szCs w:val="24"/>
        </w:rPr>
        <w:t xml:space="preserve">and in real-time. </w:t>
      </w:r>
      <w:r w:rsidR="4B60EDB6" w:rsidRPr="00895A37">
        <w:rPr>
          <w:rFonts w:ascii="Times New Roman" w:eastAsia="Times New Roman" w:hAnsi="Times New Roman" w:cs="Times New Roman"/>
          <w:sz w:val="24"/>
          <w:szCs w:val="24"/>
        </w:rPr>
        <w:t xml:space="preserve">For example, this is done by using a progress report, </w:t>
      </w:r>
      <w:r w:rsidR="6F6709D8" w:rsidRPr="00895A37">
        <w:rPr>
          <w:rFonts w:ascii="Times New Roman" w:eastAsia="Times New Roman" w:hAnsi="Times New Roman" w:cs="Times New Roman"/>
          <w:sz w:val="24"/>
          <w:szCs w:val="24"/>
        </w:rPr>
        <w:t>a status report, and a forecast report to ensure that the project</w:t>
      </w:r>
      <w:r w:rsidR="6F3AA9C2" w:rsidRPr="00895A37">
        <w:rPr>
          <w:rFonts w:ascii="Times New Roman" w:eastAsia="Times New Roman" w:hAnsi="Times New Roman" w:cs="Times New Roman"/>
          <w:sz w:val="24"/>
          <w:szCs w:val="24"/>
        </w:rPr>
        <w:t xml:space="preserve"> is running smoothly.</w:t>
      </w:r>
      <w:r w:rsidR="4B60EDB6" w:rsidRPr="00895A37">
        <w:rPr>
          <w:rFonts w:ascii="Times New Roman" w:eastAsia="Times New Roman" w:hAnsi="Times New Roman" w:cs="Times New Roman"/>
          <w:sz w:val="24"/>
          <w:szCs w:val="24"/>
        </w:rPr>
        <w:t xml:space="preserve"> </w:t>
      </w:r>
      <w:r w:rsidR="2D6995EC" w:rsidRPr="00895A37">
        <w:rPr>
          <w:rFonts w:ascii="Times New Roman" w:eastAsia="Times New Roman" w:hAnsi="Times New Roman" w:cs="Times New Roman"/>
          <w:sz w:val="24"/>
          <w:szCs w:val="24"/>
        </w:rPr>
        <w:t>This can help the project team by being able to pinpoint and identify potential issues and errors of the project at each step of the project in both the planning and finalisation stages</w:t>
      </w:r>
      <w:r w:rsidR="514351F8" w:rsidRPr="00895A37">
        <w:rPr>
          <w:rFonts w:ascii="Times New Roman" w:eastAsia="Times New Roman" w:hAnsi="Times New Roman" w:cs="Times New Roman"/>
          <w:sz w:val="24"/>
          <w:szCs w:val="24"/>
        </w:rPr>
        <w:t>,</w:t>
      </w:r>
      <w:r w:rsidR="2D6995EC" w:rsidRPr="00895A37">
        <w:rPr>
          <w:rFonts w:ascii="Times New Roman" w:eastAsia="Times New Roman" w:hAnsi="Times New Roman" w:cs="Times New Roman"/>
          <w:sz w:val="24"/>
          <w:szCs w:val="24"/>
        </w:rPr>
        <w:t xml:space="preserve"> as </w:t>
      </w:r>
      <w:r w:rsidR="627C96B2" w:rsidRPr="00895A37">
        <w:rPr>
          <w:rFonts w:ascii="Times New Roman" w:eastAsia="Times New Roman" w:hAnsi="Times New Roman" w:cs="Times New Roman"/>
          <w:sz w:val="24"/>
          <w:szCs w:val="24"/>
        </w:rPr>
        <w:t xml:space="preserve">this creates a logbook of all the events </w:t>
      </w:r>
      <w:r w:rsidR="4E797989" w:rsidRPr="00895A37">
        <w:rPr>
          <w:rFonts w:ascii="Times New Roman" w:eastAsia="Times New Roman" w:hAnsi="Times New Roman" w:cs="Times New Roman"/>
          <w:sz w:val="24"/>
          <w:szCs w:val="24"/>
        </w:rPr>
        <w:t>that</w:t>
      </w:r>
      <w:r w:rsidR="627C96B2" w:rsidRPr="00895A37">
        <w:rPr>
          <w:rFonts w:ascii="Times New Roman" w:eastAsia="Times New Roman" w:hAnsi="Times New Roman" w:cs="Times New Roman"/>
          <w:sz w:val="24"/>
          <w:szCs w:val="24"/>
        </w:rPr>
        <w:t xml:space="preserve"> have </w:t>
      </w:r>
      <w:r w:rsidR="37E2DBF8" w:rsidRPr="00895A37">
        <w:rPr>
          <w:rFonts w:ascii="Times New Roman" w:eastAsia="Times New Roman" w:hAnsi="Times New Roman" w:cs="Times New Roman"/>
          <w:sz w:val="24"/>
          <w:szCs w:val="24"/>
        </w:rPr>
        <w:t>occurred</w:t>
      </w:r>
      <w:r w:rsidR="627C96B2" w:rsidRPr="00895A37">
        <w:rPr>
          <w:rFonts w:ascii="Times New Roman" w:eastAsia="Times New Roman" w:hAnsi="Times New Roman" w:cs="Times New Roman"/>
          <w:sz w:val="24"/>
          <w:szCs w:val="24"/>
        </w:rPr>
        <w:t xml:space="preserve"> </w:t>
      </w:r>
      <w:r w:rsidR="34167787" w:rsidRPr="00895A37">
        <w:rPr>
          <w:rFonts w:ascii="Times New Roman" w:eastAsia="Times New Roman" w:hAnsi="Times New Roman" w:cs="Times New Roman"/>
          <w:sz w:val="24"/>
          <w:szCs w:val="24"/>
        </w:rPr>
        <w:t>(PSA, 2024</w:t>
      </w:r>
      <w:r w:rsidR="627C96B2" w:rsidRPr="00895A37">
        <w:rPr>
          <w:rFonts w:ascii="Times New Roman" w:eastAsia="Times New Roman" w:hAnsi="Times New Roman" w:cs="Times New Roman"/>
          <w:sz w:val="24"/>
          <w:szCs w:val="24"/>
        </w:rPr>
        <w:t>).</w:t>
      </w:r>
      <w:r w:rsidR="26AB2D7C" w:rsidRPr="00895A37">
        <w:rPr>
          <w:rFonts w:ascii="Times New Roman" w:eastAsia="Times New Roman" w:hAnsi="Times New Roman" w:cs="Times New Roman"/>
          <w:sz w:val="24"/>
          <w:szCs w:val="24"/>
        </w:rPr>
        <w:t xml:space="preserve"> </w:t>
      </w:r>
      <w:r>
        <w:br/>
      </w:r>
      <w:r>
        <w:br/>
      </w:r>
      <w:r w:rsidR="286A2875" w:rsidRPr="00895A37">
        <w:rPr>
          <w:rFonts w:ascii="Times New Roman" w:eastAsia="Times New Roman" w:hAnsi="Times New Roman" w:cs="Times New Roman"/>
          <w:sz w:val="24"/>
          <w:szCs w:val="24"/>
        </w:rPr>
        <w:t>Moreover, effective project con</w:t>
      </w:r>
      <w:r w:rsidR="3EC02104" w:rsidRPr="00895A37">
        <w:rPr>
          <w:rFonts w:ascii="Times New Roman" w:eastAsia="Times New Roman" w:hAnsi="Times New Roman" w:cs="Times New Roman"/>
          <w:sz w:val="24"/>
          <w:szCs w:val="24"/>
        </w:rPr>
        <w:t>trol can be used in the finalisation stage of the project to ensure that the assets are performing to the standard</w:t>
      </w:r>
      <w:r w:rsidR="7CFD3F74" w:rsidRPr="00895A37">
        <w:rPr>
          <w:rFonts w:ascii="Times New Roman" w:eastAsia="Times New Roman" w:hAnsi="Times New Roman" w:cs="Times New Roman"/>
          <w:sz w:val="24"/>
          <w:szCs w:val="24"/>
        </w:rPr>
        <w:t>s</w:t>
      </w:r>
      <w:r w:rsidR="3EC02104" w:rsidRPr="00895A37">
        <w:rPr>
          <w:rFonts w:ascii="Times New Roman" w:eastAsia="Times New Roman" w:hAnsi="Times New Roman" w:cs="Times New Roman"/>
          <w:sz w:val="24"/>
          <w:szCs w:val="24"/>
        </w:rPr>
        <w:t xml:space="preserve"> required of them</w:t>
      </w:r>
      <w:r w:rsidR="0D73283B" w:rsidRPr="00895A37">
        <w:rPr>
          <w:rFonts w:ascii="Times New Roman" w:eastAsia="Times New Roman" w:hAnsi="Times New Roman" w:cs="Times New Roman"/>
          <w:sz w:val="24"/>
          <w:szCs w:val="24"/>
        </w:rPr>
        <w:t>,</w:t>
      </w:r>
      <w:r w:rsidR="3EC02104" w:rsidRPr="00895A37">
        <w:rPr>
          <w:rFonts w:ascii="Times New Roman" w:eastAsia="Times New Roman" w:hAnsi="Times New Roman" w:cs="Times New Roman"/>
          <w:sz w:val="24"/>
          <w:szCs w:val="24"/>
        </w:rPr>
        <w:t xml:space="preserve"> such as mo</w:t>
      </w:r>
      <w:r w:rsidR="711C0B8F" w:rsidRPr="00895A37">
        <w:rPr>
          <w:rFonts w:ascii="Times New Roman" w:eastAsia="Times New Roman" w:hAnsi="Times New Roman" w:cs="Times New Roman"/>
          <w:sz w:val="24"/>
          <w:szCs w:val="24"/>
        </w:rPr>
        <w:t xml:space="preserve">nitoring </w:t>
      </w:r>
      <w:r w:rsidR="60BF4948" w:rsidRPr="00895A37">
        <w:rPr>
          <w:rFonts w:ascii="Times New Roman" w:eastAsia="Times New Roman" w:hAnsi="Times New Roman" w:cs="Times New Roman"/>
          <w:sz w:val="24"/>
          <w:szCs w:val="24"/>
        </w:rPr>
        <w:t xml:space="preserve">and measuring the standards </w:t>
      </w:r>
      <w:r w:rsidR="7DF061E2" w:rsidRPr="00895A37">
        <w:rPr>
          <w:rFonts w:ascii="Times New Roman" w:eastAsia="Times New Roman" w:hAnsi="Times New Roman" w:cs="Times New Roman"/>
          <w:sz w:val="24"/>
          <w:szCs w:val="24"/>
        </w:rPr>
        <w:t xml:space="preserve">through regular inspections of these assets. As well as this, creating milestone charts and control charts can help </w:t>
      </w:r>
      <w:r w:rsidR="12CAEDAC" w:rsidRPr="00895A37">
        <w:rPr>
          <w:rFonts w:ascii="Times New Roman" w:eastAsia="Times New Roman" w:hAnsi="Times New Roman" w:cs="Times New Roman"/>
          <w:sz w:val="24"/>
          <w:szCs w:val="24"/>
        </w:rPr>
        <w:t xml:space="preserve">construct a clear planning stage </w:t>
      </w:r>
      <w:r w:rsidR="3AD20C43" w:rsidRPr="00895A37">
        <w:rPr>
          <w:rFonts w:ascii="Times New Roman" w:eastAsia="Times New Roman" w:hAnsi="Times New Roman" w:cs="Times New Roman"/>
          <w:sz w:val="24"/>
          <w:szCs w:val="24"/>
        </w:rPr>
        <w:t>for</w:t>
      </w:r>
      <w:r w:rsidR="12CAEDAC" w:rsidRPr="00895A37">
        <w:rPr>
          <w:rFonts w:ascii="Times New Roman" w:eastAsia="Times New Roman" w:hAnsi="Times New Roman" w:cs="Times New Roman"/>
          <w:sz w:val="24"/>
          <w:szCs w:val="24"/>
        </w:rPr>
        <w:t xml:space="preserve"> the project</w:t>
      </w:r>
      <w:r w:rsidR="36A4A9B8" w:rsidRPr="00895A37">
        <w:rPr>
          <w:rFonts w:ascii="Times New Roman" w:eastAsia="Times New Roman" w:hAnsi="Times New Roman" w:cs="Times New Roman"/>
          <w:sz w:val="24"/>
          <w:szCs w:val="24"/>
        </w:rPr>
        <w:t>,</w:t>
      </w:r>
      <w:r w:rsidR="12CAEDAC" w:rsidRPr="00895A37">
        <w:rPr>
          <w:rFonts w:ascii="Times New Roman" w:eastAsia="Times New Roman" w:hAnsi="Times New Roman" w:cs="Times New Roman"/>
          <w:sz w:val="24"/>
          <w:szCs w:val="24"/>
        </w:rPr>
        <w:t xml:space="preserve"> whil</w:t>
      </w:r>
      <w:r w:rsidR="6901509F" w:rsidRPr="00895A37">
        <w:rPr>
          <w:rFonts w:ascii="Times New Roman" w:eastAsia="Times New Roman" w:hAnsi="Times New Roman" w:cs="Times New Roman"/>
          <w:sz w:val="24"/>
          <w:szCs w:val="24"/>
        </w:rPr>
        <w:t>e</w:t>
      </w:r>
      <w:r w:rsidR="12CAEDAC" w:rsidRPr="00895A37">
        <w:rPr>
          <w:rFonts w:ascii="Times New Roman" w:eastAsia="Times New Roman" w:hAnsi="Times New Roman" w:cs="Times New Roman"/>
          <w:sz w:val="24"/>
          <w:szCs w:val="24"/>
        </w:rPr>
        <w:t xml:space="preserve"> documents such as contingency plans and change request register can be used to record and track all the changes in the </w:t>
      </w:r>
      <w:r w:rsidR="16FC6269" w:rsidRPr="00895A37">
        <w:rPr>
          <w:rFonts w:ascii="Times New Roman" w:eastAsia="Times New Roman" w:hAnsi="Times New Roman" w:cs="Times New Roman"/>
          <w:sz w:val="24"/>
          <w:szCs w:val="24"/>
        </w:rPr>
        <w:t xml:space="preserve">project. </w:t>
      </w:r>
    </w:p>
    <w:p w14:paraId="6A818CCF" w14:textId="77777777" w:rsidR="001C4C2F" w:rsidRDefault="001C4C2F" w:rsidP="002C1136">
      <w:pPr>
        <w:spacing w:line="360" w:lineRule="auto"/>
        <w:ind w:left="-20" w:right="-20"/>
        <w:jc w:val="both"/>
        <w:rPr>
          <w:rFonts w:ascii="Times New Roman" w:eastAsia="Times New Roman" w:hAnsi="Times New Roman" w:cs="Times New Roman"/>
          <w:sz w:val="24"/>
          <w:szCs w:val="24"/>
        </w:rPr>
      </w:pPr>
    </w:p>
    <w:p w14:paraId="536DE232" w14:textId="5090F0B6" w:rsidR="00895A37" w:rsidRPr="00895A37" w:rsidRDefault="1ADC4B38" w:rsidP="6C5250D7">
      <w:pPr>
        <w:pStyle w:val="Heading2"/>
        <w:spacing w:line="360" w:lineRule="auto"/>
        <w:rPr>
          <w:b/>
        </w:rPr>
      </w:pPr>
      <w:bookmarkStart w:id="63" w:name="_Toc164071898"/>
      <w:r w:rsidRPr="6C5250D7">
        <w:rPr>
          <w:b/>
        </w:rPr>
        <w:t>4.6</w:t>
      </w:r>
      <w:r w:rsidR="1024A935" w:rsidRPr="6C5250D7">
        <w:rPr>
          <w:b/>
        </w:rPr>
        <w:t xml:space="preserve"> QUALITY MANAGEMENT</w:t>
      </w:r>
      <w:bookmarkEnd w:id="63"/>
    </w:p>
    <w:p w14:paraId="666955B3" w14:textId="3F5F4D62" w:rsidR="105B83A5" w:rsidRPr="00895A37" w:rsidRDefault="534D70B1" w:rsidP="002C1136">
      <w:pPr>
        <w:spacing w:line="360" w:lineRule="auto"/>
        <w:ind w:left="-20" w:right="-20"/>
        <w:jc w:val="both"/>
        <w:rPr>
          <w:rFonts w:ascii="Times New Roman" w:eastAsia="Times New Roman" w:hAnsi="Times New Roman" w:cs="Times New Roman"/>
          <w:color w:val="000000" w:themeColor="text1"/>
          <w:sz w:val="24"/>
          <w:szCs w:val="24"/>
        </w:rPr>
      </w:pPr>
      <w:r w:rsidRPr="00895A37">
        <w:rPr>
          <w:rFonts w:ascii="Times New Roman" w:eastAsia="Times New Roman" w:hAnsi="Times New Roman" w:cs="Times New Roman"/>
          <w:color w:val="000000" w:themeColor="text1"/>
          <w:sz w:val="24"/>
          <w:szCs w:val="24"/>
        </w:rPr>
        <w:t>Quality management in a solar farm project is paramount for ensuring efficiency, durability, and safety.</w:t>
      </w:r>
      <w:r w:rsidR="2D1D4F3C" w:rsidRPr="00895A37">
        <w:rPr>
          <w:rFonts w:ascii="Times New Roman" w:eastAsia="Times New Roman" w:hAnsi="Times New Roman" w:cs="Times New Roman"/>
          <w:color w:val="000000" w:themeColor="text1"/>
          <w:sz w:val="24"/>
          <w:szCs w:val="24"/>
        </w:rPr>
        <w:t xml:space="preserve"> “I found the largest risk is the connection risk, so that was a key learning for everyone throughout the process is to understand the connection risk and understanding the ground conditions. So those were the two things that brought a lot of the contractors unstuck. You would probably spend more attention on the grid studies grid connection studies.” </w:t>
      </w:r>
      <w:r w:rsidR="00584173" w:rsidRPr="003606B7">
        <w:rPr>
          <w:rFonts w:ascii="Times New Roman" w:eastAsia="Times New Roman" w:hAnsi="Times New Roman" w:cs="Times New Roman"/>
          <w:sz w:val="24"/>
          <w:szCs w:val="24"/>
          <w:lang w:eastAsia="zh-CN"/>
        </w:rPr>
        <w:t>(Mr B, Guo personal interview, 5 April 2024).</w:t>
      </w:r>
    </w:p>
    <w:p w14:paraId="11C1F9CF" w14:textId="345FC4C3" w:rsidR="105B83A5" w:rsidRPr="00895A37" w:rsidRDefault="534D70B1" w:rsidP="002C1136">
      <w:pPr>
        <w:spacing w:line="360" w:lineRule="auto"/>
        <w:ind w:left="-20" w:right="-20"/>
        <w:jc w:val="both"/>
        <w:rPr>
          <w:rFonts w:ascii="Times New Roman" w:eastAsia="Times New Roman" w:hAnsi="Times New Roman" w:cs="Times New Roman"/>
          <w:color w:val="000000" w:themeColor="text1"/>
          <w:sz w:val="24"/>
          <w:szCs w:val="24"/>
        </w:rPr>
      </w:pPr>
      <w:r w:rsidRPr="00895A37">
        <w:rPr>
          <w:rFonts w:ascii="Times New Roman" w:eastAsia="Times New Roman" w:hAnsi="Times New Roman" w:cs="Times New Roman"/>
          <w:color w:val="000000" w:themeColor="text1"/>
          <w:sz w:val="24"/>
          <w:szCs w:val="24"/>
        </w:rPr>
        <w:t>Ben Guo's insight emphasises the critical importance of understanding connection risks and ground conditions. To address these challenges effectively, additional recommendations for site assessment and grid connection commissioning are advised:</w:t>
      </w:r>
    </w:p>
    <w:p w14:paraId="574B8A4B" w14:textId="21F5644E" w:rsidR="105B83A5" w:rsidRPr="00895A37" w:rsidRDefault="534D70B1" w:rsidP="002C1136">
      <w:pPr>
        <w:spacing w:line="360" w:lineRule="auto"/>
        <w:ind w:left="-20" w:right="-20"/>
        <w:jc w:val="both"/>
        <w:rPr>
          <w:rFonts w:ascii="Times New Roman" w:eastAsia="Times New Roman" w:hAnsi="Times New Roman" w:cs="Times New Roman"/>
          <w:color w:val="000000" w:themeColor="text1"/>
          <w:sz w:val="24"/>
          <w:szCs w:val="24"/>
        </w:rPr>
      </w:pPr>
      <w:r w:rsidRPr="00895A37">
        <w:rPr>
          <w:rFonts w:ascii="Times New Roman" w:eastAsia="Times New Roman" w:hAnsi="Times New Roman" w:cs="Times New Roman"/>
          <w:color w:val="000000" w:themeColor="text1"/>
          <w:sz w:val="24"/>
          <w:szCs w:val="24"/>
        </w:rPr>
        <w:t>Thorough Site Assessment and Conducting a meticulous evaluation of the site before construction is essential. Engage geotechnical engineers to analyse soil samples, assess ground conditions, and understand local topography. This comprehensive assessment should identify potential risks like flooding or seismic activity, enabling the development of robust foundation designs tailored to site-specific conditions.</w:t>
      </w:r>
    </w:p>
    <w:p w14:paraId="24916E73" w14:textId="74C6E659" w:rsidR="105B83A5" w:rsidRPr="00895A37" w:rsidRDefault="534D70B1" w:rsidP="00F41698">
      <w:pPr>
        <w:spacing w:line="360" w:lineRule="auto"/>
        <w:ind w:left="-20" w:right="-20"/>
        <w:jc w:val="both"/>
        <w:rPr>
          <w:rFonts w:ascii="Times New Roman" w:eastAsia="Times New Roman" w:hAnsi="Times New Roman" w:cs="Times New Roman"/>
          <w:color w:val="000000" w:themeColor="text1"/>
          <w:sz w:val="24"/>
          <w:szCs w:val="24"/>
        </w:rPr>
      </w:pPr>
      <w:r w:rsidRPr="00895A37">
        <w:rPr>
          <w:rFonts w:ascii="Times New Roman" w:eastAsia="Times New Roman" w:hAnsi="Times New Roman" w:cs="Times New Roman"/>
          <w:color w:val="000000" w:themeColor="text1"/>
          <w:sz w:val="24"/>
          <w:szCs w:val="24"/>
        </w:rPr>
        <w:t>Grid Connection and Commissioning, During the final construction phase, prioriti</w:t>
      </w:r>
      <w:r w:rsidR="00A77D5E">
        <w:rPr>
          <w:rFonts w:ascii="Times New Roman" w:eastAsia="Times New Roman" w:hAnsi="Times New Roman" w:cs="Times New Roman"/>
          <w:color w:val="000000" w:themeColor="text1"/>
          <w:sz w:val="24"/>
          <w:szCs w:val="24"/>
        </w:rPr>
        <w:t>s</w:t>
      </w:r>
      <w:r w:rsidRPr="00895A37">
        <w:rPr>
          <w:rFonts w:ascii="Times New Roman" w:eastAsia="Times New Roman" w:hAnsi="Times New Roman" w:cs="Times New Roman"/>
          <w:color w:val="000000" w:themeColor="text1"/>
          <w:sz w:val="24"/>
          <w:szCs w:val="24"/>
        </w:rPr>
        <w:t>e the seamless integration of the solar farm with the external energy transmission grid.</w:t>
      </w:r>
      <w:r w:rsidR="009D5601">
        <w:rPr>
          <w:rFonts w:ascii="Times New Roman" w:eastAsia="Times New Roman" w:hAnsi="Times New Roman" w:cs="Times New Roman"/>
          <w:color w:val="000000" w:themeColor="text1"/>
          <w:sz w:val="24"/>
          <w:szCs w:val="24"/>
        </w:rPr>
        <w:t xml:space="preserve"> </w:t>
      </w:r>
      <w:r w:rsidR="009D5601" w:rsidRPr="003C2D9E">
        <w:rPr>
          <w:rFonts w:ascii="Times New Roman" w:eastAsia="Times New Roman" w:hAnsi="Times New Roman" w:cs="Times New Roman"/>
          <w:color w:val="000000" w:themeColor="text1"/>
          <w:sz w:val="24"/>
          <w:szCs w:val="24"/>
        </w:rPr>
        <w:t>(</w:t>
      </w:r>
      <w:r w:rsidR="00315B35" w:rsidRPr="003C2D9E">
        <w:rPr>
          <w:rFonts w:ascii="Times New Roman" w:eastAsia="Times New Roman" w:hAnsi="Times New Roman" w:cs="Times New Roman"/>
          <w:color w:val="000000" w:themeColor="text1"/>
          <w:sz w:val="24"/>
          <w:szCs w:val="24"/>
        </w:rPr>
        <w:t xml:space="preserve">see </w:t>
      </w:r>
      <w:r w:rsidR="003C2D9E" w:rsidRPr="003C2D9E">
        <w:rPr>
          <w:rFonts w:ascii="Times New Roman" w:eastAsia="Times New Roman" w:hAnsi="Times New Roman" w:cs="Times New Roman"/>
          <w:color w:val="000000" w:themeColor="text1"/>
          <w:sz w:val="24"/>
          <w:szCs w:val="24"/>
        </w:rPr>
        <w:t>Appendix F</w:t>
      </w:r>
      <w:r w:rsidR="004F24E8" w:rsidRPr="003C2D9E">
        <w:rPr>
          <w:rFonts w:ascii="Times New Roman" w:eastAsia="Times New Roman" w:hAnsi="Times New Roman" w:cs="Times New Roman"/>
          <w:color w:val="000000" w:themeColor="text1"/>
          <w:sz w:val="24"/>
          <w:szCs w:val="24"/>
        </w:rPr>
        <w:t>:</w:t>
      </w:r>
      <w:r w:rsidR="004F24E8" w:rsidRPr="00491EDD">
        <w:rPr>
          <w:rFonts w:ascii="Times New Roman" w:eastAsia="Times New Roman" w:hAnsi="Times New Roman" w:cs="Times New Roman"/>
          <w:color w:val="000000" w:themeColor="text1"/>
          <w:sz w:val="24"/>
          <w:szCs w:val="24"/>
        </w:rPr>
        <w:t xml:space="preserve"> </w:t>
      </w:r>
      <w:r w:rsidR="00186D23" w:rsidRPr="00491EDD">
        <w:rPr>
          <w:rFonts w:ascii="Times New Roman" w:eastAsia="Times New Roman" w:hAnsi="Times New Roman" w:cs="Times New Roman"/>
          <w:color w:val="000000" w:themeColor="text1"/>
          <w:sz w:val="24"/>
          <w:szCs w:val="24"/>
        </w:rPr>
        <w:t xml:space="preserve">Kidston </w:t>
      </w:r>
      <w:r w:rsidR="000A05BA" w:rsidRPr="00491EDD">
        <w:rPr>
          <w:rFonts w:ascii="Times New Roman" w:eastAsia="Times New Roman" w:hAnsi="Times New Roman" w:cs="Times New Roman"/>
          <w:color w:val="000000" w:themeColor="text1"/>
          <w:sz w:val="24"/>
          <w:szCs w:val="24"/>
        </w:rPr>
        <w:t>connection project</w:t>
      </w:r>
      <w:r w:rsidR="004F24E8" w:rsidRPr="00491EDD">
        <w:rPr>
          <w:rFonts w:ascii="Times New Roman" w:eastAsia="Times New Roman" w:hAnsi="Times New Roman" w:cs="Times New Roman"/>
          <w:color w:val="000000" w:themeColor="text1"/>
          <w:sz w:val="24"/>
          <w:szCs w:val="24"/>
        </w:rPr>
        <w:t xml:space="preserve"> - </w:t>
      </w:r>
      <w:r w:rsidR="00D755F7" w:rsidRPr="00491EDD">
        <w:rPr>
          <w:rFonts w:ascii="Times New Roman" w:eastAsia="Times New Roman" w:hAnsi="Times New Roman" w:cs="Times New Roman"/>
          <w:color w:val="000000" w:themeColor="text1"/>
          <w:sz w:val="24"/>
          <w:szCs w:val="24"/>
        </w:rPr>
        <w:t xml:space="preserve">proposed </w:t>
      </w:r>
      <w:r w:rsidR="0003025C" w:rsidRPr="00491EDD">
        <w:rPr>
          <w:rFonts w:ascii="Times New Roman" w:eastAsia="Times New Roman" w:hAnsi="Times New Roman" w:cs="Times New Roman"/>
          <w:color w:val="000000" w:themeColor="text1"/>
          <w:sz w:val="24"/>
          <w:szCs w:val="24"/>
        </w:rPr>
        <w:t>future connection</w:t>
      </w:r>
      <w:r w:rsidR="00491EDD" w:rsidRPr="00491EDD">
        <w:rPr>
          <w:rFonts w:ascii="Times New Roman" w:eastAsia="Times New Roman" w:hAnsi="Times New Roman" w:cs="Times New Roman"/>
          <w:color w:val="000000" w:themeColor="text1"/>
          <w:sz w:val="24"/>
          <w:szCs w:val="24"/>
        </w:rPr>
        <w:t xml:space="preserve"> by AECOM</w:t>
      </w:r>
      <w:r w:rsidR="009D5601" w:rsidRPr="00491EDD">
        <w:rPr>
          <w:rFonts w:ascii="Times New Roman" w:eastAsia="Times New Roman" w:hAnsi="Times New Roman" w:cs="Times New Roman"/>
          <w:color w:val="000000" w:themeColor="text1"/>
          <w:sz w:val="24"/>
          <w:szCs w:val="24"/>
        </w:rPr>
        <w:t>)</w:t>
      </w:r>
      <w:r w:rsidRPr="00895A37">
        <w:rPr>
          <w:rFonts w:ascii="Times New Roman" w:eastAsia="Times New Roman" w:hAnsi="Times New Roman" w:cs="Times New Roman"/>
          <w:color w:val="000000" w:themeColor="text1"/>
          <w:sz w:val="24"/>
          <w:szCs w:val="24"/>
        </w:rPr>
        <w:t xml:space="preserve"> This involves connecting the central substation to the high-voltage grid, typically at 132KV or higher. </w:t>
      </w:r>
      <w:r w:rsidR="67AFCB0E" w:rsidRPr="00895A37">
        <w:rPr>
          <w:rFonts w:ascii="Times New Roman" w:eastAsia="Times New Roman" w:hAnsi="Times New Roman" w:cs="Times New Roman"/>
          <w:color w:val="000000" w:themeColor="text1"/>
          <w:sz w:val="24"/>
          <w:szCs w:val="24"/>
        </w:rPr>
        <w:t>(Queensland Government, 2018)</w:t>
      </w:r>
      <w:r w:rsidRPr="00895A37">
        <w:rPr>
          <w:rFonts w:ascii="Times New Roman" w:eastAsia="Times New Roman" w:hAnsi="Times New Roman" w:cs="Times New Roman"/>
          <w:color w:val="000000" w:themeColor="text1"/>
          <w:sz w:val="24"/>
          <w:szCs w:val="24"/>
        </w:rPr>
        <w:t xml:space="preserve"> Rigorous quality and safety checks must</w:t>
      </w:r>
      <w:r w:rsidR="004145F5">
        <w:rPr>
          <w:rFonts w:ascii="Times New Roman" w:eastAsia="Times New Roman" w:hAnsi="Times New Roman" w:cs="Times New Roman"/>
          <w:color w:val="000000" w:themeColor="text1"/>
          <w:sz w:val="24"/>
          <w:szCs w:val="24"/>
        </w:rPr>
        <w:t xml:space="preserve"> </w:t>
      </w:r>
      <w:r w:rsidRPr="00895A37">
        <w:rPr>
          <w:rFonts w:ascii="Times New Roman" w:eastAsia="Times New Roman" w:hAnsi="Times New Roman" w:cs="Times New Roman"/>
          <w:color w:val="000000" w:themeColor="text1"/>
          <w:sz w:val="24"/>
          <w:szCs w:val="24"/>
        </w:rPr>
        <w:t xml:space="preserve">precede commissioning to ensure compliance with standards and regulations. Thorough testing and verification of connections, alongside adherence to safety protocols, are imperative to mitigate risks and ensure the reliability of the grid connection. </w:t>
      </w:r>
    </w:p>
    <w:p w14:paraId="623B67B3" w14:textId="397D1980" w:rsidR="6C5250D7" w:rsidRPr="00DF109B" w:rsidRDefault="534D70B1" w:rsidP="00DF109B">
      <w:pPr>
        <w:spacing w:line="360" w:lineRule="auto"/>
        <w:ind w:left="-20" w:right="-20"/>
        <w:jc w:val="both"/>
        <w:rPr>
          <w:rFonts w:ascii="Times New Roman" w:eastAsia="Times New Roman" w:hAnsi="Times New Roman" w:cs="Times New Roman"/>
          <w:color w:val="000000" w:themeColor="text1"/>
          <w:sz w:val="24"/>
          <w:szCs w:val="24"/>
        </w:rPr>
      </w:pPr>
      <w:r w:rsidRPr="00895A37">
        <w:rPr>
          <w:rFonts w:ascii="Times New Roman" w:eastAsia="Times New Roman" w:hAnsi="Times New Roman" w:cs="Times New Roman"/>
          <w:color w:val="000000" w:themeColor="text1"/>
          <w:sz w:val="24"/>
          <w:szCs w:val="24"/>
        </w:rPr>
        <w:t>By implementing these two critical quality management measures, solar farm projects can effectively mitigate the risks associated with ground conditions and connection issues. This proactive approach contributes to the long-term success and optimal performance of the installation.</w:t>
      </w:r>
    </w:p>
    <w:p w14:paraId="5916DF7A" w14:textId="77777777" w:rsidR="001C4C2F" w:rsidRDefault="001C4C2F" w:rsidP="00DF109B">
      <w:pPr>
        <w:spacing w:line="360" w:lineRule="auto"/>
        <w:ind w:left="-20" w:right="-20"/>
        <w:jc w:val="both"/>
        <w:rPr>
          <w:rFonts w:ascii="Times New Roman" w:eastAsia="Times New Roman" w:hAnsi="Times New Roman" w:cs="Times New Roman"/>
          <w:color w:val="000000" w:themeColor="text1"/>
          <w:sz w:val="24"/>
          <w:szCs w:val="24"/>
        </w:rPr>
      </w:pPr>
    </w:p>
    <w:p w14:paraId="53DFB70F" w14:textId="77777777" w:rsidR="001C4C2F" w:rsidRDefault="001C4C2F" w:rsidP="00DF109B">
      <w:pPr>
        <w:spacing w:line="360" w:lineRule="auto"/>
        <w:ind w:left="-20" w:right="-20"/>
        <w:jc w:val="both"/>
        <w:rPr>
          <w:rFonts w:ascii="Times New Roman" w:eastAsia="Times New Roman" w:hAnsi="Times New Roman" w:cs="Times New Roman"/>
          <w:color w:val="000000" w:themeColor="text1"/>
          <w:sz w:val="24"/>
          <w:szCs w:val="24"/>
        </w:rPr>
      </w:pPr>
    </w:p>
    <w:p w14:paraId="797AE8C7" w14:textId="77777777" w:rsidR="001C4C2F" w:rsidRPr="00DF109B" w:rsidRDefault="001C4C2F" w:rsidP="00DF109B">
      <w:pPr>
        <w:spacing w:line="360" w:lineRule="auto"/>
        <w:ind w:left="-20" w:right="-20"/>
        <w:jc w:val="both"/>
        <w:rPr>
          <w:rFonts w:ascii="Times New Roman" w:eastAsia="Times New Roman" w:hAnsi="Times New Roman" w:cs="Times New Roman"/>
          <w:color w:val="000000" w:themeColor="text1"/>
          <w:sz w:val="24"/>
          <w:szCs w:val="24"/>
        </w:rPr>
      </w:pPr>
    </w:p>
    <w:p w14:paraId="59751FD2" w14:textId="3A6B03E5" w:rsidR="33886C39" w:rsidRDefault="001F6BB0" w:rsidP="001F6BB0">
      <w:pPr>
        <w:pStyle w:val="Heading1"/>
        <w:rPr>
          <w:b/>
        </w:rPr>
      </w:pPr>
      <w:bookmarkStart w:id="64" w:name="_Toc164071899"/>
      <w:r w:rsidRPr="6C5250D7">
        <w:rPr>
          <w:b/>
        </w:rPr>
        <w:t xml:space="preserve">5. </w:t>
      </w:r>
      <w:r w:rsidR="000548FF" w:rsidRPr="6C5250D7">
        <w:rPr>
          <w:b/>
        </w:rPr>
        <w:t>CONCLUSION</w:t>
      </w:r>
      <w:bookmarkEnd w:id="64"/>
    </w:p>
    <w:p w14:paraId="7729C72D" w14:textId="77777777" w:rsidR="001F6BB0" w:rsidRPr="001F6BB0" w:rsidRDefault="001F6BB0" w:rsidP="001F6BB0"/>
    <w:p w14:paraId="64FC44B2" w14:textId="649314F2" w:rsidR="00F813F2" w:rsidRPr="001F6BB0" w:rsidRDefault="00760A3B" w:rsidP="001F6BB0">
      <w:pPr>
        <w:spacing w:line="360" w:lineRule="auto"/>
        <w:ind w:left="-20" w:right="-20"/>
        <w:jc w:val="both"/>
        <w:rPr>
          <w:rFonts w:ascii="Times New Roman" w:eastAsia="Calibri" w:hAnsi="Times New Roman" w:cs="Times New Roman"/>
          <w:color w:val="000000" w:themeColor="text1"/>
          <w:sz w:val="24"/>
          <w:szCs w:val="24"/>
        </w:rPr>
      </w:pPr>
      <w:r w:rsidRPr="001F6BB0">
        <w:rPr>
          <w:rFonts w:ascii="Times New Roman" w:eastAsia="Calibri" w:hAnsi="Times New Roman" w:cs="Times New Roman"/>
          <w:color w:val="000000" w:themeColor="text1"/>
          <w:sz w:val="24"/>
          <w:szCs w:val="24"/>
        </w:rPr>
        <w:t>The Kidston Solar Project Phase 1 (KS1)</w:t>
      </w:r>
      <w:r w:rsidR="00D36E35" w:rsidRPr="001F6BB0">
        <w:rPr>
          <w:rFonts w:ascii="Times New Roman" w:eastAsia="Calibri" w:hAnsi="Times New Roman" w:cs="Times New Roman"/>
          <w:color w:val="000000" w:themeColor="text1"/>
          <w:sz w:val="24"/>
          <w:szCs w:val="24"/>
        </w:rPr>
        <w:t xml:space="preserve"> </w:t>
      </w:r>
      <w:r w:rsidRPr="001F6BB0">
        <w:rPr>
          <w:rFonts w:ascii="Times New Roman" w:eastAsia="Calibri" w:hAnsi="Times New Roman" w:cs="Times New Roman"/>
          <w:color w:val="000000" w:themeColor="text1"/>
          <w:sz w:val="24"/>
          <w:szCs w:val="24"/>
        </w:rPr>
        <w:t>by Genex Power</w:t>
      </w:r>
      <w:r w:rsidR="00606CB9" w:rsidRPr="001F6BB0">
        <w:rPr>
          <w:rFonts w:ascii="Times New Roman" w:eastAsia="Calibri" w:hAnsi="Times New Roman" w:cs="Times New Roman"/>
          <w:color w:val="000000" w:themeColor="text1"/>
          <w:sz w:val="24"/>
          <w:szCs w:val="24"/>
        </w:rPr>
        <w:t xml:space="preserve">, has demonstrated overall success, despite encountering key challenges during its lifecycle. The completion of the project, albeit with delays, signifies a significant milestone in the company's renewable energy portfolio. </w:t>
      </w:r>
    </w:p>
    <w:p w14:paraId="1B8B2E31" w14:textId="5782B18C" w:rsidR="00F813F2" w:rsidRPr="001F6BB0" w:rsidRDefault="00F813F2" w:rsidP="001F6BB0">
      <w:pPr>
        <w:spacing w:line="360" w:lineRule="auto"/>
        <w:ind w:left="-20" w:right="-20"/>
        <w:jc w:val="both"/>
        <w:rPr>
          <w:rFonts w:ascii="Times New Roman" w:eastAsia="Calibri" w:hAnsi="Times New Roman" w:cs="Times New Roman"/>
          <w:color w:val="000000" w:themeColor="text1"/>
          <w:sz w:val="24"/>
          <w:szCs w:val="24"/>
        </w:rPr>
      </w:pPr>
      <w:r w:rsidRPr="001F6BB0">
        <w:rPr>
          <w:rFonts w:ascii="Times New Roman" w:eastAsia="Calibri" w:hAnsi="Times New Roman" w:cs="Times New Roman"/>
          <w:color w:val="000000" w:themeColor="text1"/>
          <w:sz w:val="24"/>
          <w:szCs w:val="24"/>
        </w:rPr>
        <w:t>Throughout the project, several key issues emerged that impacted its success. These included the lack of experience among contractors, leading to risks in expertise and execution, financial uncertainty due to substantial costs associated with grid connection, delays in project finance and commissioning affecting the timeline, challenges in stakeholder management and communication, and risks associated with international suppliers and foreign exchange financial risk.</w:t>
      </w:r>
    </w:p>
    <w:p w14:paraId="69201A27" w14:textId="774C0D9D" w:rsidR="00EA4A4D" w:rsidRPr="001F6BB0" w:rsidRDefault="00EA4A4D" w:rsidP="001F6BB0">
      <w:pPr>
        <w:spacing w:line="360" w:lineRule="auto"/>
        <w:ind w:left="-20" w:right="-20"/>
        <w:jc w:val="both"/>
        <w:rPr>
          <w:rFonts w:ascii="Times New Roman" w:eastAsia="Calibri" w:hAnsi="Times New Roman" w:cs="Times New Roman"/>
          <w:color w:val="000000" w:themeColor="text1"/>
          <w:sz w:val="24"/>
          <w:szCs w:val="24"/>
        </w:rPr>
      </w:pPr>
      <w:r w:rsidRPr="001F6BB0">
        <w:rPr>
          <w:rFonts w:ascii="Times New Roman" w:eastAsia="Calibri" w:hAnsi="Times New Roman" w:cs="Times New Roman"/>
          <w:color w:val="000000" w:themeColor="text1"/>
          <w:sz w:val="24"/>
          <w:szCs w:val="24"/>
        </w:rPr>
        <w:t xml:space="preserve">To address the challenges faced and improve future project outcomes, it is crucial for Genex Power to focus on key areas of improvement. </w:t>
      </w:r>
      <w:r w:rsidR="00E03E79" w:rsidRPr="001F6BB0">
        <w:rPr>
          <w:rFonts w:ascii="Times New Roman" w:eastAsia="Calibri" w:hAnsi="Times New Roman" w:cs="Times New Roman"/>
          <w:color w:val="000000" w:themeColor="text1"/>
          <w:sz w:val="24"/>
          <w:szCs w:val="24"/>
        </w:rPr>
        <w:t xml:space="preserve">Several recommendations are proposed </w:t>
      </w:r>
      <w:r w:rsidR="0025600B" w:rsidRPr="001F6BB0">
        <w:rPr>
          <w:rFonts w:ascii="Times New Roman" w:eastAsia="Calibri" w:hAnsi="Times New Roman" w:cs="Times New Roman"/>
          <w:color w:val="000000" w:themeColor="text1"/>
          <w:sz w:val="24"/>
          <w:szCs w:val="24"/>
        </w:rPr>
        <w:t xml:space="preserve">to avoid </w:t>
      </w:r>
      <w:r w:rsidR="001A4734" w:rsidRPr="001F6BB0">
        <w:rPr>
          <w:rFonts w:ascii="Times New Roman" w:eastAsia="Calibri" w:hAnsi="Times New Roman" w:cs="Times New Roman"/>
          <w:color w:val="000000" w:themeColor="text1"/>
          <w:sz w:val="24"/>
          <w:szCs w:val="24"/>
        </w:rPr>
        <w:t>potential issues such</w:t>
      </w:r>
      <w:r w:rsidR="00E03E79" w:rsidRPr="001F6BB0">
        <w:rPr>
          <w:rFonts w:ascii="Times New Roman" w:eastAsia="Calibri" w:hAnsi="Times New Roman" w:cs="Times New Roman"/>
          <w:color w:val="000000" w:themeColor="text1"/>
          <w:sz w:val="24"/>
          <w:szCs w:val="24"/>
        </w:rPr>
        <w:t xml:space="preserve"> as e</w:t>
      </w:r>
      <w:r w:rsidRPr="001F6BB0">
        <w:rPr>
          <w:rFonts w:ascii="Times New Roman" w:eastAsia="Calibri" w:hAnsi="Times New Roman" w:cs="Times New Roman"/>
          <w:color w:val="000000" w:themeColor="text1"/>
          <w:sz w:val="24"/>
          <w:szCs w:val="24"/>
        </w:rPr>
        <w:t>nhancing contractor selection processes to ensure expertise, conducting thorough feasibility studies for grid connection challenges, and prioritizing early engagement with regulatory</w:t>
      </w:r>
      <w:r w:rsidR="00E03E79" w:rsidRPr="001F6BB0">
        <w:rPr>
          <w:rFonts w:ascii="Times New Roman" w:eastAsia="Calibri" w:hAnsi="Times New Roman" w:cs="Times New Roman"/>
          <w:color w:val="000000" w:themeColor="text1"/>
          <w:sz w:val="24"/>
          <w:szCs w:val="24"/>
        </w:rPr>
        <w:t xml:space="preserve"> </w:t>
      </w:r>
      <w:r w:rsidR="00D36E35" w:rsidRPr="001F6BB0">
        <w:rPr>
          <w:rFonts w:ascii="Times New Roman" w:eastAsia="Calibri" w:hAnsi="Times New Roman" w:cs="Times New Roman"/>
          <w:color w:val="000000" w:themeColor="text1"/>
          <w:sz w:val="24"/>
          <w:szCs w:val="24"/>
        </w:rPr>
        <w:t>authorities.</w:t>
      </w:r>
      <w:r w:rsidRPr="001F6BB0">
        <w:rPr>
          <w:rFonts w:ascii="Times New Roman" w:eastAsia="Calibri" w:hAnsi="Times New Roman" w:cs="Times New Roman"/>
          <w:color w:val="000000" w:themeColor="text1"/>
          <w:sz w:val="24"/>
          <w:szCs w:val="24"/>
        </w:rPr>
        <w:t xml:space="preserve"> Additionally, implementing robust stakeholder </w:t>
      </w:r>
      <w:r w:rsidR="00416067">
        <w:rPr>
          <w:rFonts w:ascii="Times New Roman" w:eastAsia="Calibri" w:hAnsi="Times New Roman" w:cs="Times New Roman"/>
          <w:color w:val="000000" w:themeColor="text1"/>
          <w:sz w:val="24"/>
          <w:szCs w:val="24"/>
        </w:rPr>
        <w:t xml:space="preserve">and time </w:t>
      </w:r>
      <w:r w:rsidRPr="001F6BB0">
        <w:rPr>
          <w:rFonts w:ascii="Times New Roman" w:eastAsia="Calibri" w:hAnsi="Times New Roman" w:cs="Times New Roman"/>
          <w:color w:val="000000" w:themeColor="text1"/>
          <w:sz w:val="24"/>
          <w:szCs w:val="24"/>
        </w:rPr>
        <w:t xml:space="preserve">management strategies, improving communication practices, and strengthening quality control measures should be </w:t>
      </w:r>
      <w:r w:rsidR="00D36E35" w:rsidRPr="001F6BB0">
        <w:rPr>
          <w:rFonts w:ascii="Times New Roman" w:eastAsia="Calibri" w:hAnsi="Times New Roman" w:cs="Times New Roman"/>
          <w:color w:val="000000" w:themeColor="text1"/>
          <w:sz w:val="24"/>
          <w:szCs w:val="24"/>
        </w:rPr>
        <w:t>prioriti</w:t>
      </w:r>
      <w:r w:rsidR="00ED6316">
        <w:rPr>
          <w:rFonts w:ascii="Times New Roman" w:eastAsia="Calibri" w:hAnsi="Times New Roman" w:cs="Times New Roman"/>
          <w:color w:val="000000" w:themeColor="text1"/>
          <w:sz w:val="24"/>
          <w:szCs w:val="24"/>
        </w:rPr>
        <w:t>s</w:t>
      </w:r>
      <w:r w:rsidR="00D36E35" w:rsidRPr="001F6BB0">
        <w:rPr>
          <w:rFonts w:ascii="Times New Roman" w:eastAsia="Calibri" w:hAnsi="Times New Roman" w:cs="Times New Roman"/>
          <w:color w:val="000000" w:themeColor="text1"/>
          <w:sz w:val="24"/>
          <w:szCs w:val="24"/>
        </w:rPr>
        <w:t>ed.</w:t>
      </w:r>
    </w:p>
    <w:p w14:paraId="554589E9" w14:textId="058465EF" w:rsidR="00C57D75" w:rsidRPr="001F6BB0" w:rsidRDefault="00522CC7" w:rsidP="001F6BB0">
      <w:pPr>
        <w:spacing w:line="360" w:lineRule="auto"/>
        <w:ind w:left="-20" w:right="-20"/>
        <w:jc w:val="both"/>
        <w:rPr>
          <w:rFonts w:ascii="Times New Roman" w:eastAsia="Calibri" w:hAnsi="Times New Roman" w:cs="Times New Roman"/>
          <w:color w:val="000000" w:themeColor="text1"/>
          <w:sz w:val="24"/>
          <w:szCs w:val="24"/>
        </w:rPr>
      </w:pPr>
      <w:r w:rsidRPr="001F6BB0">
        <w:rPr>
          <w:rFonts w:ascii="Times New Roman" w:eastAsia="Calibri" w:hAnsi="Times New Roman" w:cs="Times New Roman"/>
          <w:color w:val="000000" w:themeColor="text1"/>
          <w:sz w:val="24"/>
          <w:szCs w:val="24"/>
        </w:rPr>
        <w:t xml:space="preserve">By investing in these critical aspects, Genex Power can enhance project success, mitigate risks effectively, and foster stakeholder satisfaction and accountability for sustainable project management. </w:t>
      </w:r>
      <w:r w:rsidR="00C57D75" w:rsidRPr="001F6BB0">
        <w:rPr>
          <w:rFonts w:ascii="Times New Roman" w:eastAsia="Calibri" w:hAnsi="Times New Roman" w:cs="Times New Roman"/>
          <w:color w:val="000000" w:themeColor="text1"/>
          <w:sz w:val="24"/>
          <w:szCs w:val="24"/>
        </w:rPr>
        <w:t>Learning from past challenges and leveraging these insights will enable Genex Power to navigate future projects with greater efficiency and success in the competitive renewable energy market.</w:t>
      </w:r>
    </w:p>
    <w:p w14:paraId="50D1D834" w14:textId="0FA5A3C8" w:rsidR="6C5250D7" w:rsidRDefault="6C5250D7" w:rsidP="6C5250D7">
      <w:pPr>
        <w:ind w:left="-20" w:right="-20"/>
        <w:jc w:val="both"/>
        <w:rPr>
          <w:rFonts w:ascii="Times New Roman" w:eastAsia="Calibri" w:hAnsi="Times New Roman" w:cs="Times New Roman"/>
          <w:color w:val="000000" w:themeColor="text1"/>
          <w:sz w:val="20"/>
          <w:szCs w:val="20"/>
        </w:rPr>
      </w:pPr>
    </w:p>
    <w:p w14:paraId="45EBE27D" w14:textId="77777777" w:rsidR="00213DD3" w:rsidRDefault="00213DD3" w:rsidP="6C5250D7">
      <w:pPr>
        <w:ind w:left="-20" w:right="-20"/>
        <w:jc w:val="both"/>
        <w:rPr>
          <w:rFonts w:ascii="Times New Roman" w:eastAsia="Calibri" w:hAnsi="Times New Roman" w:cs="Times New Roman"/>
          <w:color w:val="000000" w:themeColor="text1"/>
          <w:sz w:val="20"/>
          <w:szCs w:val="20"/>
        </w:rPr>
      </w:pPr>
    </w:p>
    <w:p w14:paraId="516568C8" w14:textId="77777777" w:rsidR="00213DD3" w:rsidRDefault="00213DD3" w:rsidP="6C5250D7">
      <w:pPr>
        <w:ind w:left="-20" w:right="-20"/>
        <w:jc w:val="both"/>
        <w:rPr>
          <w:rFonts w:ascii="Times New Roman" w:eastAsia="Calibri" w:hAnsi="Times New Roman" w:cs="Times New Roman"/>
          <w:color w:val="000000" w:themeColor="text1"/>
          <w:sz w:val="20"/>
          <w:szCs w:val="20"/>
        </w:rPr>
      </w:pPr>
    </w:p>
    <w:p w14:paraId="29AF4647" w14:textId="77777777" w:rsidR="00213DD3" w:rsidRDefault="00213DD3" w:rsidP="6C5250D7">
      <w:pPr>
        <w:ind w:left="-20" w:right="-20"/>
        <w:jc w:val="both"/>
        <w:rPr>
          <w:rFonts w:ascii="Times New Roman" w:eastAsia="Calibri" w:hAnsi="Times New Roman" w:cs="Times New Roman"/>
          <w:color w:val="000000" w:themeColor="text1"/>
          <w:sz w:val="20"/>
          <w:szCs w:val="20"/>
        </w:rPr>
      </w:pPr>
    </w:p>
    <w:p w14:paraId="115BF17B" w14:textId="77777777" w:rsidR="00B523D9" w:rsidRDefault="00B523D9" w:rsidP="00584173">
      <w:pPr>
        <w:ind w:right="-20"/>
        <w:jc w:val="both"/>
        <w:rPr>
          <w:rFonts w:ascii="Times New Roman" w:eastAsia="Calibri" w:hAnsi="Times New Roman" w:cs="Times New Roman"/>
          <w:color w:val="000000" w:themeColor="text1"/>
          <w:sz w:val="20"/>
          <w:szCs w:val="20"/>
        </w:rPr>
      </w:pPr>
    </w:p>
    <w:p w14:paraId="7F0D8E33" w14:textId="77777777" w:rsidR="00B523D9" w:rsidRDefault="00B523D9" w:rsidP="6C5250D7">
      <w:pPr>
        <w:ind w:left="-20" w:right="-20"/>
        <w:jc w:val="both"/>
        <w:rPr>
          <w:rFonts w:ascii="Times New Roman" w:eastAsia="Calibri" w:hAnsi="Times New Roman" w:cs="Times New Roman"/>
          <w:color w:val="000000" w:themeColor="text1"/>
          <w:sz w:val="20"/>
          <w:szCs w:val="20"/>
        </w:rPr>
      </w:pPr>
    </w:p>
    <w:p w14:paraId="032B8229" w14:textId="77777777" w:rsidR="00B523D9" w:rsidRDefault="00B523D9" w:rsidP="6C5250D7">
      <w:pPr>
        <w:ind w:left="-20" w:right="-20"/>
        <w:jc w:val="both"/>
        <w:rPr>
          <w:rFonts w:ascii="Times New Roman" w:eastAsia="Calibri" w:hAnsi="Times New Roman" w:cs="Times New Roman"/>
          <w:color w:val="000000" w:themeColor="text1"/>
          <w:sz w:val="20"/>
          <w:szCs w:val="20"/>
        </w:rPr>
      </w:pPr>
    </w:p>
    <w:p w14:paraId="4DD66D20" w14:textId="77777777" w:rsidR="00B523D9" w:rsidRDefault="00B523D9" w:rsidP="00584173">
      <w:pPr>
        <w:ind w:right="-20"/>
        <w:jc w:val="both"/>
        <w:rPr>
          <w:rFonts w:ascii="Times New Roman" w:eastAsia="Calibri" w:hAnsi="Times New Roman" w:cs="Times New Roman"/>
          <w:color w:val="000000" w:themeColor="text1"/>
          <w:sz w:val="20"/>
          <w:szCs w:val="20"/>
        </w:rPr>
      </w:pPr>
    </w:p>
    <w:p w14:paraId="69F6F8F0" w14:textId="77777777" w:rsidR="00B523D9" w:rsidRDefault="00B523D9" w:rsidP="00584173">
      <w:pPr>
        <w:ind w:right="-20"/>
        <w:jc w:val="both"/>
        <w:rPr>
          <w:rFonts w:ascii="Times New Roman" w:eastAsia="Calibri" w:hAnsi="Times New Roman" w:cs="Times New Roman"/>
          <w:color w:val="000000" w:themeColor="text1"/>
          <w:sz w:val="20"/>
          <w:szCs w:val="20"/>
        </w:rPr>
      </w:pPr>
    </w:p>
    <w:p w14:paraId="28C57179" w14:textId="379CB379" w:rsidR="00113602" w:rsidRDefault="00574403" w:rsidP="00107D22">
      <w:pPr>
        <w:pStyle w:val="Heading1"/>
        <w:rPr>
          <w:b/>
        </w:rPr>
      </w:pPr>
      <w:bookmarkStart w:id="65" w:name="_Toc164071900"/>
      <w:r w:rsidRPr="6C5250D7">
        <w:rPr>
          <w:b/>
        </w:rPr>
        <w:t xml:space="preserve">6. </w:t>
      </w:r>
      <w:r w:rsidR="000548FF" w:rsidRPr="6C5250D7">
        <w:rPr>
          <w:b/>
        </w:rPr>
        <w:t>REFERENCES</w:t>
      </w:r>
      <w:bookmarkEnd w:id="65"/>
    </w:p>
    <w:p w14:paraId="04424D65" w14:textId="77777777" w:rsidR="00107D22" w:rsidRPr="00107D22" w:rsidRDefault="00107D22" w:rsidP="00107D22"/>
    <w:p w14:paraId="714CD9C2" w14:textId="694C8D51" w:rsidR="009B3FCA" w:rsidRDefault="000806C2" w:rsidP="009B3FCA">
      <w:pPr>
        <w:spacing w:after="240" w:line="360" w:lineRule="auto"/>
        <w:rPr>
          <w:rFonts w:ascii="Times New Roman" w:eastAsia="Times New Roman" w:hAnsi="Times New Roman" w:cs="Times New Roman"/>
          <w:sz w:val="24"/>
          <w:szCs w:val="24"/>
        </w:rPr>
      </w:pPr>
      <w:r w:rsidRPr="000806C2">
        <w:rPr>
          <w:rFonts w:ascii="Times New Roman" w:eastAsia="Times New Roman" w:hAnsi="Times New Roman" w:cs="Times New Roman"/>
          <w:sz w:val="24"/>
          <w:szCs w:val="24"/>
        </w:rPr>
        <w:t xml:space="preserve">Advancing Renewables Programme Funding Agreement -large-scale solar photovoltaics -competitive round| P1 Knowledge Sharing -Submission II. (2017). [online] Genex Power, ARENA. Available at: </w:t>
      </w:r>
      <w:hyperlink r:id="rId16" w:history="1">
        <w:r w:rsidR="00F251D6" w:rsidRPr="00DF1D87">
          <w:rPr>
            <w:rStyle w:val="Hyperlink"/>
            <w:rFonts w:ascii="Times New Roman" w:hAnsi="Times New Roman" w:cs="Times New Roman"/>
          </w:rPr>
          <w:t>https://genexpower.com.au/wpcontent/uploads/2021/10/genex_power_knowledge_sharing_-_submission_ii.pdf</w:t>
        </w:r>
      </w:hyperlink>
      <w:r w:rsidRPr="00DF1D87">
        <w:rPr>
          <w:rFonts w:ascii="Times New Roman" w:eastAsia="Times New Roman" w:hAnsi="Times New Roman" w:cs="Times New Roman"/>
          <w:sz w:val="24"/>
          <w:szCs w:val="24"/>
        </w:rPr>
        <w:t xml:space="preserve">. </w:t>
      </w:r>
    </w:p>
    <w:p w14:paraId="233B81A4" w14:textId="0CC3DB5D" w:rsidR="000806C2" w:rsidRPr="00DF1D87" w:rsidRDefault="000806C2" w:rsidP="009B3FCA">
      <w:pPr>
        <w:spacing w:line="360" w:lineRule="auto"/>
        <w:ind w:left="-20" w:right="-20"/>
        <w:rPr>
          <w:rFonts w:ascii="Times New Roman" w:hAnsi="Times New Roman" w:cs="Times New Roman"/>
          <w:i/>
        </w:rPr>
      </w:pPr>
      <w:r w:rsidRPr="000806C2">
        <w:rPr>
          <w:rFonts w:ascii="Times New Roman" w:eastAsia="Calibri" w:hAnsi="Times New Roman" w:cs="Times New Roman"/>
          <w:i/>
          <w:iCs/>
          <w:color w:val="000000" w:themeColor="text1"/>
          <w:sz w:val="24"/>
          <w:szCs w:val="24"/>
        </w:rPr>
        <w:t xml:space="preserve">ARENA Kidston Solar Project (Phase 1). (n.d.). Australian Renewable Energy Agency. </w:t>
      </w:r>
      <w:hyperlink r:id="rId17" w:history="1">
        <w:r w:rsidR="00F251D6" w:rsidRPr="00DF1D87">
          <w:rPr>
            <w:rStyle w:val="Hyperlink"/>
            <w:rFonts w:ascii="Times New Roman" w:hAnsi="Times New Roman" w:cs="Times New Roman"/>
            <w:i/>
          </w:rPr>
          <w:t>https://arena.gov.au/projects/kidston-solar-project-phase-1/</w:t>
        </w:r>
      </w:hyperlink>
      <w:r w:rsidRPr="00DF1D87">
        <w:rPr>
          <w:rFonts w:ascii="Times New Roman" w:hAnsi="Times New Roman" w:cs="Times New Roman"/>
          <w:i/>
        </w:rPr>
        <w:t xml:space="preserve"> </w:t>
      </w:r>
    </w:p>
    <w:p w14:paraId="3CE92986" w14:textId="77777777" w:rsidR="000806C2" w:rsidRPr="00DF1D87" w:rsidRDefault="000806C2" w:rsidP="009B3FCA">
      <w:pPr>
        <w:spacing w:line="360" w:lineRule="auto"/>
        <w:ind w:left="-20" w:right="-20"/>
        <w:rPr>
          <w:rFonts w:ascii="Times New Roman" w:hAnsi="Times New Roman" w:cs="Times New Roman"/>
        </w:rPr>
      </w:pPr>
      <w:r w:rsidRPr="000806C2">
        <w:rPr>
          <w:rFonts w:ascii="Times New Roman" w:eastAsia="Calibri" w:hAnsi="Times New Roman" w:cs="Times New Roman"/>
          <w:color w:val="000000" w:themeColor="text1"/>
          <w:sz w:val="24"/>
          <w:szCs w:val="24"/>
        </w:rPr>
        <w:t xml:space="preserve">ARENA. (n.d.). Kidston Solar Project (Phase 1). Australian Renewable Energy Agency. </w:t>
      </w:r>
      <w:r w:rsidRPr="00DF1D87">
        <w:rPr>
          <w:rFonts w:ascii="Times New Roman" w:hAnsi="Times New Roman" w:cs="Times New Roman"/>
        </w:rPr>
        <w:t xml:space="preserve">https://arena.gov.au/projects/kidston-solar-project-phase-1/    </w:t>
      </w:r>
    </w:p>
    <w:p w14:paraId="57EAD551" w14:textId="1209129A" w:rsidR="000806C2" w:rsidRPr="005475B8" w:rsidRDefault="000806C2" w:rsidP="009B3FCA">
      <w:pPr>
        <w:shd w:val="clear" w:color="auto" w:fill="FFFFFF" w:themeFill="background1"/>
        <w:spacing w:after="0" w:line="360" w:lineRule="auto"/>
        <w:rPr>
          <w:rFonts w:ascii="Times New Roman" w:eastAsia="Calibri" w:hAnsi="Times New Roman" w:cs="Times New Roman"/>
          <w:color w:val="000000" w:themeColor="text1"/>
          <w:sz w:val="24"/>
          <w:szCs w:val="24"/>
        </w:rPr>
      </w:pPr>
      <w:r w:rsidRPr="000806C2">
        <w:rPr>
          <w:rFonts w:ascii="Times New Roman" w:eastAsia="Calibri" w:hAnsi="Times New Roman" w:cs="Times New Roman"/>
          <w:i/>
          <w:iCs/>
          <w:color w:val="000000" w:themeColor="text1"/>
          <w:sz w:val="24"/>
          <w:szCs w:val="24"/>
        </w:rPr>
        <w:t>ASX Announcement TWO EPC PROPOSALS SHORTLISTED FOR KIDSTON LARGE-SCALE SOLAR PV PROJECT</w:t>
      </w:r>
      <w:r w:rsidRPr="000806C2">
        <w:rPr>
          <w:rFonts w:ascii="Times New Roman" w:eastAsia="Calibri" w:hAnsi="Times New Roman" w:cs="Times New Roman"/>
          <w:color w:val="000000" w:themeColor="text1"/>
          <w:sz w:val="24"/>
          <w:szCs w:val="24"/>
        </w:rPr>
        <w:t xml:space="preserve">. (March 2016). </w:t>
      </w:r>
      <w:r w:rsidRPr="00DF1D87">
        <w:rPr>
          <w:rFonts w:ascii="Times New Roman" w:hAnsi="Times New Roman" w:cs="Times New Roman"/>
        </w:rPr>
        <w:t xml:space="preserve">https://announcements.asx.com.au/asxpdf/20160302/pdf/435jjl0cpb60gz.pdf </w:t>
      </w:r>
    </w:p>
    <w:p w14:paraId="1356C825" w14:textId="3E796A61" w:rsidR="005475B8" w:rsidRDefault="000806C2" w:rsidP="000806C2">
      <w:pPr>
        <w:spacing w:after="240" w:line="360" w:lineRule="auto"/>
        <w:rPr>
          <w:rFonts w:ascii="Times New Roman" w:eastAsia="Times New Roman" w:hAnsi="Times New Roman" w:cs="Times New Roman"/>
          <w:sz w:val="24"/>
          <w:szCs w:val="24"/>
        </w:rPr>
      </w:pPr>
      <w:r w:rsidRPr="000806C2">
        <w:rPr>
          <w:rFonts w:ascii="Times New Roman" w:eastAsia="Times New Roman" w:hAnsi="Times New Roman" w:cs="Times New Roman"/>
          <w:sz w:val="24"/>
          <w:szCs w:val="24"/>
        </w:rPr>
        <w:t xml:space="preserve">ASX Announcement. (2016). [online] </w:t>
      </w:r>
      <w:r w:rsidRPr="000806C2">
        <w:rPr>
          <w:rFonts w:ascii="Times New Roman" w:eastAsia="Times New Roman" w:hAnsi="Times New Roman" w:cs="Times New Roman"/>
          <w:i/>
          <w:iCs/>
          <w:sz w:val="24"/>
          <w:szCs w:val="24"/>
        </w:rPr>
        <w:t>ASX</w:t>
      </w:r>
      <w:r w:rsidRPr="000806C2">
        <w:rPr>
          <w:rFonts w:ascii="Times New Roman" w:eastAsia="Times New Roman" w:hAnsi="Times New Roman" w:cs="Times New Roman"/>
          <w:sz w:val="24"/>
          <w:szCs w:val="24"/>
        </w:rPr>
        <w:t xml:space="preserve">. Genex Power. Available at: </w:t>
      </w:r>
      <w:hyperlink r:id="rId18" w:history="1">
        <w:r w:rsidR="005475B8" w:rsidRPr="00DF1D87">
          <w:rPr>
            <w:rStyle w:val="Hyperlink"/>
            <w:rFonts w:ascii="Times New Roman" w:hAnsi="Times New Roman" w:cs="Times New Roman"/>
          </w:rPr>
          <w:t>https://cdn-api.markitdigital.com/apiman-gateway/ASX/asx-research/1.0/file/2995-01777129-2A971460</w:t>
        </w:r>
      </w:hyperlink>
      <w:r w:rsidRPr="00DF1D87">
        <w:rPr>
          <w:rFonts w:ascii="Times New Roman" w:eastAsia="Times New Roman" w:hAnsi="Times New Roman" w:cs="Times New Roman"/>
          <w:sz w:val="24"/>
          <w:szCs w:val="24"/>
        </w:rPr>
        <w:t>.</w:t>
      </w:r>
    </w:p>
    <w:p w14:paraId="7B32BEAC" w14:textId="77777777" w:rsidR="000806C2" w:rsidRPr="00DF1D87" w:rsidRDefault="000806C2" w:rsidP="009B3FCA">
      <w:pPr>
        <w:spacing w:line="360" w:lineRule="auto"/>
        <w:ind w:left="-20" w:right="-20"/>
        <w:rPr>
          <w:rFonts w:ascii="Times New Roman" w:hAnsi="Times New Roman" w:cs="Times New Roman"/>
        </w:rPr>
      </w:pPr>
      <w:r w:rsidRPr="000806C2">
        <w:rPr>
          <w:rFonts w:ascii="Times New Roman" w:hAnsi="Times New Roman" w:cs="Times New Roman"/>
          <w:sz w:val="24"/>
          <w:szCs w:val="24"/>
        </w:rPr>
        <w:t xml:space="preserve">ASX. (2017, October 18). ASX Announcement: </w:t>
      </w:r>
      <w:r w:rsidR="0075768C" w:rsidRPr="000806C2">
        <w:rPr>
          <w:rFonts w:ascii="Times New Roman" w:hAnsi="Times New Roman" w:cs="Times New Roman"/>
          <w:sz w:val="24"/>
          <w:szCs w:val="24"/>
        </w:rPr>
        <w:t>Kidston</w:t>
      </w:r>
      <w:r w:rsidRPr="000806C2">
        <w:rPr>
          <w:rFonts w:ascii="Times New Roman" w:hAnsi="Times New Roman" w:cs="Times New Roman"/>
          <w:sz w:val="24"/>
          <w:szCs w:val="24"/>
        </w:rPr>
        <w:t xml:space="preserve"> Solar Project (Phase one 50MW) Update. Genex Power ASX . </w:t>
      </w:r>
      <w:r w:rsidRPr="00DF1D87">
        <w:rPr>
          <w:rFonts w:ascii="Times New Roman" w:hAnsi="Times New Roman" w:cs="Times New Roman"/>
        </w:rPr>
        <w:t xml:space="preserve">https://cdn-api.markitdigital.com/apiman-gateway/ASX/asx-research/1.0/file/2995-01909113-2A1043504  </w:t>
      </w:r>
      <w:r w:rsidRPr="00DF1D87">
        <w:rPr>
          <w:rFonts w:ascii="Times New Roman" w:hAnsi="Times New Roman" w:cs="Times New Roman"/>
        </w:rPr>
        <w:br/>
      </w:r>
      <w:r w:rsidRPr="00DF1D87">
        <w:rPr>
          <w:rFonts w:ascii="Times New Roman" w:hAnsi="Times New Roman" w:cs="Times New Roman"/>
        </w:rPr>
        <w:br/>
        <w:t>Power, G.</w:t>
      </w:r>
      <w:r w:rsidRPr="000806C2">
        <w:rPr>
          <w:rFonts w:ascii="Times New Roman" w:hAnsi="Times New Roman" w:cs="Times New Roman"/>
          <w:sz w:val="24"/>
          <w:szCs w:val="24"/>
        </w:rPr>
        <w:t xml:space="preserve"> (2016). Company Announcements Office Australian Securities Exchange Via: Electronic Lodgement GENEX FINALISES KIDSTON SOLAR PROJECT DELIVERY TEAM. </w:t>
      </w:r>
      <w:r w:rsidRPr="00DF1D87">
        <w:rPr>
          <w:rFonts w:ascii="Times New Roman" w:hAnsi="Times New Roman" w:cs="Times New Roman"/>
        </w:rPr>
        <w:t xml:space="preserve">https://cdn-api.markitdigital.com/apiman-gateway/ASX/asx-research/1.0/file/2995-01750692-2A956819  </w:t>
      </w:r>
    </w:p>
    <w:p w14:paraId="64C9CA10" w14:textId="36108A1B" w:rsidR="000806C2" w:rsidRPr="00DF1D87" w:rsidRDefault="000806C2" w:rsidP="009B3FCA">
      <w:pPr>
        <w:spacing w:line="360" w:lineRule="auto"/>
        <w:ind w:left="-20" w:right="-20"/>
        <w:rPr>
          <w:rFonts w:ascii="Times New Roman" w:eastAsia="Calibri" w:hAnsi="Times New Roman" w:cs="Times New Roman"/>
          <w:color w:val="000000" w:themeColor="text1"/>
        </w:rPr>
      </w:pPr>
      <w:r w:rsidRPr="000806C2">
        <w:rPr>
          <w:rFonts w:ascii="Times New Roman" w:eastAsia="Calibri" w:hAnsi="Times New Roman" w:cs="Times New Roman"/>
          <w:color w:val="000000" w:themeColor="text1"/>
          <w:sz w:val="24"/>
          <w:szCs w:val="24"/>
        </w:rPr>
        <w:t xml:space="preserve">Crowley, A. (n.d.). </w:t>
      </w:r>
      <w:r w:rsidRPr="000806C2">
        <w:rPr>
          <w:rFonts w:ascii="Times New Roman" w:eastAsia="Calibri" w:hAnsi="Times New Roman" w:cs="Times New Roman"/>
          <w:i/>
          <w:iCs/>
          <w:color w:val="000000" w:themeColor="text1"/>
          <w:sz w:val="24"/>
          <w:szCs w:val="24"/>
        </w:rPr>
        <w:t>Prepared by Genex Power Limited</w:t>
      </w:r>
      <w:r w:rsidRPr="000806C2">
        <w:rPr>
          <w:rFonts w:ascii="Times New Roman" w:eastAsia="Calibri" w:hAnsi="Times New Roman" w:cs="Times New Roman"/>
          <w:color w:val="000000" w:themeColor="text1"/>
          <w:sz w:val="24"/>
          <w:szCs w:val="24"/>
        </w:rPr>
        <w:t xml:space="preserve">. </w:t>
      </w:r>
      <w:hyperlink r:id="rId19" w:history="1">
        <w:r w:rsidR="005475B8" w:rsidRPr="00DF1D87">
          <w:rPr>
            <w:rStyle w:val="Hyperlink"/>
            <w:rFonts w:ascii="Times New Roman" w:eastAsia="Calibri" w:hAnsi="Times New Roman" w:cs="Times New Roman"/>
          </w:rPr>
          <w:t>https://genexpower.com.au/wp-content/uploads/2023/06/kidston-pumped-hydro-energy-storage-construction-report.pdf</w:t>
        </w:r>
      </w:hyperlink>
      <w:r w:rsidRPr="00DF1D87">
        <w:rPr>
          <w:rFonts w:ascii="Times New Roman" w:eastAsia="Calibri" w:hAnsi="Times New Roman" w:cs="Times New Roman"/>
          <w:color w:val="000000" w:themeColor="text1"/>
        </w:rPr>
        <w:t xml:space="preserve"> </w:t>
      </w:r>
    </w:p>
    <w:p w14:paraId="2C59B223" w14:textId="6DFA37BA" w:rsidR="28067335" w:rsidRPr="000806C2" w:rsidRDefault="000806C2" w:rsidP="009B3FCA">
      <w:pPr>
        <w:pStyle w:val="NormalWeb"/>
        <w:spacing w:line="360" w:lineRule="auto"/>
        <w:ind w:left="567" w:hanging="567"/>
        <w:rPr>
          <w:rFonts w:eastAsia="Calibri"/>
        </w:rPr>
      </w:pPr>
      <w:r w:rsidRPr="000806C2">
        <w:t xml:space="preserve"> Export Development Canada (2021) </w:t>
      </w:r>
      <w:r w:rsidRPr="000806C2">
        <w:rPr>
          <w:i/>
          <w:iCs/>
        </w:rPr>
        <w:t>By the numbers: Foreign Exchange (FX) hedging tools that will improve your bottom line</w:t>
      </w:r>
      <w:r w:rsidRPr="000806C2">
        <w:t xml:space="preserve">, </w:t>
      </w:r>
      <w:r w:rsidRPr="000806C2">
        <w:rPr>
          <w:i/>
          <w:iCs/>
        </w:rPr>
        <w:t>EDC</w:t>
      </w:r>
      <w:r w:rsidRPr="000806C2">
        <w:t xml:space="preserve">. Available at: https://www.edc.ca/en/guide/fx-hedging-infographic.html  (Accessed: 01 April 2024). </w:t>
      </w:r>
    </w:p>
    <w:p w14:paraId="0813B8E4" w14:textId="77777777" w:rsidR="00113602" w:rsidRPr="00BA18D2" w:rsidRDefault="00113602" w:rsidP="009B3FCA">
      <w:pPr>
        <w:shd w:val="clear" w:color="auto" w:fill="FFFFFF" w:themeFill="background1"/>
        <w:spacing w:after="0" w:line="360" w:lineRule="auto"/>
        <w:rPr>
          <w:rFonts w:ascii="Times New Roman" w:hAnsi="Times New Roman" w:cs="Times New Roman"/>
          <w:sz w:val="24"/>
          <w:szCs w:val="24"/>
        </w:rPr>
      </w:pPr>
      <w:r w:rsidRPr="00BA18D2">
        <w:rPr>
          <w:rFonts w:ascii="Times New Roman" w:hAnsi="Times New Roman" w:cs="Times New Roman"/>
          <w:sz w:val="24"/>
          <w:szCs w:val="24"/>
        </w:rPr>
        <w:t xml:space="preserve"> Export Development Canada (2021) By the numbers: Foreign Exchange (FX) hedging tools that will improve your bottom line, EDC. Available at: https://www.edc.ca/en/guide/fx-hedging-infographic.html  (Accessed: 01 April 2024). </w:t>
      </w:r>
    </w:p>
    <w:p w14:paraId="77A8C3F0" w14:textId="482F0E4D" w:rsidR="105B83A5" w:rsidRPr="00DF1D87" w:rsidRDefault="5A9EB3F7" w:rsidP="009B3FCA">
      <w:pPr>
        <w:spacing w:line="360" w:lineRule="auto"/>
        <w:ind w:left="-20" w:right="-20"/>
        <w:rPr>
          <w:rFonts w:ascii="Times New Roman" w:hAnsi="Times New Roman" w:cs="Times New Roman"/>
        </w:rPr>
      </w:pPr>
      <w:r w:rsidRPr="000806C2">
        <w:rPr>
          <w:rFonts w:ascii="Times New Roman" w:hAnsi="Times New Roman" w:cs="Times New Roman"/>
          <w:sz w:val="24"/>
          <w:szCs w:val="24"/>
        </w:rPr>
        <w:t xml:space="preserve">Faiello, C. (2024). GENG5505: Project Management and Engineering Practice: Week 3b </w:t>
      </w:r>
      <w:r w:rsidR="599D8011" w:rsidRPr="000806C2">
        <w:rPr>
          <w:rFonts w:ascii="Times New Roman" w:hAnsi="Times New Roman" w:cs="Times New Roman"/>
          <w:sz w:val="24"/>
          <w:szCs w:val="24"/>
        </w:rPr>
        <w:t>Lecture 6 14</w:t>
      </w:r>
      <w:r w:rsidR="599D8011" w:rsidRPr="000806C2">
        <w:rPr>
          <w:rFonts w:ascii="Times New Roman" w:hAnsi="Times New Roman" w:cs="Times New Roman"/>
          <w:sz w:val="24"/>
          <w:szCs w:val="24"/>
          <w:vertAlign w:val="superscript"/>
        </w:rPr>
        <w:t>th</w:t>
      </w:r>
      <w:r w:rsidR="599D8011" w:rsidRPr="000806C2">
        <w:rPr>
          <w:rFonts w:ascii="Times New Roman" w:hAnsi="Times New Roman" w:cs="Times New Roman"/>
          <w:sz w:val="24"/>
          <w:szCs w:val="24"/>
        </w:rPr>
        <w:t xml:space="preserve"> March. [PowerPoint Slides]. </w:t>
      </w:r>
      <w:hyperlink r:id="rId20" w:history="1">
        <w:r w:rsidR="005475B8" w:rsidRPr="00DF1D87">
          <w:rPr>
            <w:rStyle w:val="Hyperlink"/>
            <w:rFonts w:ascii="Times New Roman" w:hAnsi="Times New Roman" w:cs="Times New Roman"/>
          </w:rPr>
          <w:t>https://lms.uwa.edu.au/</w:t>
        </w:r>
      </w:hyperlink>
      <w:r w:rsidR="000806C2" w:rsidRPr="00DF1D87">
        <w:rPr>
          <w:rFonts w:ascii="Times New Roman" w:hAnsi="Times New Roman" w:cs="Times New Roman"/>
        </w:rPr>
        <w:t xml:space="preserve"> </w:t>
      </w:r>
    </w:p>
    <w:p w14:paraId="2071C879" w14:textId="77777777" w:rsidR="105B83A5" w:rsidRPr="00DF1D87" w:rsidRDefault="003A9495" w:rsidP="009B3FCA">
      <w:pPr>
        <w:spacing w:line="360" w:lineRule="auto"/>
        <w:ind w:left="-20" w:right="-20"/>
        <w:rPr>
          <w:rFonts w:ascii="Times New Roman" w:hAnsi="Times New Roman" w:cs="Times New Roman"/>
        </w:rPr>
      </w:pPr>
      <w:r w:rsidRPr="000806C2">
        <w:rPr>
          <w:rFonts w:ascii="Times New Roman" w:hAnsi="Times New Roman" w:cs="Times New Roman"/>
          <w:sz w:val="24"/>
          <w:szCs w:val="24"/>
        </w:rPr>
        <w:t>Faiello, C. (2024). GENG5505: Project Management and Engineering Practice: Week 1b Lecture 2 29</w:t>
      </w:r>
      <w:r w:rsidRPr="000806C2">
        <w:rPr>
          <w:rFonts w:ascii="Times New Roman" w:hAnsi="Times New Roman" w:cs="Times New Roman"/>
          <w:sz w:val="24"/>
          <w:szCs w:val="24"/>
          <w:vertAlign w:val="superscript"/>
        </w:rPr>
        <w:t>th</w:t>
      </w:r>
      <w:r w:rsidRPr="000806C2">
        <w:rPr>
          <w:rFonts w:ascii="Times New Roman" w:hAnsi="Times New Roman" w:cs="Times New Roman"/>
          <w:sz w:val="24"/>
          <w:szCs w:val="24"/>
        </w:rPr>
        <w:t xml:space="preserve"> Fe</w:t>
      </w:r>
      <w:r w:rsidR="1AC510C1" w:rsidRPr="000806C2">
        <w:rPr>
          <w:rFonts w:ascii="Times New Roman" w:hAnsi="Times New Roman" w:cs="Times New Roman"/>
          <w:sz w:val="24"/>
          <w:szCs w:val="24"/>
        </w:rPr>
        <w:t xml:space="preserve">bruary. [PowerPoint Slides]. </w:t>
      </w:r>
      <w:r w:rsidR="000806C2" w:rsidRPr="00DF1D87">
        <w:rPr>
          <w:rFonts w:ascii="Times New Roman" w:hAnsi="Times New Roman" w:cs="Times New Roman"/>
        </w:rPr>
        <w:t xml:space="preserve">https://lms.uwa.edu.au/ </w:t>
      </w:r>
      <w:r w:rsidR="000806C2" w:rsidRPr="00DF1D87">
        <w:rPr>
          <w:rFonts w:ascii="Times New Roman" w:hAnsi="Times New Roman" w:cs="Times New Roman"/>
        </w:rPr>
        <w:br/>
      </w:r>
      <w:r w:rsidR="000806C2" w:rsidRPr="00DF1D87">
        <w:rPr>
          <w:rFonts w:ascii="Times New Roman" w:hAnsi="Times New Roman" w:cs="Times New Roman"/>
        </w:rPr>
        <w:br/>
        <w:t xml:space="preserve">Atlassian. </w:t>
      </w:r>
      <w:r w:rsidR="55665C91" w:rsidRPr="000806C2">
        <w:rPr>
          <w:rFonts w:ascii="Times New Roman" w:hAnsi="Times New Roman" w:cs="Times New Roman"/>
          <w:sz w:val="24"/>
          <w:szCs w:val="24"/>
        </w:rPr>
        <w:t xml:space="preserve">(2024). How to set up the perfect project kick off meeting. Atlassian. </w:t>
      </w:r>
      <w:r w:rsidR="000806C2" w:rsidRPr="00DF1D87">
        <w:rPr>
          <w:rFonts w:ascii="Times New Roman" w:hAnsi="Times New Roman" w:cs="Times New Roman"/>
        </w:rPr>
        <w:t xml:space="preserve">https://www.atlassian.com/work-management/project-management/project-kickoff#:~:text=A%20project%20kick%2Doff%20meeting  </w:t>
      </w:r>
    </w:p>
    <w:p w14:paraId="48248E37" w14:textId="77777777" w:rsidR="000806C2" w:rsidRPr="000806C2" w:rsidRDefault="000806C2" w:rsidP="009B3FCA">
      <w:pPr>
        <w:spacing w:line="360" w:lineRule="auto"/>
        <w:ind w:left="-20" w:right="-20"/>
        <w:rPr>
          <w:rFonts w:ascii="Times New Roman" w:hAnsi="Times New Roman" w:cs="Times New Roman"/>
          <w:sz w:val="24"/>
          <w:szCs w:val="24"/>
        </w:rPr>
      </w:pPr>
      <w:r w:rsidRPr="000806C2">
        <w:rPr>
          <w:rFonts w:ascii="Times New Roman" w:hAnsi="Times New Roman" w:cs="Times New Roman"/>
          <w:sz w:val="24"/>
          <w:szCs w:val="24"/>
        </w:rPr>
        <w:t>Genex Kidston Connection Project -Ministerial Infrastructure Designation Assessment Report 2021 Prepared for Powerlink Queensland. (n.d.). Retrieved April 14, 2024</w:t>
      </w:r>
    </w:p>
    <w:p w14:paraId="3D70C007" w14:textId="5A305C70" w:rsidR="000806C2" w:rsidRPr="00DF1D87" w:rsidRDefault="000806C2" w:rsidP="009B3FCA">
      <w:pPr>
        <w:spacing w:line="360" w:lineRule="auto"/>
        <w:ind w:left="-20" w:right="-20"/>
        <w:rPr>
          <w:rFonts w:ascii="Times New Roman" w:hAnsi="Times New Roman" w:cs="Times New Roman"/>
        </w:rPr>
      </w:pPr>
      <w:r w:rsidRPr="000806C2">
        <w:rPr>
          <w:rFonts w:ascii="Times New Roman" w:eastAsia="Calibri" w:hAnsi="Times New Roman" w:cs="Times New Roman"/>
          <w:color w:val="000000" w:themeColor="text1"/>
          <w:sz w:val="24"/>
          <w:szCs w:val="24"/>
        </w:rPr>
        <w:t xml:space="preserve">Genex Power. (2015). Development of up to 150MW Kidston Solar Project at Kidston “Energy Hub.” ASX Announcement. Australian Securities Exchange. </w:t>
      </w:r>
      <w:hyperlink r:id="rId21" w:history="1">
        <w:r w:rsidR="005475B8" w:rsidRPr="00DF1D87">
          <w:rPr>
            <w:rStyle w:val="Hyperlink"/>
            <w:rFonts w:ascii="Times New Roman" w:hAnsi="Times New Roman" w:cs="Times New Roman"/>
          </w:rPr>
          <w:t>https://cdn-api.markitdigital.com/apiman-gateway/ASX/asx-research/1.0/file/2995-01669949-2A883668</w:t>
        </w:r>
      </w:hyperlink>
      <w:r w:rsidRPr="00DF1D87">
        <w:rPr>
          <w:rFonts w:ascii="Times New Roman" w:hAnsi="Times New Roman" w:cs="Times New Roman"/>
        </w:rPr>
        <w:t xml:space="preserve"> </w:t>
      </w:r>
    </w:p>
    <w:p w14:paraId="2983A389" w14:textId="4488DEDF" w:rsidR="000806C2" w:rsidRDefault="000806C2" w:rsidP="009B3FCA">
      <w:pPr>
        <w:spacing w:line="360" w:lineRule="auto"/>
        <w:ind w:left="-20" w:right="-20"/>
        <w:rPr>
          <w:del w:id="66" w:author="Microsoft Word" w:date="2024-04-14T06:52:00Z"/>
        </w:rPr>
      </w:pPr>
      <w:r w:rsidRPr="000806C2">
        <w:rPr>
          <w:rFonts w:ascii="Times New Roman" w:hAnsi="Times New Roman" w:cs="Times New Roman"/>
          <w:sz w:val="24"/>
          <w:szCs w:val="24"/>
        </w:rPr>
        <w:t xml:space="preserve">Genex Power. (2016). Company Announcements Office Australian Securities Exchange Via: Electronic Lodgement GENEX FINALISES KIDSTON SOLAR PROJECT DELIVERY TEAM. </w:t>
      </w:r>
      <w:r w:rsidRPr="00DF1D87">
        <w:rPr>
          <w:rFonts w:ascii="Times New Roman" w:hAnsi="Times New Roman" w:cs="Times New Roman"/>
        </w:rPr>
        <w:t xml:space="preserve">https://cdn-api.markitdigital.com/apiman-gateway/ASX/asx-research/1.0/file/2995-01750692-2A956819 </w:t>
      </w:r>
    </w:p>
    <w:p w14:paraId="3A259430" w14:textId="06AF7B57" w:rsidR="000806C2" w:rsidRPr="00DF1D87" w:rsidRDefault="000806C2" w:rsidP="009B3FCA">
      <w:pPr>
        <w:spacing w:line="360" w:lineRule="auto"/>
        <w:ind w:left="-20" w:right="-20"/>
        <w:rPr>
          <w:rFonts w:ascii="Times New Roman" w:eastAsia="Calibri" w:hAnsi="Times New Roman" w:cs="Times New Roman"/>
          <w:color w:val="000000" w:themeColor="text1"/>
        </w:rPr>
      </w:pPr>
      <w:r w:rsidRPr="000806C2">
        <w:rPr>
          <w:rFonts w:ascii="Times New Roman" w:eastAsia="Calibri" w:hAnsi="Times New Roman" w:cs="Times New Roman"/>
          <w:color w:val="000000" w:themeColor="text1"/>
          <w:sz w:val="24"/>
          <w:szCs w:val="24"/>
        </w:rPr>
        <w:t xml:space="preserve">Genex Power. (2016). GENEX FINALISES KIDSTON SOLAR PROJECT DELIVERY TEAM. </w:t>
      </w:r>
      <w:hyperlink r:id="rId22" w:history="1">
        <w:r w:rsidR="002D6BCA" w:rsidRPr="00DF1D87">
          <w:rPr>
            <w:rStyle w:val="Hyperlink"/>
            <w:rFonts w:ascii="Times New Roman" w:eastAsia="Calibri" w:hAnsi="Times New Roman" w:cs="Times New Roman"/>
          </w:rPr>
          <w:t>https://cdn-api.markitdigital.com/apiman-gateway/ASX/asx-research/1.0/file/2995-01750692-2A956819</w:t>
        </w:r>
      </w:hyperlink>
      <w:r w:rsidRPr="00DF1D87">
        <w:rPr>
          <w:rFonts w:ascii="Times New Roman" w:eastAsia="Calibri" w:hAnsi="Times New Roman" w:cs="Times New Roman"/>
          <w:color w:val="000000" w:themeColor="text1"/>
        </w:rPr>
        <w:t xml:space="preserve"> </w:t>
      </w:r>
    </w:p>
    <w:p w14:paraId="4EB2D1F9" w14:textId="238EE3C2" w:rsidR="000806C2" w:rsidRPr="00DF1D87" w:rsidRDefault="000806C2" w:rsidP="009B3FCA">
      <w:pPr>
        <w:spacing w:line="360" w:lineRule="auto"/>
        <w:ind w:left="-20" w:right="-20"/>
        <w:rPr>
          <w:rFonts w:ascii="Times New Roman" w:hAnsi="Times New Roman" w:cs="Times New Roman"/>
        </w:rPr>
      </w:pPr>
      <w:r w:rsidRPr="000806C2">
        <w:rPr>
          <w:rFonts w:ascii="Times New Roman" w:eastAsia="Calibri" w:hAnsi="Times New Roman" w:cs="Times New Roman"/>
          <w:color w:val="000000" w:themeColor="text1"/>
          <w:sz w:val="24"/>
          <w:szCs w:val="24"/>
        </w:rPr>
        <w:t xml:space="preserve">Genex Power. (2017). 50MW KIDSTON SOLAR PROJECT REACHES PRACTICAL COMPLETION. </w:t>
      </w:r>
      <w:hyperlink r:id="rId23" w:history="1">
        <w:r w:rsidR="002D6BCA" w:rsidRPr="00DF1D87">
          <w:rPr>
            <w:rStyle w:val="Hyperlink"/>
            <w:rFonts w:ascii="Times New Roman" w:hAnsi="Times New Roman" w:cs="Times New Roman"/>
          </w:rPr>
          <w:t>https://cdn-api.markitdigital.com/apiman-gateway/ASX/asx-research/1.0/file/2995-02055600-2A1121405</w:t>
        </w:r>
      </w:hyperlink>
      <w:r w:rsidRPr="00DF1D87">
        <w:rPr>
          <w:rFonts w:ascii="Times New Roman" w:hAnsi="Times New Roman" w:cs="Times New Roman"/>
        </w:rPr>
        <w:t xml:space="preserve"> </w:t>
      </w:r>
    </w:p>
    <w:p w14:paraId="3D2E23CF" w14:textId="7F476B95" w:rsidR="000806C2" w:rsidRPr="00DF1D87" w:rsidRDefault="000806C2" w:rsidP="009B3FCA">
      <w:pPr>
        <w:spacing w:line="360" w:lineRule="auto"/>
        <w:ind w:left="-20" w:right="-20"/>
        <w:rPr>
          <w:rFonts w:ascii="Times New Roman" w:hAnsi="Times New Roman" w:cs="Times New Roman"/>
        </w:rPr>
      </w:pPr>
      <w:r w:rsidRPr="000806C2">
        <w:rPr>
          <w:rFonts w:ascii="Times New Roman" w:eastAsia="Calibri" w:hAnsi="Times New Roman" w:cs="Times New Roman"/>
          <w:color w:val="000000" w:themeColor="text1"/>
          <w:sz w:val="24"/>
          <w:szCs w:val="24"/>
        </w:rPr>
        <w:t xml:space="preserve">Genex Power. (2017). GENEX ACHIEVES FIRST ENERGISATION FOR KIDSTON SOLAR STAGE 1. </w:t>
      </w:r>
      <w:hyperlink r:id="rId24" w:history="1">
        <w:r w:rsidR="002D6BCA" w:rsidRPr="00DF1D87">
          <w:rPr>
            <w:rStyle w:val="Hyperlink"/>
            <w:rFonts w:ascii="Times New Roman" w:hAnsi="Times New Roman" w:cs="Times New Roman"/>
          </w:rPr>
          <w:t>https://cdn-api.markitdigital.com/apiman-gateway/ASX/asx-research/1.0/file/2995-01925535-2A1051457</w:t>
        </w:r>
      </w:hyperlink>
      <w:r w:rsidRPr="00DF1D87">
        <w:rPr>
          <w:rFonts w:ascii="Times New Roman" w:hAnsi="Times New Roman" w:cs="Times New Roman"/>
        </w:rPr>
        <w:t xml:space="preserve"> </w:t>
      </w:r>
    </w:p>
    <w:p w14:paraId="2E209AAF" w14:textId="29F60F74" w:rsidR="000806C2" w:rsidRPr="00DF1D87" w:rsidRDefault="000806C2" w:rsidP="009B3FCA">
      <w:pPr>
        <w:spacing w:line="360" w:lineRule="auto"/>
        <w:ind w:left="-20" w:right="-20"/>
        <w:rPr>
          <w:rFonts w:ascii="Times New Roman" w:eastAsia="Calibri" w:hAnsi="Times New Roman" w:cs="Times New Roman"/>
          <w:color w:val="000000" w:themeColor="text1"/>
        </w:rPr>
      </w:pPr>
      <w:r w:rsidRPr="000806C2">
        <w:rPr>
          <w:rFonts w:ascii="Times New Roman" w:eastAsia="Calibri" w:hAnsi="Times New Roman" w:cs="Times New Roman"/>
          <w:color w:val="000000" w:themeColor="text1"/>
          <w:sz w:val="24"/>
          <w:szCs w:val="24"/>
        </w:rPr>
        <w:t xml:space="preserve">Genex Power. (2017). Knowledge Sharing -Submission II. </w:t>
      </w:r>
      <w:hyperlink r:id="rId25" w:history="1">
        <w:r w:rsidR="002D6BCA" w:rsidRPr="00DF1D87">
          <w:rPr>
            <w:rStyle w:val="Hyperlink"/>
            <w:rFonts w:ascii="Times New Roman" w:eastAsia="Calibri" w:hAnsi="Times New Roman" w:cs="Times New Roman"/>
          </w:rPr>
          <w:t>https://genexpower.com.au/wp-content/uploads/2021/10/genex_power_knowledge_sharing_-_submission_ii.pdf</w:t>
        </w:r>
      </w:hyperlink>
      <w:r w:rsidRPr="00DF1D87">
        <w:rPr>
          <w:rFonts w:ascii="Times New Roman" w:eastAsia="Calibri" w:hAnsi="Times New Roman" w:cs="Times New Roman"/>
          <w:color w:val="000000" w:themeColor="text1"/>
        </w:rPr>
        <w:t xml:space="preserve"> </w:t>
      </w:r>
    </w:p>
    <w:p w14:paraId="33DB074A" w14:textId="609DE601" w:rsidR="000806C2" w:rsidRPr="00DF1D87" w:rsidRDefault="000806C2" w:rsidP="009B3FCA">
      <w:pPr>
        <w:shd w:val="clear" w:color="auto" w:fill="FFFFFF" w:themeFill="background1"/>
        <w:spacing w:after="0" w:line="360" w:lineRule="auto"/>
        <w:rPr>
          <w:rFonts w:ascii="Times New Roman" w:hAnsi="Times New Roman" w:cs="Times New Roman"/>
        </w:rPr>
      </w:pPr>
      <w:r w:rsidRPr="000806C2">
        <w:rPr>
          <w:rFonts w:ascii="Times New Roman" w:hAnsi="Times New Roman" w:cs="Times New Roman"/>
          <w:sz w:val="24"/>
          <w:szCs w:val="24"/>
        </w:rPr>
        <w:t xml:space="preserve">Genex Power. (2021). Genex Power 2021 Annual Report (p. 15). Genex Power. </w:t>
      </w:r>
      <w:hyperlink r:id="rId26" w:history="1">
        <w:r w:rsidR="002D6BCA" w:rsidRPr="00DF1D87">
          <w:rPr>
            <w:rStyle w:val="Hyperlink"/>
            <w:rFonts w:ascii="Times New Roman" w:hAnsi="Times New Roman" w:cs="Times New Roman"/>
          </w:rPr>
          <w:t>https://www.listcorp.com/asx/gnx/genex-power-limited/news/annual-report-to-shareholders-2583900.html</w:t>
        </w:r>
      </w:hyperlink>
      <w:r w:rsidRPr="00DF1D87">
        <w:rPr>
          <w:rFonts w:ascii="Times New Roman" w:hAnsi="Times New Roman" w:cs="Times New Roman"/>
        </w:rPr>
        <w:t xml:space="preserve"> </w:t>
      </w:r>
    </w:p>
    <w:p w14:paraId="74B361F2" w14:textId="03CAAD64" w:rsidR="000806C2" w:rsidRPr="00DF1D87" w:rsidRDefault="000806C2" w:rsidP="009B3FCA">
      <w:pPr>
        <w:shd w:val="clear" w:color="auto" w:fill="FFFFFF" w:themeFill="background1"/>
        <w:spacing w:after="0" w:line="360" w:lineRule="auto"/>
        <w:rPr>
          <w:rFonts w:ascii="Times New Roman" w:hAnsi="Times New Roman" w:cs="Times New Roman"/>
        </w:rPr>
      </w:pPr>
      <w:r w:rsidRPr="000806C2">
        <w:rPr>
          <w:rFonts w:ascii="Times New Roman" w:hAnsi="Times New Roman" w:cs="Times New Roman"/>
          <w:sz w:val="24"/>
          <w:szCs w:val="24"/>
        </w:rPr>
        <w:t xml:space="preserve">Genex Power. (n.d.). 50MW Kidston Solar Project (KS1). Genex Power. </w:t>
      </w:r>
      <w:hyperlink r:id="rId27" w:history="1">
        <w:r w:rsidR="002D6BCA" w:rsidRPr="00DF1D87">
          <w:rPr>
            <w:rStyle w:val="Hyperlink"/>
            <w:rFonts w:ascii="Times New Roman" w:hAnsi="Times New Roman" w:cs="Times New Roman"/>
          </w:rPr>
          <w:t>https://genexpower.com.au/50mw-kidston-solar-project/</w:t>
        </w:r>
      </w:hyperlink>
      <w:r w:rsidRPr="00DF1D87">
        <w:rPr>
          <w:rFonts w:ascii="Times New Roman" w:hAnsi="Times New Roman" w:cs="Times New Roman"/>
        </w:rPr>
        <w:t xml:space="preserve"> </w:t>
      </w:r>
    </w:p>
    <w:p w14:paraId="20C1665F" w14:textId="0D501BD4" w:rsidR="00213DD3" w:rsidRPr="000806C2" w:rsidRDefault="000806C2" w:rsidP="009B3FCA">
      <w:pPr>
        <w:shd w:val="clear" w:color="auto" w:fill="FFFFFF" w:themeFill="background1"/>
        <w:spacing w:after="0" w:line="360" w:lineRule="auto"/>
        <w:rPr>
          <w:rFonts w:ascii="Times New Roman" w:hAnsi="Times New Roman" w:cs="Times New Roman"/>
          <w:sz w:val="24"/>
          <w:szCs w:val="24"/>
        </w:rPr>
      </w:pPr>
      <w:r w:rsidRPr="000806C2">
        <w:rPr>
          <w:rFonts w:ascii="Times New Roman" w:hAnsi="Times New Roman" w:cs="Times New Roman"/>
          <w:sz w:val="24"/>
          <w:szCs w:val="24"/>
        </w:rPr>
        <w:t xml:space="preserve">Genex Power. (n.d.). 50MW Kidston Solar Project (KS1). Genex Power. </w:t>
      </w:r>
      <w:hyperlink r:id="rId28" w:history="1">
        <w:r w:rsidR="002D6BCA" w:rsidRPr="00DF1D87">
          <w:rPr>
            <w:rStyle w:val="Hyperlink"/>
            <w:rFonts w:ascii="Times New Roman" w:hAnsi="Times New Roman" w:cs="Times New Roman"/>
            <w:sz w:val="24"/>
            <w:szCs w:val="24"/>
          </w:rPr>
          <w:t>https://genexpower.com.au/50mw-kidston-solar-project/</w:t>
        </w:r>
      </w:hyperlink>
      <w:r w:rsidRPr="00DF1D87">
        <w:rPr>
          <w:rFonts w:ascii="Times New Roman" w:hAnsi="Times New Roman" w:cs="Times New Roman"/>
          <w:sz w:val="24"/>
          <w:szCs w:val="24"/>
        </w:rPr>
        <w:t xml:space="preserve"> </w:t>
      </w:r>
    </w:p>
    <w:p w14:paraId="3680FBE4" w14:textId="33E4BCF6" w:rsidR="00113602" w:rsidRPr="000806C2" w:rsidRDefault="00113602" w:rsidP="009B3FCA">
      <w:pPr>
        <w:shd w:val="clear" w:color="auto" w:fill="FFFFFF" w:themeFill="background1"/>
        <w:spacing w:after="0" w:line="360" w:lineRule="auto"/>
        <w:rPr>
          <w:rFonts w:ascii="Times New Roman" w:hAnsi="Times New Roman" w:cs="Times New Roman"/>
          <w:sz w:val="24"/>
          <w:szCs w:val="24"/>
        </w:rPr>
      </w:pPr>
      <w:r w:rsidRPr="00BA18D2">
        <w:rPr>
          <w:rFonts w:ascii="Times New Roman" w:hAnsi="Times New Roman" w:cs="Times New Roman"/>
          <w:sz w:val="24"/>
          <w:szCs w:val="24"/>
        </w:rPr>
        <w:t xml:space="preserve">Genex Power. (n.d.). 50MW Kidston Solar Project (KS1). Genex Power. </w:t>
      </w:r>
      <w:hyperlink r:id="rId29" w:history="1">
        <w:r w:rsidR="002D6BCA" w:rsidRPr="00DF1D87">
          <w:rPr>
            <w:rStyle w:val="Hyperlink"/>
            <w:rFonts w:ascii="Times New Roman" w:hAnsi="Times New Roman" w:cs="Times New Roman"/>
            <w:sz w:val="24"/>
            <w:szCs w:val="24"/>
          </w:rPr>
          <w:t>https://genexpower.com.au/50mw-kidston-solar-project/</w:t>
        </w:r>
      </w:hyperlink>
    </w:p>
    <w:p w14:paraId="0D4C2835" w14:textId="77777777" w:rsidR="00213DD3" w:rsidRPr="000806C2" w:rsidRDefault="00213DD3" w:rsidP="009B3FCA">
      <w:pPr>
        <w:spacing w:line="360" w:lineRule="auto"/>
        <w:ind w:left="-20" w:right="-20"/>
        <w:rPr>
          <w:rFonts w:ascii="Times New Roman" w:eastAsia="Calibri" w:hAnsi="Times New Roman" w:cs="Times New Roman"/>
          <w:color w:val="000000" w:themeColor="text1"/>
          <w:sz w:val="24"/>
          <w:szCs w:val="24"/>
        </w:rPr>
      </w:pPr>
      <w:r w:rsidRPr="000806C2">
        <w:rPr>
          <w:rFonts w:ascii="Times New Roman" w:eastAsia="Calibri" w:hAnsi="Times New Roman" w:cs="Times New Roman"/>
          <w:color w:val="000000" w:themeColor="text1"/>
          <w:sz w:val="24"/>
          <w:szCs w:val="24"/>
        </w:rPr>
        <w:t>Guo, B. (2024, April 5). Kidston Solar Farm Phase 1 Project Interview [Microsoft Teams to Rachel Tausem, Ken Ji, Nicholas Duplex, &amp; Ninu Latheesh].</w:t>
      </w:r>
    </w:p>
    <w:p w14:paraId="3DAF2C95" w14:textId="7A0BC293" w:rsidR="105B83A5" w:rsidRPr="000806C2" w:rsidRDefault="3BC73682" w:rsidP="009B3FCA">
      <w:pPr>
        <w:spacing w:line="360" w:lineRule="auto"/>
        <w:ind w:left="-20" w:right="-20"/>
        <w:rPr>
          <w:rFonts w:ascii="Times New Roman" w:hAnsi="Times New Roman" w:cs="Times New Roman"/>
          <w:sz w:val="24"/>
          <w:szCs w:val="24"/>
        </w:rPr>
      </w:pPr>
      <w:r w:rsidRPr="000806C2">
        <w:rPr>
          <w:rFonts w:ascii="Times New Roman" w:hAnsi="Times New Roman" w:cs="Times New Roman"/>
          <w:sz w:val="24"/>
          <w:szCs w:val="24"/>
        </w:rPr>
        <w:t>Hartley, S. (2018). Project management: a practical guide to planning and managing projects (Fourth edition.). Allen &amp; Unwin.</w:t>
      </w:r>
    </w:p>
    <w:p w14:paraId="044E13DE" w14:textId="414BAC84" w:rsidR="00213DD3" w:rsidRPr="00DF1D87" w:rsidRDefault="00213DD3" w:rsidP="009B3FCA">
      <w:pPr>
        <w:shd w:val="clear" w:color="auto" w:fill="FFFFFF" w:themeFill="background1"/>
        <w:spacing w:after="0" w:line="360" w:lineRule="auto"/>
        <w:rPr>
          <w:rFonts w:ascii="Times New Roman" w:hAnsi="Times New Roman" w:cs="Times New Roman"/>
        </w:rPr>
      </w:pPr>
      <w:r w:rsidRPr="000806C2">
        <w:rPr>
          <w:rFonts w:ascii="Times New Roman" w:eastAsia="Calibri" w:hAnsi="Times New Roman" w:cs="Times New Roman"/>
          <w:i/>
          <w:color w:val="000000" w:themeColor="text1"/>
          <w:sz w:val="24"/>
          <w:szCs w:val="24"/>
        </w:rPr>
        <w:t>Kidston Solar Project (KS1)</w:t>
      </w:r>
      <w:r w:rsidRPr="000806C2">
        <w:rPr>
          <w:rFonts w:ascii="Times New Roman" w:eastAsia="Calibri" w:hAnsi="Times New Roman" w:cs="Times New Roman"/>
          <w:color w:val="000000" w:themeColor="text1"/>
          <w:sz w:val="24"/>
          <w:szCs w:val="24"/>
        </w:rPr>
        <w:t xml:space="preserve">. (n.d.). Genex Power. </w:t>
      </w:r>
      <w:hyperlink r:id="rId30" w:history="1">
        <w:r w:rsidR="002D6BCA" w:rsidRPr="00DF1D87">
          <w:rPr>
            <w:rStyle w:val="Hyperlink"/>
            <w:rFonts w:ascii="Times New Roman" w:hAnsi="Times New Roman" w:cs="Times New Roman"/>
          </w:rPr>
          <w:t>https://genexpower.com.au/50mw-kidston-solar-project/</w:t>
        </w:r>
      </w:hyperlink>
      <w:r w:rsidR="000806C2" w:rsidRPr="00DF1D87">
        <w:rPr>
          <w:rFonts w:ascii="Times New Roman" w:hAnsi="Times New Roman" w:cs="Times New Roman"/>
        </w:rPr>
        <w:t xml:space="preserve"> </w:t>
      </w:r>
    </w:p>
    <w:p w14:paraId="1C71049D" w14:textId="08BCF3B3" w:rsidR="000806C2" w:rsidRPr="000806C2" w:rsidRDefault="000806C2" w:rsidP="009B3FCA">
      <w:pPr>
        <w:pStyle w:val="NormalWeb"/>
        <w:spacing w:line="360" w:lineRule="auto"/>
        <w:ind w:left="567" w:hanging="567"/>
      </w:pPr>
      <w:r w:rsidRPr="000806C2">
        <w:t xml:space="preserve">Kitzelmann, M. (2016) </w:t>
      </w:r>
      <w:r w:rsidRPr="000806C2">
        <w:rPr>
          <w:i/>
          <w:iCs/>
        </w:rPr>
        <w:t>Etheridge Shire Council Letter</w:t>
      </w:r>
      <w:r w:rsidRPr="000806C2">
        <w:t xml:space="preserve">. Available at: https://genexpower.com.au/wp-content/uploads/2021/10/new.pdf  (Accessed: 01 April 2024). </w:t>
      </w:r>
    </w:p>
    <w:p w14:paraId="011392DA" w14:textId="77777777" w:rsidR="00113602" w:rsidRPr="00BA18D2" w:rsidRDefault="00113602" w:rsidP="009B3FCA">
      <w:pPr>
        <w:shd w:val="clear" w:color="auto" w:fill="FFFFFF" w:themeFill="background1"/>
        <w:spacing w:after="0" w:line="360" w:lineRule="auto"/>
        <w:rPr>
          <w:rFonts w:ascii="Times New Roman" w:hAnsi="Times New Roman" w:cs="Times New Roman"/>
          <w:sz w:val="24"/>
          <w:szCs w:val="24"/>
        </w:rPr>
      </w:pPr>
      <w:r w:rsidRPr="00BA18D2">
        <w:rPr>
          <w:rFonts w:ascii="Times New Roman" w:hAnsi="Times New Roman" w:cs="Times New Roman"/>
          <w:sz w:val="24"/>
          <w:szCs w:val="24"/>
        </w:rPr>
        <w:t xml:space="preserve">Kitzelmann, M. (2016) Etheridge Shire Council Letter. Available at: https://genexpower.com.au/wp-content/uploads/2021/10/new.pdf  (Accessed: 01 April 2024). </w:t>
      </w:r>
    </w:p>
    <w:p w14:paraId="66F561A0" w14:textId="77777777" w:rsidR="000806C2" w:rsidRDefault="000806C2" w:rsidP="000806C2">
      <w:pPr>
        <w:spacing w:after="240" w:line="360" w:lineRule="auto"/>
        <w:rPr>
          <w:rFonts w:ascii="Times New Roman" w:eastAsia="Times New Roman" w:hAnsi="Times New Roman" w:cs="Times New Roman"/>
          <w:sz w:val="24"/>
          <w:szCs w:val="24"/>
        </w:rPr>
      </w:pPr>
      <w:r w:rsidRPr="000806C2">
        <w:rPr>
          <w:rFonts w:ascii="Times New Roman" w:eastAsia="Times New Roman" w:hAnsi="Times New Roman" w:cs="Times New Roman"/>
          <w:sz w:val="24"/>
          <w:szCs w:val="24"/>
        </w:rPr>
        <w:t xml:space="preserve">Liu, Z., Blakers, A., Stocks, M. and Lu, B. (2016). </w:t>
      </w:r>
      <w:r w:rsidRPr="000806C2">
        <w:rPr>
          <w:rFonts w:ascii="Times New Roman" w:eastAsia="Times New Roman" w:hAnsi="Times New Roman" w:cs="Times New Roman"/>
          <w:i/>
          <w:iCs/>
          <w:sz w:val="24"/>
          <w:szCs w:val="24"/>
        </w:rPr>
        <w:t>Zhaolin Liu An Economic Feasibility Analysis on Pumped Hydro Energy Storage at Kidston and the Modelling of Co-located PV and Wind Integration</w:t>
      </w:r>
      <w:r w:rsidRPr="000806C2">
        <w:rPr>
          <w:rFonts w:ascii="Times New Roman" w:eastAsia="Times New Roman" w:hAnsi="Times New Roman" w:cs="Times New Roman"/>
          <w:sz w:val="24"/>
          <w:szCs w:val="24"/>
        </w:rPr>
        <w:t xml:space="preserve">. [online] Asia-Pacific Solar Research Conference (APSRC). Available at: </w:t>
      </w:r>
      <w:r w:rsidRPr="00DF1D87">
        <w:rPr>
          <w:rFonts w:ascii="Times New Roman" w:hAnsi="Times New Roman" w:cs="Times New Roman"/>
        </w:rPr>
        <w:t xml:space="preserve">https://apvi.org.au/solar-research-conference/wp-content/uploads/2017/02/Z-Liu_An-Economic-Feasibility-Analysis-on-Pumped-Hydro-Energy-Storage-at-Kidston-and-the-Modelling-of-Co-located-PV-and-Wind-Integration.pdf </w:t>
      </w:r>
      <w:r w:rsidRPr="000806C2">
        <w:rPr>
          <w:rFonts w:ascii="Times New Roman" w:eastAsia="Times New Roman" w:hAnsi="Times New Roman" w:cs="Times New Roman"/>
          <w:sz w:val="24"/>
          <w:szCs w:val="24"/>
        </w:rPr>
        <w:t xml:space="preserve"> [Accessed 2024].</w:t>
      </w:r>
    </w:p>
    <w:p w14:paraId="6B0069CE" w14:textId="6224EBC0" w:rsidR="002D6BCA" w:rsidRPr="000806C2" w:rsidRDefault="000806C2" w:rsidP="009B3FCA">
      <w:pPr>
        <w:pStyle w:val="NormalWeb"/>
        <w:spacing w:line="360" w:lineRule="auto"/>
        <w:ind w:left="567" w:hanging="567"/>
      </w:pPr>
      <w:r w:rsidRPr="000806C2">
        <w:rPr>
          <w:i/>
          <w:iCs/>
        </w:rPr>
        <w:t>Markitdigital</w:t>
      </w:r>
      <w:r w:rsidRPr="000806C2">
        <w:t xml:space="preserve"> (2016) </w:t>
      </w:r>
      <w:r w:rsidRPr="000806C2">
        <w:rPr>
          <w:i/>
          <w:iCs/>
        </w:rPr>
        <w:t>Kidston Solar Project (Phase 1 50MW) Update</w:t>
      </w:r>
      <w:r w:rsidRPr="000806C2">
        <w:t>. Available at:</w:t>
      </w:r>
      <w:r>
        <w:t xml:space="preserve"> </w:t>
      </w:r>
      <w:r w:rsidRPr="000806C2">
        <w:t xml:space="preserve">https://cdn-api.markitdigital.com/apiman-gateway/ASX/asx-research/1.0/file/2924-02774826-2A1506104  (Accessed: 01 April 2024). </w:t>
      </w:r>
    </w:p>
    <w:p w14:paraId="5143E1A9" w14:textId="77777777" w:rsidR="00113602" w:rsidRPr="00BA18D2" w:rsidRDefault="00113602" w:rsidP="009B3FCA">
      <w:pPr>
        <w:shd w:val="clear" w:color="auto" w:fill="FFFFFF" w:themeFill="background1"/>
        <w:spacing w:after="0" w:line="360" w:lineRule="auto"/>
        <w:rPr>
          <w:rFonts w:ascii="Times New Roman" w:hAnsi="Times New Roman" w:cs="Times New Roman"/>
          <w:sz w:val="24"/>
          <w:szCs w:val="24"/>
        </w:rPr>
      </w:pPr>
      <w:r w:rsidRPr="00BA18D2">
        <w:rPr>
          <w:rFonts w:ascii="Times New Roman" w:hAnsi="Times New Roman" w:cs="Times New Roman"/>
          <w:sz w:val="24"/>
          <w:szCs w:val="24"/>
        </w:rPr>
        <w:t xml:space="preserve">Markitdigital (2016) Kidston Solar Project (Phase 1 50MW) Update. Available at: https://cdn-api.markitdigital.com/apiman-gateway/ASX/asx-research/1.0/file/2924-02774826-2A1506104  (Accessed: 01 April 2024). </w:t>
      </w:r>
    </w:p>
    <w:p w14:paraId="3435001D" w14:textId="77777777" w:rsidR="000806C2" w:rsidRPr="000806C2" w:rsidRDefault="000806C2" w:rsidP="009B3FCA">
      <w:pPr>
        <w:shd w:val="clear" w:color="auto" w:fill="FFFFFF" w:themeFill="background1"/>
        <w:spacing w:after="0" w:line="360" w:lineRule="auto"/>
        <w:rPr>
          <w:rFonts w:ascii="Times New Roman" w:hAnsi="Times New Roman" w:cs="Times New Roman"/>
          <w:sz w:val="24"/>
          <w:szCs w:val="24"/>
        </w:rPr>
      </w:pPr>
      <w:r w:rsidRPr="000806C2">
        <w:rPr>
          <w:rFonts w:ascii="Times New Roman" w:eastAsia="Calibri" w:hAnsi="Times New Roman" w:cs="Times New Roman"/>
          <w:color w:val="000000" w:themeColor="text1"/>
          <w:sz w:val="24"/>
          <w:szCs w:val="24"/>
        </w:rPr>
        <w:t>Power Technology.</w:t>
      </w:r>
      <w:r w:rsidRPr="000806C2">
        <w:rPr>
          <w:rFonts w:ascii="Times New Roman" w:eastAsia="Calibri" w:hAnsi="Times New Roman" w:cs="Times New Roman"/>
          <w:i/>
          <w:iCs/>
          <w:color w:val="000000" w:themeColor="text1"/>
          <w:sz w:val="24"/>
          <w:szCs w:val="24"/>
        </w:rPr>
        <w:t xml:space="preserve"> Kidston solar project, Queensland, Australia</w:t>
      </w:r>
      <w:r w:rsidRPr="000806C2">
        <w:rPr>
          <w:rFonts w:ascii="Times New Roman" w:eastAsia="Calibri" w:hAnsi="Times New Roman" w:cs="Times New Roman"/>
          <w:color w:val="000000" w:themeColor="text1"/>
          <w:sz w:val="24"/>
          <w:szCs w:val="24"/>
        </w:rPr>
        <w:t xml:space="preserve">. (October 2021).  </w:t>
      </w:r>
      <w:r w:rsidRPr="00DF1D87">
        <w:rPr>
          <w:rFonts w:ascii="Times New Roman" w:eastAsia="Calibri" w:hAnsi="Times New Roman" w:cs="Times New Roman"/>
          <w:color w:val="000000" w:themeColor="text1"/>
        </w:rPr>
        <w:t xml:space="preserve">Retrieved April 8, 2024, from </w:t>
      </w:r>
      <w:r w:rsidRPr="00DF1D87">
        <w:rPr>
          <w:rFonts w:ascii="Times New Roman" w:hAnsi="Times New Roman" w:cs="Times New Roman"/>
        </w:rPr>
        <w:t xml:space="preserve">https://www.power-technology.com/projects/kidston-solar-project-queensland/?cf-view&amp;cf-closed </w:t>
      </w:r>
    </w:p>
    <w:p w14:paraId="70522BB4" w14:textId="7998702A" w:rsidR="000806C2" w:rsidRPr="00DF1D87" w:rsidRDefault="000806C2" w:rsidP="009B3FCA">
      <w:pPr>
        <w:spacing w:line="360" w:lineRule="auto"/>
        <w:ind w:left="-20" w:right="-20"/>
        <w:rPr>
          <w:rFonts w:ascii="Times New Roman" w:hAnsi="Times New Roman" w:cs="Times New Roman"/>
        </w:rPr>
      </w:pPr>
      <w:r w:rsidRPr="000806C2">
        <w:rPr>
          <w:rFonts w:ascii="Times New Roman" w:hAnsi="Times New Roman" w:cs="Times New Roman"/>
          <w:sz w:val="24"/>
          <w:szCs w:val="24"/>
        </w:rPr>
        <w:t xml:space="preserve">Powerlink. (2024). Genex Kidston Connection Project | Powerlink. Www.powerlink.com.au. </w:t>
      </w:r>
      <w:hyperlink r:id="rId31" w:history="1">
        <w:r w:rsidR="00F251D6" w:rsidRPr="00DF1D87">
          <w:rPr>
            <w:rStyle w:val="Hyperlink"/>
            <w:rFonts w:ascii="Times New Roman" w:hAnsi="Times New Roman" w:cs="Times New Roman"/>
          </w:rPr>
          <w:t>https://www.powerlink.com.au/projects/genex-kidston-connection-project</w:t>
        </w:r>
      </w:hyperlink>
      <w:r w:rsidRPr="00DF1D87">
        <w:rPr>
          <w:rFonts w:ascii="Times New Roman" w:hAnsi="Times New Roman" w:cs="Times New Roman"/>
        </w:rPr>
        <w:t xml:space="preserve"> </w:t>
      </w:r>
    </w:p>
    <w:p w14:paraId="1B638A0F" w14:textId="77777777" w:rsidR="000806C2" w:rsidRPr="00DF1D87" w:rsidRDefault="000806C2" w:rsidP="009B3FCA">
      <w:pPr>
        <w:spacing w:line="360" w:lineRule="auto"/>
        <w:ind w:left="-20" w:right="-20"/>
        <w:rPr>
          <w:rFonts w:ascii="Times New Roman" w:hAnsi="Times New Roman" w:cs="Times New Roman"/>
        </w:rPr>
      </w:pPr>
      <w:r w:rsidRPr="000806C2">
        <w:rPr>
          <w:rFonts w:ascii="Times New Roman" w:hAnsi="Times New Roman" w:cs="Times New Roman"/>
          <w:sz w:val="24"/>
          <w:szCs w:val="24"/>
        </w:rPr>
        <w:t xml:space="preserve">PSA. (2024). CrossConcept Continuum Project Management. Crossconcept. </w:t>
      </w:r>
      <w:r w:rsidRPr="00DF1D87">
        <w:rPr>
          <w:rFonts w:ascii="Times New Roman" w:hAnsi="Times New Roman" w:cs="Times New Roman"/>
        </w:rPr>
        <w:t xml:space="preserve">https://www.continuumpsa.io/crossconcept-project-management#:~:text=Continuum%20enables%20your%20project%20team  </w:t>
      </w:r>
    </w:p>
    <w:p w14:paraId="54B42A0E" w14:textId="57D0205F" w:rsidR="000806C2" w:rsidRPr="00DF1D87" w:rsidRDefault="000806C2" w:rsidP="009B3FCA">
      <w:pPr>
        <w:shd w:val="clear" w:color="auto" w:fill="FFFFFF" w:themeFill="background1"/>
        <w:spacing w:after="0" w:line="360" w:lineRule="auto"/>
        <w:rPr>
          <w:rFonts w:ascii="Times New Roman" w:hAnsi="Times New Roman" w:cs="Times New Roman"/>
        </w:rPr>
      </w:pPr>
      <w:r w:rsidRPr="000806C2">
        <w:rPr>
          <w:rFonts w:ascii="Times New Roman" w:hAnsi="Times New Roman" w:cs="Times New Roman"/>
          <w:sz w:val="24"/>
          <w:szCs w:val="24"/>
        </w:rPr>
        <w:t xml:space="preserve">Queensland Government. (2018). Queensland Solar Farm Guidelines Practical guidance for communities, landowners and project proponents Department of Natural Resources, Mines and Energy. </w:t>
      </w:r>
      <w:hyperlink r:id="rId32">
        <w:r w:rsidR="00113602" w:rsidRPr="1C7687E0">
          <w:rPr>
            <w:rStyle w:val="Hyperlink"/>
          </w:rPr>
          <w:t>https://www.epw.qld.gov.au/__data/assets/pdf_file/0012/16122/solar-farm-guidelines-communities.pdf</w:t>
        </w:r>
        <w:r w:rsidR="00113602">
          <w:br/>
        </w:r>
        <w:r w:rsidR="00113602">
          <w:br/>
        </w:r>
      </w:hyperlink>
      <w:r w:rsidR="1F041BBF">
        <w:t xml:space="preserve">Technology, P. </w:t>
      </w:r>
      <w:r w:rsidR="1F041BBF" w:rsidRPr="78DF7AE9">
        <w:rPr>
          <w:rFonts w:ascii="Times New Roman" w:hAnsi="Times New Roman" w:cs="Times New Roman"/>
          <w:sz w:val="24"/>
          <w:szCs w:val="24"/>
        </w:rPr>
        <w:t>(2021, October 4). Kidston solar project, Queensland, Australia. Power Technology. https://www.power-technology.com/projects/kidston-solar-project-queensland/</w:t>
      </w:r>
      <w:r w:rsidR="00113602" w:rsidRPr="78DF7AE9">
        <w:rPr>
          <w:rFonts w:ascii="Times New Roman" w:hAnsi="Times New Roman" w:cs="Times New Roman"/>
        </w:rPr>
        <w:t xml:space="preserve"> </w:t>
      </w:r>
      <w:r w:rsidR="00113602">
        <w:br/>
      </w:r>
    </w:p>
    <w:p w14:paraId="7889FEBE" w14:textId="77777777" w:rsidR="005D367F" w:rsidRDefault="005D367F" w:rsidP="009B3FCA">
      <w:pPr>
        <w:spacing w:line="360" w:lineRule="auto"/>
        <w:ind w:right="-20"/>
        <w:jc w:val="both"/>
      </w:pPr>
    </w:p>
    <w:p w14:paraId="574B332A" w14:textId="77777777" w:rsidR="005D367F" w:rsidRDefault="005D367F" w:rsidP="00B927F7">
      <w:pPr>
        <w:ind w:right="-20"/>
        <w:jc w:val="both"/>
      </w:pPr>
    </w:p>
    <w:p w14:paraId="03727551" w14:textId="77777777" w:rsidR="005D367F" w:rsidRPr="00B927F7" w:rsidRDefault="005D367F" w:rsidP="00B927F7">
      <w:pPr>
        <w:ind w:right="-20"/>
        <w:jc w:val="both"/>
      </w:pPr>
    </w:p>
    <w:p w14:paraId="11702C64" w14:textId="77777777" w:rsidR="00D608EB" w:rsidRDefault="00D608EB" w:rsidP="00B927F7">
      <w:pPr>
        <w:ind w:right="-20"/>
        <w:jc w:val="both"/>
      </w:pPr>
    </w:p>
    <w:p w14:paraId="64A35C70" w14:textId="77777777" w:rsidR="00D608EB" w:rsidRDefault="00D608EB" w:rsidP="00B927F7">
      <w:pPr>
        <w:ind w:right="-20"/>
        <w:jc w:val="both"/>
      </w:pPr>
    </w:p>
    <w:p w14:paraId="46112011" w14:textId="77777777" w:rsidR="00D608EB" w:rsidRDefault="00D608EB" w:rsidP="00B927F7">
      <w:pPr>
        <w:ind w:right="-20"/>
        <w:jc w:val="both"/>
      </w:pPr>
    </w:p>
    <w:p w14:paraId="53E60275" w14:textId="77777777" w:rsidR="00D608EB" w:rsidRDefault="00D608EB" w:rsidP="00B927F7">
      <w:pPr>
        <w:ind w:right="-20"/>
        <w:jc w:val="both"/>
      </w:pPr>
    </w:p>
    <w:p w14:paraId="5B468A83" w14:textId="77777777" w:rsidR="00D608EB" w:rsidRDefault="00D608EB" w:rsidP="00B927F7">
      <w:pPr>
        <w:ind w:right="-20"/>
        <w:jc w:val="both"/>
      </w:pPr>
    </w:p>
    <w:p w14:paraId="5E8C7E38" w14:textId="77777777" w:rsidR="00D608EB" w:rsidRDefault="00D608EB" w:rsidP="00B927F7">
      <w:pPr>
        <w:ind w:right="-20"/>
        <w:jc w:val="both"/>
      </w:pPr>
    </w:p>
    <w:p w14:paraId="49589ED2" w14:textId="77777777" w:rsidR="00D608EB" w:rsidRDefault="00D608EB" w:rsidP="00B927F7">
      <w:pPr>
        <w:ind w:right="-20"/>
        <w:jc w:val="both"/>
      </w:pPr>
    </w:p>
    <w:p w14:paraId="607E6A82" w14:textId="77777777" w:rsidR="00D608EB" w:rsidRDefault="00D608EB" w:rsidP="00B927F7">
      <w:pPr>
        <w:ind w:right="-20"/>
        <w:jc w:val="both"/>
      </w:pPr>
    </w:p>
    <w:p w14:paraId="6BA177AF" w14:textId="77777777" w:rsidR="00D608EB" w:rsidRPr="00B927F7" w:rsidRDefault="00D608EB" w:rsidP="00B927F7">
      <w:pPr>
        <w:ind w:right="-20"/>
        <w:jc w:val="both"/>
      </w:pPr>
    </w:p>
    <w:p w14:paraId="3EDAAED0" w14:textId="28624876" w:rsidR="1024A935" w:rsidRPr="00AC5615" w:rsidRDefault="18BBF13A" w:rsidP="00A63F29">
      <w:pPr>
        <w:pStyle w:val="Heading1"/>
      </w:pPr>
      <w:bookmarkStart w:id="67" w:name="_Toc164071901"/>
      <w:r w:rsidRPr="3D3F0495">
        <w:t xml:space="preserve">7. </w:t>
      </w:r>
      <w:r w:rsidR="0041259D" w:rsidRPr="00AC5615">
        <w:t>APPENDIX</w:t>
      </w:r>
      <w:bookmarkEnd w:id="67"/>
    </w:p>
    <w:p w14:paraId="3397D23D" w14:textId="77777777" w:rsidR="0026357D" w:rsidRDefault="0026357D" w:rsidP="00B927F7">
      <w:pPr>
        <w:ind w:right="-20"/>
        <w:jc w:val="both"/>
        <w:rPr>
          <w:rFonts w:ascii="Calibri" w:eastAsia="Calibri" w:hAnsi="Calibri" w:cs="Calibri"/>
          <w:b/>
          <w:bCs/>
          <w:color w:val="000000" w:themeColor="text1"/>
        </w:rPr>
      </w:pPr>
    </w:p>
    <w:p w14:paraId="7EBA46E4" w14:textId="69ADFC40" w:rsidR="0026357D" w:rsidRDefault="0026357D" w:rsidP="0026357D">
      <w:pPr>
        <w:ind w:left="-20" w:right="-20"/>
        <w:jc w:val="both"/>
        <w:rPr>
          <w:rFonts w:ascii="Calibri" w:eastAsia="Calibri" w:hAnsi="Calibri" w:cs="Calibri"/>
          <w:b/>
          <w:bCs/>
          <w:color w:val="000000" w:themeColor="text1"/>
        </w:rPr>
      </w:pPr>
      <w:r w:rsidRPr="003C2D9E">
        <w:rPr>
          <w:rFonts w:ascii="Calibri" w:eastAsia="Calibri" w:hAnsi="Calibri" w:cs="Calibri"/>
          <w:b/>
          <w:color w:val="000000" w:themeColor="text1"/>
        </w:rPr>
        <w:t xml:space="preserve">Appendix A: Original and Revised Project Timeline Gantt Chart </w:t>
      </w:r>
    </w:p>
    <w:p w14:paraId="4B3E828D" w14:textId="77777777" w:rsidR="0026357D" w:rsidRDefault="0026357D" w:rsidP="0026357D">
      <w:pPr>
        <w:ind w:left="-20" w:right="-20"/>
        <w:jc w:val="both"/>
      </w:pPr>
      <w:r>
        <w:t>Original Gantt Chart (Genex Power, 2016)</w:t>
      </w:r>
    </w:p>
    <w:p w14:paraId="38234074" w14:textId="77777777" w:rsidR="0026357D" w:rsidRDefault="0026357D" w:rsidP="0026357D">
      <w:pPr>
        <w:ind w:left="-20" w:right="-20"/>
        <w:jc w:val="both"/>
        <w:rPr>
          <w:rFonts w:ascii="Calibri" w:eastAsia="Calibri" w:hAnsi="Calibri" w:cs="Calibri"/>
          <w:i/>
          <w:iCs/>
          <w:color w:val="000000" w:themeColor="text1"/>
          <w:highlight w:val="yellow"/>
        </w:rPr>
      </w:pPr>
      <w:r>
        <w:rPr>
          <w:noProof/>
        </w:rPr>
        <w:drawing>
          <wp:inline distT="0" distB="0" distL="0" distR="0" wp14:anchorId="38EBF0D9" wp14:editId="4E838E98">
            <wp:extent cx="5724524" cy="1762134"/>
            <wp:effectExtent l="0" t="0" r="0" b="0"/>
            <wp:docPr id="567103556" name="Picture 56710355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3556" name="Picture 567103556" descr="A screenshot of a graph&#10;&#10;Description automatically generated"/>
                    <pic:cNvPicPr/>
                  </pic:nvPicPr>
                  <pic:blipFill>
                    <a:blip r:embed="rId33" cstate="print">
                      <a:extLst>
                        <a:ext uri="{28A0092B-C50C-407E-A947-70E740481C1C}">
                          <a14:useLocalDpi xmlns:a14="http://schemas.microsoft.com/office/drawing/2010/main" val="0"/>
                        </a:ext>
                      </a:extLst>
                    </a:blip>
                    <a:srcRect b="45266"/>
                    <a:stretch>
                      <a:fillRect/>
                    </a:stretch>
                  </pic:blipFill>
                  <pic:spPr>
                    <a:xfrm>
                      <a:off x="0" y="0"/>
                      <a:ext cx="5724524" cy="1762134"/>
                    </a:xfrm>
                    <a:prstGeom prst="rect">
                      <a:avLst/>
                    </a:prstGeom>
                  </pic:spPr>
                </pic:pic>
              </a:graphicData>
            </a:graphic>
          </wp:inline>
        </w:drawing>
      </w:r>
    </w:p>
    <w:p w14:paraId="3B6C64D4" w14:textId="77777777" w:rsidR="0026357D" w:rsidRDefault="0026357D" w:rsidP="0026357D">
      <w:pPr>
        <w:ind w:left="-20" w:right="-20"/>
        <w:jc w:val="both"/>
        <w:rPr>
          <w:rFonts w:ascii="Calibri" w:eastAsia="Calibri" w:hAnsi="Calibri" w:cs="Calibri"/>
          <w:i/>
          <w:iCs/>
          <w:color w:val="000000" w:themeColor="text1"/>
          <w:highlight w:val="yellow"/>
        </w:rPr>
      </w:pPr>
    </w:p>
    <w:p w14:paraId="4864E5D1" w14:textId="77777777" w:rsidR="0026357D" w:rsidRDefault="0026357D" w:rsidP="0026357D">
      <w:pPr>
        <w:ind w:left="-20" w:right="-20"/>
        <w:jc w:val="both"/>
        <w:rPr>
          <w:rFonts w:ascii="Calibri" w:eastAsia="Calibri" w:hAnsi="Calibri" w:cs="Calibri"/>
          <w:i/>
          <w:iCs/>
          <w:color w:val="000000" w:themeColor="text1"/>
        </w:rPr>
      </w:pPr>
      <w:r w:rsidRPr="4B87640D">
        <w:rPr>
          <w:rFonts w:ascii="Calibri" w:eastAsia="Calibri" w:hAnsi="Calibri" w:cs="Calibri"/>
          <w:i/>
          <w:iCs/>
          <w:color w:val="000000" w:themeColor="text1"/>
        </w:rPr>
        <w:t>Revised Gantt Chart (Genex Power, 2016)</w:t>
      </w:r>
    </w:p>
    <w:p w14:paraId="61D163BB" w14:textId="77777777" w:rsidR="0026357D" w:rsidRDefault="0026357D" w:rsidP="0026357D">
      <w:pPr>
        <w:ind w:left="-20" w:right="-20"/>
        <w:jc w:val="both"/>
      </w:pPr>
      <w:r>
        <w:rPr>
          <w:noProof/>
        </w:rPr>
        <w:drawing>
          <wp:inline distT="0" distB="0" distL="0" distR="0" wp14:anchorId="28024E4A" wp14:editId="6F50C40A">
            <wp:extent cx="5425102" cy="4257675"/>
            <wp:effectExtent l="0" t="0" r="4445" b="0"/>
            <wp:docPr id="1854460135" name="Picture 1854460135"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0135" name="Picture 1854460135" descr="A screenshot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30899" cy="4262225"/>
                    </a:xfrm>
                    <a:prstGeom prst="rect">
                      <a:avLst/>
                    </a:prstGeom>
                  </pic:spPr>
                </pic:pic>
              </a:graphicData>
            </a:graphic>
          </wp:inline>
        </w:drawing>
      </w:r>
      <w:r>
        <w:br/>
      </w:r>
    </w:p>
    <w:p w14:paraId="7CCDD03A" w14:textId="77777777" w:rsidR="0026357D" w:rsidRPr="0026357D" w:rsidRDefault="0026357D" w:rsidP="00B927F7">
      <w:pPr>
        <w:ind w:right="-20"/>
        <w:jc w:val="both"/>
        <w:rPr>
          <w:rFonts w:ascii="Calibri" w:eastAsia="Calibri" w:hAnsi="Calibri" w:cs="Calibri"/>
          <w:color w:val="000000" w:themeColor="text1"/>
        </w:rPr>
      </w:pPr>
    </w:p>
    <w:p w14:paraId="1E165469" w14:textId="77777777" w:rsidR="0026357D" w:rsidRDefault="0026357D" w:rsidP="00F20411">
      <w:pPr>
        <w:ind w:right="-20"/>
        <w:jc w:val="both"/>
      </w:pPr>
    </w:p>
    <w:p w14:paraId="5EDD0BEF" w14:textId="2B41BE72" w:rsidR="000A22E8" w:rsidRPr="003C2D9E" w:rsidRDefault="000A22E8" w:rsidP="000A22E8">
      <w:pPr>
        <w:ind w:left="-20" w:right="-20"/>
        <w:jc w:val="both"/>
        <w:rPr>
          <w:b/>
        </w:rPr>
      </w:pPr>
      <w:r w:rsidRPr="003C2D9E">
        <w:rPr>
          <w:b/>
        </w:rPr>
        <w:t xml:space="preserve">APPENDIX </w:t>
      </w:r>
      <w:r w:rsidR="0026357D" w:rsidRPr="003C2D9E">
        <w:rPr>
          <w:b/>
        </w:rPr>
        <w:t>B</w:t>
      </w:r>
      <w:r w:rsidRPr="003C2D9E">
        <w:rPr>
          <w:b/>
        </w:rPr>
        <w:t>: Engineering drawings of the proposed project site</w:t>
      </w:r>
      <w:r w:rsidR="004C6F6B">
        <w:rPr>
          <w:b/>
        </w:rPr>
        <w:t xml:space="preserve"> (Genex, 2015)</w:t>
      </w:r>
    </w:p>
    <w:p w14:paraId="611FAC36" w14:textId="77777777" w:rsidR="000A22E8" w:rsidRDefault="000A22E8" w:rsidP="000A22E8">
      <w:pPr>
        <w:ind w:left="-20" w:right="-20"/>
        <w:jc w:val="both"/>
      </w:pPr>
      <w:r>
        <w:rPr>
          <w:noProof/>
        </w:rPr>
        <w:drawing>
          <wp:inline distT="0" distB="0" distL="0" distR="0" wp14:anchorId="040DD309" wp14:editId="46AA72EF">
            <wp:extent cx="5802438" cy="3784600"/>
            <wp:effectExtent l="0" t="0" r="1905" b="0"/>
            <wp:docPr id="1069068422" name="Picture 1069068422" descr="A map of a larg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8422" name="Picture 1069068422" descr="A map of a large area&#10;&#10;Description automatically generated with medium confidence"/>
                    <pic:cNvPicPr/>
                  </pic:nvPicPr>
                  <pic:blipFill>
                    <a:blip r:embed="rId35" cstate="print">
                      <a:extLst>
                        <a:ext uri="{28A0092B-C50C-407E-A947-70E740481C1C}">
                          <a14:useLocalDpi xmlns:a14="http://schemas.microsoft.com/office/drawing/2010/main" val="0"/>
                        </a:ext>
                      </a:extLst>
                    </a:blip>
                    <a:srcRect l="24666" t="24556" r="12833" b="2958"/>
                    <a:stretch>
                      <a:fillRect/>
                    </a:stretch>
                  </pic:blipFill>
                  <pic:spPr>
                    <a:xfrm>
                      <a:off x="0" y="0"/>
                      <a:ext cx="5834380" cy="3805434"/>
                    </a:xfrm>
                    <a:prstGeom prst="rect">
                      <a:avLst/>
                    </a:prstGeom>
                  </pic:spPr>
                </pic:pic>
              </a:graphicData>
            </a:graphic>
          </wp:inline>
        </w:drawing>
      </w:r>
    </w:p>
    <w:p w14:paraId="171E6C09" w14:textId="6DA0AE3C" w:rsidR="000A22E8" w:rsidRDefault="00A055A7" w:rsidP="000A22E8">
      <w:pPr>
        <w:ind w:left="-20" w:right="-20"/>
        <w:jc w:val="both"/>
      </w:pPr>
      <w:r>
        <w:rPr>
          <w:noProof/>
        </w:rPr>
        <w:drawing>
          <wp:inline distT="0" distB="0" distL="0" distR="0" wp14:anchorId="07A15BBC" wp14:editId="019127EF">
            <wp:extent cx="5814694" cy="3962400"/>
            <wp:effectExtent l="0" t="0" r="2540" b="0"/>
            <wp:docPr id="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0178" name="Picture 694720178" descr="A screenshot of a map&#10;&#10;Description automatically generated"/>
                    <pic:cNvPicPr/>
                  </pic:nvPicPr>
                  <pic:blipFill>
                    <a:blip r:embed="rId36" cstate="print">
                      <a:extLst>
                        <a:ext uri="{28A0092B-C50C-407E-A947-70E740481C1C}">
                          <a14:useLocalDpi xmlns:a14="http://schemas.microsoft.com/office/drawing/2010/main" val="0"/>
                        </a:ext>
                      </a:extLst>
                    </a:blip>
                    <a:srcRect l="28000" t="20414" r="12666" b="7692"/>
                    <a:stretch>
                      <a:fillRect/>
                    </a:stretch>
                  </pic:blipFill>
                  <pic:spPr>
                    <a:xfrm>
                      <a:off x="0" y="0"/>
                      <a:ext cx="5820464" cy="3966332"/>
                    </a:xfrm>
                    <a:prstGeom prst="rect">
                      <a:avLst/>
                    </a:prstGeom>
                  </pic:spPr>
                </pic:pic>
              </a:graphicData>
            </a:graphic>
          </wp:inline>
        </w:drawing>
      </w:r>
    </w:p>
    <w:p w14:paraId="4AE41426" w14:textId="77777777" w:rsidR="001525D7" w:rsidRDefault="001525D7" w:rsidP="000A22E8">
      <w:pPr>
        <w:ind w:left="-20" w:right="-20"/>
        <w:jc w:val="both"/>
      </w:pPr>
    </w:p>
    <w:p w14:paraId="1502E0CC" w14:textId="77777777" w:rsidR="001525D7" w:rsidRDefault="001525D7" w:rsidP="00F20411">
      <w:pPr>
        <w:ind w:right="-20"/>
        <w:jc w:val="both"/>
      </w:pPr>
    </w:p>
    <w:p w14:paraId="0A34A9D1" w14:textId="5D453473" w:rsidR="001C1587" w:rsidRPr="003C2D9E" w:rsidRDefault="001C1587" w:rsidP="001C1587">
      <w:pPr>
        <w:ind w:left="-20" w:right="-20"/>
        <w:jc w:val="both"/>
        <w:rPr>
          <w:b/>
        </w:rPr>
      </w:pPr>
      <w:r w:rsidRPr="003C2D9E">
        <w:rPr>
          <w:b/>
        </w:rPr>
        <w:t xml:space="preserve">APPENDIX </w:t>
      </w:r>
      <w:r w:rsidR="00812640" w:rsidRPr="003C2D9E">
        <w:rPr>
          <w:b/>
        </w:rPr>
        <w:t>C</w:t>
      </w:r>
      <w:r w:rsidRPr="003C2D9E">
        <w:rPr>
          <w:b/>
        </w:rPr>
        <w:t>: Locational Advantages:</w:t>
      </w:r>
    </w:p>
    <w:p w14:paraId="2163792A" w14:textId="77777777" w:rsidR="001C1587" w:rsidRDefault="001C1587" w:rsidP="001C1587">
      <w:pPr>
        <w:ind w:left="-20" w:right="-20"/>
        <w:jc w:val="both"/>
      </w:pPr>
      <w:r>
        <w:rPr>
          <w:noProof/>
        </w:rPr>
        <w:drawing>
          <wp:inline distT="0" distB="0" distL="0" distR="0" wp14:anchorId="002C099E" wp14:editId="0D7A433E">
            <wp:extent cx="5287375" cy="6654800"/>
            <wp:effectExtent l="0" t="0" r="0" b="0"/>
            <wp:docPr id="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b p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25691" cy="6703025"/>
                    </a:xfrm>
                    <a:prstGeom prst="rect">
                      <a:avLst/>
                    </a:prstGeom>
                  </pic:spPr>
                </pic:pic>
              </a:graphicData>
            </a:graphic>
          </wp:inline>
        </w:drawing>
      </w:r>
    </w:p>
    <w:p w14:paraId="1FFA6473" w14:textId="77777777" w:rsidR="00140C00" w:rsidRDefault="00140C00" w:rsidP="001C1587">
      <w:pPr>
        <w:ind w:left="-20" w:right="-20"/>
        <w:jc w:val="both"/>
      </w:pPr>
    </w:p>
    <w:p w14:paraId="2F447347" w14:textId="77777777" w:rsidR="001C1587" w:rsidRDefault="001C1587" w:rsidP="3DB937D9">
      <w:pPr>
        <w:ind w:left="-20" w:right="-20"/>
        <w:jc w:val="both"/>
      </w:pPr>
    </w:p>
    <w:p w14:paraId="625F46D5" w14:textId="77777777" w:rsidR="001C1587" w:rsidRDefault="001C1587" w:rsidP="3DB937D9">
      <w:pPr>
        <w:ind w:left="-20" w:right="-20"/>
        <w:jc w:val="both"/>
      </w:pPr>
    </w:p>
    <w:p w14:paraId="6E93EBAF" w14:textId="77777777" w:rsidR="001C1587" w:rsidRDefault="001C1587" w:rsidP="3DB937D9">
      <w:pPr>
        <w:ind w:left="-20" w:right="-20"/>
        <w:jc w:val="both"/>
      </w:pPr>
    </w:p>
    <w:p w14:paraId="242CF6F1" w14:textId="77777777" w:rsidR="001C1587" w:rsidRDefault="001C1587" w:rsidP="3DB937D9">
      <w:pPr>
        <w:ind w:left="-20" w:right="-20"/>
        <w:jc w:val="both"/>
      </w:pPr>
    </w:p>
    <w:p w14:paraId="60AEEF33" w14:textId="77777777" w:rsidR="001C1587" w:rsidRDefault="001C1587" w:rsidP="3DB937D9">
      <w:pPr>
        <w:ind w:left="-20" w:right="-20"/>
        <w:jc w:val="both"/>
      </w:pPr>
    </w:p>
    <w:p w14:paraId="1827A7F1" w14:textId="163C005C" w:rsidR="0D57861E" w:rsidRDefault="0D57861E" w:rsidP="0D57861E">
      <w:pPr>
        <w:ind w:left="-20" w:right="-20"/>
        <w:jc w:val="both"/>
      </w:pPr>
    </w:p>
    <w:p w14:paraId="1F956B93" w14:textId="610D05D2" w:rsidR="40B491BC" w:rsidRPr="003C2D9E" w:rsidRDefault="40B491BC" w:rsidP="3DB937D9">
      <w:pPr>
        <w:ind w:left="-20" w:right="-20"/>
        <w:jc w:val="both"/>
        <w:rPr>
          <w:b/>
        </w:rPr>
      </w:pPr>
      <w:r w:rsidRPr="003C2D9E">
        <w:rPr>
          <w:b/>
        </w:rPr>
        <w:t xml:space="preserve">APPENDIX </w:t>
      </w:r>
      <w:r w:rsidR="001B23DD" w:rsidRPr="003C2D9E">
        <w:rPr>
          <w:b/>
        </w:rPr>
        <w:t>D</w:t>
      </w:r>
      <w:r w:rsidR="00127B72" w:rsidRPr="003C2D9E">
        <w:rPr>
          <w:b/>
        </w:rPr>
        <w:t xml:space="preserve">: </w:t>
      </w:r>
      <w:r w:rsidRPr="003C2D9E">
        <w:rPr>
          <w:b/>
        </w:rPr>
        <w:t>Example figures extracted from Genex ASX announcements on the construction progress for KS1</w:t>
      </w:r>
      <w:r w:rsidR="004C6F6B">
        <w:rPr>
          <w:b/>
        </w:rPr>
        <w:t xml:space="preserve"> (Genex, 2016)</w:t>
      </w:r>
    </w:p>
    <w:p w14:paraId="2D3382A3" w14:textId="65CED3E2" w:rsidR="432B12D5" w:rsidRDefault="432B12D5" w:rsidP="3DB937D9">
      <w:pPr>
        <w:ind w:left="-20" w:right="-20"/>
        <w:jc w:val="both"/>
      </w:pPr>
      <w:r>
        <w:rPr>
          <w:noProof/>
        </w:rPr>
        <w:drawing>
          <wp:inline distT="0" distB="0" distL="0" distR="0" wp14:anchorId="0664CFC2" wp14:editId="567B386D">
            <wp:extent cx="5516037" cy="3438525"/>
            <wp:effectExtent l="0" t="0" r="8890" b="0"/>
            <wp:docPr id="249760051" name="Picture 24976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23000" t="20118" r="7333" b="2662"/>
                    <a:stretch>
                      <a:fillRect/>
                    </a:stretch>
                  </pic:blipFill>
                  <pic:spPr>
                    <a:xfrm>
                      <a:off x="0" y="0"/>
                      <a:ext cx="5520666" cy="3441411"/>
                    </a:xfrm>
                    <a:prstGeom prst="rect">
                      <a:avLst/>
                    </a:prstGeom>
                  </pic:spPr>
                </pic:pic>
              </a:graphicData>
            </a:graphic>
          </wp:inline>
        </w:drawing>
      </w:r>
    </w:p>
    <w:p w14:paraId="4E756AC2" w14:textId="77777777" w:rsidR="001525D7" w:rsidRDefault="001525D7" w:rsidP="3DB937D9">
      <w:pPr>
        <w:ind w:left="-20" w:right="-20"/>
        <w:jc w:val="both"/>
      </w:pPr>
    </w:p>
    <w:p w14:paraId="116C2F7F" w14:textId="77777777" w:rsidR="001525D7" w:rsidRDefault="001525D7" w:rsidP="3DB937D9">
      <w:pPr>
        <w:ind w:left="-20" w:right="-20"/>
        <w:jc w:val="both"/>
      </w:pPr>
    </w:p>
    <w:p w14:paraId="24FE3DEC" w14:textId="5BF63609" w:rsidR="53EB643E" w:rsidRDefault="53EB643E" w:rsidP="3DB937D9">
      <w:pPr>
        <w:ind w:left="-20" w:right="-20"/>
        <w:jc w:val="both"/>
      </w:pPr>
      <w:r>
        <w:rPr>
          <w:noProof/>
        </w:rPr>
        <w:drawing>
          <wp:inline distT="0" distB="0" distL="0" distR="0" wp14:anchorId="3A6A0BD4" wp14:editId="768296E9">
            <wp:extent cx="5533764" cy="3495675"/>
            <wp:effectExtent l="0" t="0" r="0" b="0"/>
            <wp:docPr id="540379470" name="Picture 54037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23166" t="19822" r="9666" b="4733"/>
                    <a:stretch>
                      <a:fillRect/>
                    </a:stretch>
                  </pic:blipFill>
                  <pic:spPr>
                    <a:xfrm>
                      <a:off x="0" y="0"/>
                      <a:ext cx="5536838" cy="3497617"/>
                    </a:xfrm>
                    <a:prstGeom prst="rect">
                      <a:avLst/>
                    </a:prstGeom>
                  </pic:spPr>
                </pic:pic>
              </a:graphicData>
            </a:graphic>
          </wp:inline>
        </w:drawing>
      </w:r>
    </w:p>
    <w:p w14:paraId="45285BDA" w14:textId="3CB7A850" w:rsidR="00F20411" w:rsidRDefault="00F20411" w:rsidP="001C1587">
      <w:pPr>
        <w:ind w:right="-20"/>
        <w:jc w:val="both"/>
      </w:pPr>
    </w:p>
    <w:p w14:paraId="3F093F56" w14:textId="5F0D12B9" w:rsidR="00953AE8" w:rsidRPr="003C2D9E" w:rsidRDefault="00BA024A" w:rsidP="3DB937D9">
      <w:pPr>
        <w:ind w:left="-20" w:right="-20"/>
        <w:jc w:val="both"/>
        <w:rPr>
          <w:b/>
        </w:rPr>
      </w:pPr>
      <w:r w:rsidRPr="003C2D9E">
        <w:rPr>
          <w:b/>
        </w:rPr>
        <w:t>Appendix</w:t>
      </w:r>
      <w:r w:rsidR="008025E1" w:rsidRPr="003C2D9E">
        <w:rPr>
          <w:b/>
        </w:rPr>
        <w:t xml:space="preserve"> E: Recommended Risk Register</w:t>
      </w:r>
    </w:p>
    <w:tbl>
      <w:tblPr>
        <w:tblpPr w:leftFromText="180" w:rightFromText="180" w:vertAnchor="text" w:horzAnchor="margin" w:tblpY="72"/>
        <w:tblW w:w="0" w:type="auto"/>
        <w:tblLook w:val="06A0" w:firstRow="1" w:lastRow="0" w:firstColumn="1" w:lastColumn="0" w:noHBand="1" w:noVBand="1"/>
      </w:tblPr>
      <w:tblGrid>
        <w:gridCol w:w="1398"/>
        <w:gridCol w:w="924"/>
        <w:gridCol w:w="734"/>
        <w:gridCol w:w="698"/>
        <w:gridCol w:w="2632"/>
        <w:gridCol w:w="1165"/>
        <w:gridCol w:w="1459"/>
      </w:tblGrid>
      <w:tr w:rsidR="00F20411" w14:paraId="6171D5D7" w14:textId="77777777" w:rsidTr="00F20411">
        <w:trPr>
          <w:trHeight w:val="300"/>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0B8173D3"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Risk Description</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004529D7"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Probability</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7862DBD1"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Impact</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0397E268"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Priority</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74D56CD8"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Strategy</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3ABD9C18"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Accountability</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bottom"/>
          </w:tcPr>
          <w:p w14:paraId="171A27B4" w14:textId="77777777" w:rsidR="00F20411" w:rsidRDefault="00F20411" w:rsidP="00F20411">
            <w:pPr>
              <w:spacing w:after="0"/>
              <w:jc w:val="both"/>
              <w:rPr>
                <w:rFonts w:ascii="Roboto" w:eastAsia="Roboto" w:hAnsi="Roboto" w:cs="Roboto"/>
                <w:b/>
                <w:bCs/>
                <w:i/>
                <w:iCs/>
                <w:color w:val="ECECEC"/>
                <w:sz w:val="14"/>
                <w:szCs w:val="14"/>
              </w:rPr>
            </w:pPr>
            <w:r w:rsidRPr="4B87640D">
              <w:rPr>
                <w:rFonts w:ascii="Roboto" w:eastAsia="Roboto" w:hAnsi="Roboto" w:cs="Roboto"/>
                <w:b/>
                <w:bCs/>
                <w:i/>
                <w:iCs/>
                <w:color w:val="ECECEC"/>
                <w:sz w:val="14"/>
                <w:szCs w:val="14"/>
              </w:rPr>
              <w:t>Control</w:t>
            </w:r>
          </w:p>
        </w:tc>
      </w:tr>
      <w:tr w:rsidR="00F20411" w14:paraId="21289A81" w14:textId="77777777" w:rsidTr="00F20411">
        <w:trPr>
          <w:trHeight w:val="405"/>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72594CF"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Unforeseen adverse movements in foreign exchange rates</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7CAC522"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8F96D77"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3E925FB"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262C70E"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Implement advanced hedging mechanisms such as options and forwards to mitigate currency exchange rate risks.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427B38C1"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Project Finance Team</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C3D27B2"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Monitor currency exchange rates continuously</w:t>
            </w:r>
          </w:p>
        </w:tc>
      </w:tr>
      <w:tr w:rsidR="00F20411" w14:paraId="3BD8AA9F" w14:textId="77777777" w:rsidTr="00F20411">
        <w:trPr>
          <w:trHeight w:val="290"/>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DBBFB3D"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A shortfall in required capital due to currency fluctuations</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1FA22BBA"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B744CDF"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7B5D9BC"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66EC928"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Conduct a thorough review of the project's financial model and incorporate contingency plans for fluctuations.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327BE6C"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Finance Department</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6C12C99"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Continuous monitoring of project financials</w:t>
            </w:r>
          </w:p>
        </w:tc>
      </w:tr>
      <w:tr w:rsidR="00F20411" w14:paraId="6D91F28B" w14:textId="77777777" w:rsidTr="00F20411">
        <w:trPr>
          <w:trHeight w:val="345"/>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21662B8"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Perception of failure in project planning or risk management</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FD5CEDD"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386DB999"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475EDBC"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1B2E2642"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Improve communication with stakeholders, providing transparent updates on the project's financial status.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47E671A"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Project Management</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104621F8"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Regular stakeholder updates and progress reports</w:t>
            </w:r>
          </w:p>
        </w:tc>
      </w:tr>
      <w:tr w:rsidR="00F20411" w14:paraId="0611A98E" w14:textId="77777777" w:rsidTr="00F20411">
        <w:trPr>
          <w:trHeight w:val="300"/>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1312BB54"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Dependence on a single currency or geographic region</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0A95085"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A82D157"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7A5B3F8"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AF6283C"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Explore opportunities to diversify the supplier base to reduce dependence and minimize exposure to fluctuations.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07231EF"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Procurement Team</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7F250C6"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Diversification of suppliers and markets</w:t>
            </w:r>
          </w:p>
        </w:tc>
      </w:tr>
      <w:tr w:rsidR="00F20411" w14:paraId="6A286ADA" w14:textId="77777777" w:rsidTr="00F20411">
        <w:trPr>
          <w:trHeight w:val="300"/>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EA25618"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Inadequate monitoring of currency exchange rates</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4CDC8AF"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4598C60E"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Medium</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10F2D0D2"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4E41B193"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Establish a robust monitoring and reporting system to track currency rates continuously and adjust strategies.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49463177"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Project Finance Team</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4E46CA3"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Implement automated tracking and reporting mechanisms</w:t>
            </w:r>
          </w:p>
        </w:tc>
      </w:tr>
      <w:tr w:rsidR="00F20411" w14:paraId="505FEB3C" w14:textId="77777777" w:rsidTr="00F20411">
        <w:trPr>
          <w:trHeight w:val="375"/>
        </w:trPr>
        <w:tc>
          <w:tcPr>
            <w:tcW w:w="1407"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B980B88"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Lack of long-term strategic planning for market dynamics</w:t>
            </w:r>
          </w:p>
        </w:tc>
        <w:tc>
          <w:tcPr>
            <w:tcW w:w="88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02FF2E30" w14:textId="77777777" w:rsidR="00F20411" w:rsidRDefault="00F20411" w:rsidP="00F20411">
            <w:pPr>
              <w:spacing w:after="0"/>
              <w:jc w:val="both"/>
              <w:rPr>
                <w:rFonts w:ascii="Roboto" w:eastAsia="Roboto" w:hAnsi="Roboto" w:cs="Roboto"/>
                <w:i/>
                <w:iCs/>
                <w:color w:val="ECECEC"/>
                <w:sz w:val="14"/>
                <w:szCs w:val="14"/>
              </w:rPr>
            </w:pPr>
          </w:p>
          <w:p w14:paraId="129B8962" w14:textId="77777777" w:rsidR="00F20411" w:rsidRPr="00192A1E" w:rsidRDefault="00F20411" w:rsidP="00F20411">
            <w:pPr>
              <w:rPr>
                <w:rFonts w:ascii="Roboto" w:eastAsia="Roboto" w:hAnsi="Roboto" w:cs="Roboto"/>
                <w:sz w:val="14"/>
                <w:szCs w:val="14"/>
              </w:rPr>
            </w:pPr>
            <w:r>
              <w:rPr>
                <w:rFonts w:ascii="Roboto" w:eastAsia="Roboto" w:hAnsi="Roboto" w:cs="Roboto"/>
                <w:sz w:val="14"/>
                <w:szCs w:val="14"/>
              </w:rPr>
              <w:t>High</w:t>
            </w:r>
          </w:p>
        </w:tc>
        <w:tc>
          <w:tcPr>
            <w:tcW w:w="73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73F232F1"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High</w:t>
            </w:r>
          </w:p>
        </w:tc>
        <w:tc>
          <w:tcPr>
            <w:tcW w:w="695"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2D993D31"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Low</w:t>
            </w:r>
          </w:p>
        </w:tc>
        <w:tc>
          <w:tcPr>
            <w:tcW w:w="2666"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6ACD3B05"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Develop a comprehensive long-term strategic plan that incorporates potential risks and uncertainties.</w:t>
            </w:r>
          </w:p>
        </w:tc>
        <w:tc>
          <w:tcPr>
            <w:tcW w:w="1154"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E5E0DD3" w14:textId="77777777" w:rsidR="00F20411" w:rsidRDefault="00F20411" w:rsidP="00F20411">
            <w:pPr>
              <w:spacing w:after="0"/>
              <w:jc w:val="both"/>
              <w:rPr>
                <w:rFonts w:ascii="Roboto" w:eastAsia="Roboto" w:hAnsi="Roboto" w:cs="Roboto"/>
                <w:i/>
                <w:iCs/>
                <w:color w:val="ECECEC"/>
                <w:sz w:val="14"/>
                <w:szCs w:val="14"/>
              </w:rPr>
            </w:pPr>
            <w:r w:rsidRPr="4B87640D">
              <w:rPr>
                <w:rFonts w:ascii="Roboto" w:eastAsia="Roboto" w:hAnsi="Roboto" w:cs="Roboto"/>
                <w:i/>
                <w:iCs/>
                <w:color w:val="ECECEC"/>
                <w:sz w:val="14"/>
                <w:szCs w:val="14"/>
              </w:rPr>
              <w:t>Project Management</w:t>
            </w:r>
          </w:p>
        </w:tc>
        <w:tc>
          <w:tcPr>
            <w:tcW w:w="1468" w:type="dxa"/>
            <w:tcBorders>
              <w:top w:val="single" w:sz="6" w:space="0" w:color="E3E3E3"/>
              <w:left w:val="single" w:sz="6" w:space="0" w:color="E3E3E3"/>
              <w:bottom w:val="single" w:sz="6" w:space="0" w:color="E3E3E3"/>
              <w:right w:val="single" w:sz="6" w:space="0" w:color="E3E3E3"/>
            </w:tcBorders>
            <w:shd w:val="clear" w:color="auto" w:fill="212121"/>
            <w:tcMar>
              <w:top w:w="100" w:type="dxa"/>
              <w:left w:w="100" w:type="dxa"/>
              <w:bottom w:w="100" w:type="dxa"/>
              <w:right w:w="100" w:type="dxa"/>
            </w:tcMar>
            <w:vAlign w:val="center"/>
          </w:tcPr>
          <w:p w14:paraId="59453DC7" w14:textId="77777777" w:rsidR="00F20411" w:rsidRDefault="00F20411" w:rsidP="00F20411">
            <w:pPr>
              <w:spacing w:after="0"/>
              <w:rPr>
                <w:rFonts w:ascii="Roboto" w:eastAsia="Roboto" w:hAnsi="Roboto" w:cs="Roboto"/>
                <w:i/>
                <w:iCs/>
                <w:color w:val="ECECEC"/>
                <w:sz w:val="14"/>
                <w:szCs w:val="14"/>
              </w:rPr>
            </w:pPr>
            <w:r w:rsidRPr="4B87640D">
              <w:rPr>
                <w:rFonts w:ascii="Roboto" w:eastAsia="Roboto" w:hAnsi="Roboto" w:cs="Roboto"/>
                <w:i/>
                <w:iCs/>
                <w:color w:val="ECECEC"/>
                <w:sz w:val="14"/>
                <w:szCs w:val="14"/>
              </w:rPr>
              <w:t>Periodic review and update of strategic plan</w:t>
            </w:r>
          </w:p>
        </w:tc>
      </w:tr>
    </w:tbl>
    <w:p w14:paraId="2EBA8018" w14:textId="6FE2741C" w:rsidR="0D57861E" w:rsidRDefault="0D57861E" w:rsidP="0D57861E">
      <w:pPr>
        <w:ind w:left="-20" w:right="-20"/>
        <w:jc w:val="both"/>
      </w:pPr>
    </w:p>
    <w:p w14:paraId="69A9733B" w14:textId="173151EB" w:rsidR="00D20902" w:rsidRPr="003C2D9E" w:rsidRDefault="003C2D9E" w:rsidP="3DB937D9">
      <w:pPr>
        <w:ind w:left="-20" w:right="-20"/>
        <w:jc w:val="both"/>
        <w:rPr>
          <w:b/>
        </w:rPr>
      </w:pPr>
      <w:r w:rsidRPr="003C2D9E">
        <w:rPr>
          <w:b/>
          <w:bCs/>
        </w:rPr>
        <w:t>Appendix</w:t>
      </w:r>
      <w:r w:rsidR="00D20902" w:rsidRPr="003C2D9E">
        <w:rPr>
          <w:b/>
          <w:bCs/>
        </w:rPr>
        <w:t xml:space="preserve"> </w:t>
      </w:r>
      <w:r w:rsidRPr="003C2D9E">
        <w:rPr>
          <w:b/>
          <w:bCs/>
        </w:rPr>
        <w:t>F</w:t>
      </w:r>
      <w:r w:rsidR="00D20902" w:rsidRPr="003C2D9E">
        <w:rPr>
          <w:b/>
        </w:rPr>
        <w:t>: Kidston connection project - proposed future connection</w:t>
      </w:r>
      <w:r w:rsidR="00491EDD" w:rsidRPr="003C2D9E">
        <w:rPr>
          <w:b/>
        </w:rPr>
        <w:t xml:space="preserve"> by AECOM</w:t>
      </w:r>
      <w:r w:rsidR="00D20902" w:rsidRPr="003C2D9E">
        <w:rPr>
          <w:b/>
        </w:rPr>
        <w:t>:</w:t>
      </w:r>
    </w:p>
    <w:p w14:paraId="66C17BB8" w14:textId="694E81F6" w:rsidR="001978B7" w:rsidRDefault="003F01C0" w:rsidP="0075768C">
      <w:pPr>
        <w:ind w:left="-20" w:right="-20"/>
        <w:jc w:val="both"/>
      </w:pPr>
      <w:r w:rsidRPr="003F01C0">
        <w:rPr>
          <w:noProof/>
        </w:rPr>
        <w:drawing>
          <wp:inline distT="0" distB="0" distL="0" distR="0" wp14:anchorId="164A41DB" wp14:editId="36F23D39">
            <wp:extent cx="5731510" cy="3986530"/>
            <wp:effectExtent l="0" t="0" r="0" b="1270"/>
            <wp:docPr id="21462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181" name=""/>
                    <pic:cNvPicPr/>
                  </pic:nvPicPr>
                  <pic:blipFill>
                    <a:blip r:embed="rId40"/>
                    <a:stretch>
                      <a:fillRect/>
                    </a:stretch>
                  </pic:blipFill>
                  <pic:spPr>
                    <a:xfrm>
                      <a:off x="0" y="0"/>
                      <a:ext cx="5731510" cy="3986530"/>
                    </a:xfrm>
                    <a:prstGeom prst="rect">
                      <a:avLst/>
                    </a:prstGeom>
                  </pic:spPr>
                </pic:pic>
              </a:graphicData>
            </a:graphic>
          </wp:inline>
        </w:drawing>
      </w:r>
    </w:p>
    <w:p w14:paraId="5ABE3DDD" w14:textId="5E30245A" w:rsidR="42E0A352" w:rsidRDefault="001B6F6D" w:rsidP="001B6F6D">
      <w:pPr>
        <w:pStyle w:val="Heading1"/>
      </w:pPr>
      <w:bookmarkStart w:id="68" w:name="_Toc164071902"/>
      <w:r>
        <w:t>8</w:t>
      </w:r>
      <w:r w:rsidR="00FE525A">
        <w:t>.</w:t>
      </w:r>
      <w:r w:rsidR="00002C11">
        <w:t xml:space="preserve"> </w:t>
      </w:r>
      <w:r w:rsidR="42E0A352">
        <w:t>MEETING MINUTES</w:t>
      </w:r>
      <w:r w:rsidR="00002C11">
        <w:t xml:space="preserve"> </w:t>
      </w:r>
      <w:r w:rsidR="001978B7" w:rsidRPr="001978B7">
        <w:t>&amp;</w:t>
      </w:r>
      <w:r w:rsidR="0009204C">
        <w:t xml:space="preserve"> TEAM REFLECTIONS</w:t>
      </w:r>
      <w:bookmarkEnd w:id="68"/>
    </w:p>
    <w:p w14:paraId="3FCB7C72" w14:textId="77777777" w:rsidR="001978B7" w:rsidRDefault="001978B7" w:rsidP="00AD60A8">
      <w:pPr>
        <w:spacing w:after="0" w:line="240" w:lineRule="auto"/>
        <w:textAlignment w:val="baseline"/>
        <w:rPr>
          <w:rFonts w:asciiTheme="majorBidi" w:eastAsia="Times New Roman" w:hAnsiTheme="majorBidi" w:cstheme="majorBidi"/>
          <w:b/>
          <w:bCs/>
          <w:color w:val="000000"/>
          <w:sz w:val="32"/>
          <w:szCs w:val="32"/>
          <w:lang w:val="en-US" w:eastAsia="zh-CN" w:bidi="th-TH"/>
        </w:rPr>
      </w:pPr>
    </w:p>
    <w:p w14:paraId="34EF55D0" w14:textId="6125C8FA"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000000"/>
          <w:sz w:val="24"/>
          <w:szCs w:val="24"/>
          <w:lang w:val="en-US" w:eastAsia="zh-CN" w:bidi="th-TH"/>
        </w:rPr>
        <w:t xml:space="preserve">MEETING </w:t>
      </w:r>
      <w:r w:rsidR="00DC20BE" w:rsidRPr="00DC20BE">
        <w:rPr>
          <w:rFonts w:ascii="Times New Roman" w:eastAsia="Times New Roman" w:hAnsi="Times New Roman" w:cs="Times New Roman"/>
          <w:b/>
          <w:bCs/>
          <w:color w:val="000000"/>
          <w:sz w:val="24"/>
          <w:szCs w:val="24"/>
          <w:lang w:val="en-US" w:eastAsia="zh-CN" w:bidi="th-TH"/>
        </w:rPr>
        <w:t xml:space="preserve">1 </w:t>
      </w:r>
      <w:r w:rsidRPr="00AD60A8">
        <w:rPr>
          <w:rFonts w:ascii="Times New Roman" w:eastAsia="Times New Roman" w:hAnsi="Times New Roman" w:cs="Times New Roman"/>
          <w:b/>
          <w:color w:val="000000"/>
          <w:sz w:val="24"/>
          <w:szCs w:val="24"/>
          <w:lang w:val="en-US" w:eastAsia="zh-CN" w:bidi="th-TH"/>
        </w:rPr>
        <w:t xml:space="preserve">MINUTES </w:t>
      </w:r>
      <w:r w:rsidRPr="00AD60A8">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70"/>
      </w:tblGrid>
      <w:tr w:rsidR="00AD60A8" w:rsidRPr="00AD60A8" w14:paraId="460B7E15" w14:textId="77777777" w:rsidTr="00AD60A8">
        <w:trPr>
          <w:trHeight w:val="300"/>
        </w:trPr>
        <w:tc>
          <w:tcPr>
            <w:tcW w:w="2730" w:type="dxa"/>
            <w:tcBorders>
              <w:top w:val="nil"/>
              <w:left w:val="nil"/>
              <w:bottom w:val="single" w:sz="6" w:space="0" w:color="auto"/>
              <w:right w:val="nil"/>
            </w:tcBorders>
            <w:shd w:val="clear" w:color="auto" w:fill="auto"/>
            <w:hideMark/>
          </w:tcPr>
          <w:p w14:paraId="5CBBD29E" w14:textId="53D7A50F" w:rsidR="00AD60A8" w:rsidRPr="00AD60A8" w:rsidRDefault="00AD60A8" w:rsidP="007B2C5D">
            <w:pPr>
              <w:spacing w:after="0" w:line="360" w:lineRule="auto"/>
              <w:textAlignment w:val="baseline"/>
              <w:rPr>
                <w:rFonts w:ascii="Times New Roman" w:eastAsia="Times New Roman" w:hAnsi="Times New Roman" w:cs="Times New Roman"/>
                <w:b/>
                <w:sz w:val="24"/>
                <w:szCs w:val="24"/>
                <w:lang w:val="en-AU" w:eastAsia="zh-CN" w:bidi="th-TH"/>
              </w:rPr>
            </w:pPr>
            <w:r w:rsidRPr="00AD60A8">
              <w:rPr>
                <w:rFonts w:ascii="Times New Roman" w:eastAsia="Times New Roman" w:hAnsi="Times New Roman" w:cs="Times New Roman"/>
                <w:b/>
                <w:color w:val="2F5496"/>
                <w:sz w:val="24"/>
                <w:szCs w:val="24"/>
                <w:lang w:val="en-US" w:eastAsia="zh-CN" w:bidi="th-TH"/>
              </w:rPr>
              <w:t>Date of Meeting: 29/02/2024</w:t>
            </w:r>
            <w:r w:rsidRPr="00AD60A8">
              <w:rPr>
                <w:rFonts w:ascii="Times New Roman" w:eastAsia="Times New Roman" w:hAnsi="Times New Roman" w:cs="Times New Roman"/>
                <w:b/>
                <w:i/>
                <w:color w:val="2F5496"/>
                <w:sz w:val="24"/>
                <w:szCs w:val="24"/>
                <w:lang w:val="en-AU" w:eastAsia="zh-CN" w:bidi="th-TH"/>
              </w:rPr>
              <w:t> </w:t>
            </w:r>
            <w:r w:rsidRPr="00AD60A8">
              <w:rPr>
                <w:rFonts w:ascii="Times New Roman" w:eastAsia="Times New Roman" w:hAnsi="Times New Roman" w:cs="Times New Roman"/>
                <w:b/>
                <w:color w:val="2F5496"/>
                <w:sz w:val="24"/>
                <w:szCs w:val="24"/>
                <w:lang w:val="en-AU" w:eastAsia="zh-CN" w:bidi="th-TH"/>
              </w:rPr>
              <w:t> </w:t>
            </w:r>
          </w:p>
        </w:tc>
        <w:tc>
          <w:tcPr>
            <w:tcW w:w="6255" w:type="dxa"/>
            <w:tcBorders>
              <w:top w:val="nil"/>
              <w:left w:val="nil"/>
              <w:bottom w:val="single" w:sz="6" w:space="0" w:color="auto"/>
              <w:right w:val="nil"/>
            </w:tcBorders>
            <w:shd w:val="clear" w:color="auto" w:fill="auto"/>
            <w:hideMark/>
          </w:tcPr>
          <w:p w14:paraId="0C7D7EAC" w14:textId="1641359B" w:rsidR="00AD60A8" w:rsidRPr="00927AF4" w:rsidRDefault="00AD60A8" w:rsidP="007B2C5D">
            <w:pPr>
              <w:spacing w:after="0" w:line="360" w:lineRule="auto"/>
              <w:textAlignment w:val="baseline"/>
              <w:rPr>
                <w:rFonts w:ascii="Times New Roman" w:eastAsia="Times New Roman" w:hAnsi="Times New Roman" w:cs="Times New Roman"/>
                <w:b/>
                <w:color w:val="2F5496"/>
                <w:sz w:val="24"/>
                <w:szCs w:val="24"/>
                <w:lang w:val="en-AU" w:eastAsia="zh-CN" w:bidi="th-TH"/>
              </w:rPr>
            </w:pPr>
            <w:r w:rsidRPr="00AD60A8">
              <w:rPr>
                <w:rFonts w:ascii="Times New Roman" w:eastAsia="Times New Roman" w:hAnsi="Times New Roman" w:cs="Times New Roman"/>
                <w:b/>
                <w:color w:val="2F5496"/>
                <w:sz w:val="24"/>
                <w:szCs w:val="24"/>
                <w:lang w:val="en-US" w:eastAsia="zh-CN" w:bidi="th-TH"/>
              </w:rPr>
              <w:t>Location: Ezone Central Ground Floor</w:t>
            </w:r>
            <w:r w:rsidRPr="00AD60A8">
              <w:rPr>
                <w:rFonts w:ascii="Times New Roman" w:eastAsia="Times New Roman" w:hAnsi="Times New Roman" w:cs="Times New Roman"/>
                <w:b/>
                <w:color w:val="2F5496"/>
                <w:sz w:val="24"/>
                <w:szCs w:val="24"/>
                <w:lang w:val="en-AU" w:eastAsia="zh-CN" w:bidi="th-TH"/>
              </w:rPr>
              <w:t> </w:t>
            </w:r>
          </w:p>
          <w:p w14:paraId="0FB24B9D" w14:textId="1078FC8E" w:rsidR="00AD60A8" w:rsidRPr="00AD60A8" w:rsidRDefault="00AD60A8" w:rsidP="007B2C5D">
            <w:pPr>
              <w:spacing w:after="0" w:line="360" w:lineRule="auto"/>
              <w:textAlignment w:val="baseline"/>
              <w:rPr>
                <w:rFonts w:ascii="Times New Roman" w:eastAsia="Times New Roman" w:hAnsi="Times New Roman" w:cs="Times New Roman"/>
                <w:b/>
                <w:sz w:val="24"/>
                <w:szCs w:val="24"/>
                <w:lang w:val="en-AU" w:eastAsia="zh-CN" w:bidi="th-TH"/>
              </w:rPr>
            </w:pPr>
            <w:r w:rsidRPr="00AD60A8">
              <w:rPr>
                <w:rFonts w:ascii="Times New Roman" w:eastAsia="Times New Roman" w:hAnsi="Times New Roman" w:cs="Times New Roman"/>
                <w:b/>
                <w:color w:val="2F5496"/>
                <w:sz w:val="24"/>
                <w:szCs w:val="24"/>
                <w:lang w:val="en-US" w:eastAsia="zh-CN" w:bidi="th-TH"/>
              </w:rPr>
              <w:t>Chair: Nick Duplex</w:t>
            </w:r>
            <w:r w:rsidRPr="00AD60A8">
              <w:rPr>
                <w:rFonts w:ascii="Times New Roman" w:eastAsia="Times New Roman" w:hAnsi="Times New Roman" w:cs="Times New Roman"/>
                <w:b/>
                <w:i/>
                <w:color w:val="2F5496"/>
                <w:sz w:val="24"/>
                <w:szCs w:val="24"/>
                <w:lang w:val="en-AU" w:eastAsia="zh-CN" w:bidi="th-TH"/>
              </w:rPr>
              <w:t> </w:t>
            </w:r>
            <w:r w:rsidRPr="00AD60A8">
              <w:rPr>
                <w:rFonts w:ascii="Times New Roman" w:eastAsia="Times New Roman" w:hAnsi="Times New Roman" w:cs="Times New Roman"/>
                <w:b/>
                <w:color w:val="2F5496"/>
                <w:sz w:val="24"/>
                <w:szCs w:val="24"/>
                <w:lang w:val="en-AU" w:eastAsia="zh-CN" w:bidi="th-TH"/>
              </w:rPr>
              <w:t> </w:t>
            </w:r>
          </w:p>
        </w:tc>
      </w:tr>
      <w:tr w:rsidR="00AD60A8" w:rsidRPr="00AD60A8" w14:paraId="3BC98928" w14:textId="77777777" w:rsidTr="00AD60A8">
        <w:trPr>
          <w:trHeight w:val="300"/>
        </w:trPr>
        <w:tc>
          <w:tcPr>
            <w:tcW w:w="2730" w:type="dxa"/>
            <w:tcBorders>
              <w:top w:val="single" w:sz="6" w:space="0" w:color="auto"/>
              <w:left w:val="nil"/>
              <w:bottom w:val="single" w:sz="6" w:space="0" w:color="auto"/>
              <w:right w:val="nil"/>
            </w:tcBorders>
            <w:shd w:val="clear" w:color="auto" w:fill="auto"/>
            <w:hideMark/>
          </w:tcPr>
          <w:p w14:paraId="41F0C05F" w14:textId="77777777" w:rsidR="00AD60A8" w:rsidRPr="00AD60A8" w:rsidRDefault="00AD60A8" w:rsidP="007B2C5D">
            <w:pPr>
              <w:spacing w:after="0" w:line="360" w:lineRule="auto"/>
              <w:textAlignment w:val="baseline"/>
              <w:rPr>
                <w:rFonts w:ascii="Times New Roman" w:eastAsia="Times New Roman" w:hAnsi="Times New Roman" w:cs="Times New Roman"/>
                <w:b/>
                <w:sz w:val="24"/>
                <w:szCs w:val="24"/>
                <w:lang w:val="en-AU" w:eastAsia="zh-CN" w:bidi="th-TH"/>
              </w:rPr>
            </w:pPr>
            <w:r w:rsidRPr="00AD60A8">
              <w:rPr>
                <w:rFonts w:ascii="Times New Roman" w:eastAsia="Times New Roman" w:hAnsi="Times New Roman" w:cs="Times New Roman"/>
                <w:b/>
                <w:color w:val="2F5496"/>
                <w:sz w:val="24"/>
                <w:szCs w:val="24"/>
                <w:lang w:val="en-US" w:eastAsia="zh-CN" w:bidi="th-TH"/>
              </w:rPr>
              <w:t>Minutes Prepared By: </w:t>
            </w:r>
            <w:r w:rsidRPr="00AD60A8">
              <w:rPr>
                <w:rFonts w:ascii="Times New Roman" w:eastAsia="Times New Roman" w:hAnsi="Times New Roman" w:cs="Times New Roman"/>
                <w:b/>
                <w:i/>
                <w:color w:val="2F5496"/>
                <w:sz w:val="24"/>
                <w:szCs w:val="24"/>
                <w:lang w:val="en-AU" w:eastAsia="zh-CN" w:bidi="th-TH"/>
              </w:rPr>
              <w:t> </w:t>
            </w:r>
            <w:r w:rsidRPr="00AD60A8">
              <w:rPr>
                <w:rFonts w:ascii="Times New Roman" w:eastAsia="Times New Roman" w:hAnsi="Times New Roman" w:cs="Times New Roman"/>
                <w:b/>
                <w:color w:val="2F5496"/>
                <w:sz w:val="24"/>
                <w:szCs w:val="24"/>
                <w:lang w:val="en-AU" w:eastAsia="zh-CN" w:bidi="th-TH"/>
              </w:rPr>
              <w:t> </w:t>
            </w:r>
          </w:p>
          <w:p w14:paraId="4C10E70F" w14:textId="12E41AED" w:rsidR="00AD60A8" w:rsidRPr="00AD60A8" w:rsidRDefault="00AD60A8" w:rsidP="007B2C5D">
            <w:pPr>
              <w:spacing w:after="0" w:line="360" w:lineRule="auto"/>
              <w:textAlignment w:val="baseline"/>
              <w:rPr>
                <w:rFonts w:ascii="Times New Roman" w:eastAsia="Times New Roman" w:hAnsi="Times New Roman" w:cs="Times New Roman"/>
                <w:b/>
                <w:sz w:val="24"/>
                <w:szCs w:val="24"/>
                <w:lang w:val="en-AU" w:eastAsia="zh-CN" w:bidi="th-TH"/>
              </w:rPr>
            </w:pPr>
            <w:r w:rsidRPr="00AD60A8">
              <w:rPr>
                <w:rFonts w:ascii="Times New Roman" w:eastAsia="Times New Roman" w:hAnsi="Times New Roman" w:cs="Times New Roman"/>
                <w:b/>
                <w:color w:val="2F5496"/>
                <w:sz w:val="24"/>
                <w:szCs w:val="24"/>
                <w:lang w:val="en-US" w:eastAsia="zh-CN" w:bidi="th-TH"/>
              </w:rPr>
              <w:t>Tatenda Makova </w:t>
            </w:r>
            <w:r w:rsidRPr="00AD60A8">
              <w:rPr>
                <w:rFonts w:ascii="Times New Roman" w:eastAsia="Times New Roman" w:hAnsi="Times New Roman" w:cs="Times New Roman"/>
                <w:b/>
                <w:i/>
                <w:color w:val="2F5496"/>
                <w:sz w:val="24"/>
                <w:szCs w:val="24"/>
                <w:lang w:val="en-AU" w:eastAsia="zh-CN" w:bidi="th-TH"/>
              </w:rPr>
              <w:t> </w:t>
            </w:r>
            <w:r w:rsidRPr="00AD60A8">
              <w:rPr>
                <w:rFonts w:ascii="Times New Roman" w:eastAsia="Times New Roman" w:hAnsi="Times New Roman" w:cs="Times New Roman"/>
                <w:b/>
                <w:color w:val="2F5496"/>
                <w:sz w:val="24"/>
                <w:szCs w:val="24"/>
                <w:lang w:val="en-AU" w:eastAsia="zh-CN" w:bidi="th-TH"/>
              </w:rPr>
              <w:t> </w:t>
            </w:r>
          </w:p>
        </w:tc>
        <w:tc>
          <w:tcPr>
            <w:tcW w:w="6255" w:type="dxa"/>
            <w:tcBorders>
              <w:top w:val="single" w:sz="6" w:space="0" w:color="auto"/>
              <w:left w:val="nil"/>
              <w:bottom w:val="single" w:sz="6" w:space="0" w:color="auto"/>
              <w:right w:val="nil"/>
            </w:tcBorders>
            <w:shd w:val="clear" w:color="auto" w:fill="auto"/>
            <w:hideMark/>
          </w:tcPr>
          <w:p w14:paraId="3F7D0F87" w14:textId="77777777" w:rsidR="00AD60A8" w:rsidRPr="00AD60A8" w:rsidRDefault="00AD60A8" w:rsidP="007B2C5D">
            <w:pPr>
              <w:spacing w:after="0" w:line="360" w:lineRule="auto"/>
              <w:textAlignment w:val="baseline"/>
              <w:rPr>
                <w:rFonts w:ascii="Times New Roman" w:eastAsia="Times New Roman" w:hAnsi="Times New Roman" w:cs="Times New Roman"/>
                <w:b/>
                <w:sz w:val="24"/>
                <w:szCs w:val="24"/>
                <w:lang w:val="en-AU" w:eastAsia="zh-CN" w:bidi="th-TH"/>
              </w:rPr>
            </w:pPr>
            <w:r w:rsidRPr="00AD60A8">
              <w:rPr>
                <w:rFonts w:ascii="Times New Roman" w:eastAsia="Times New Roman" w:hAnsi="Times New Roman" w:cs="Times New Roman"/>
                <w:b/>
                <w:sz w:val="24"/>
                <w:szCs w:val="24"/>
                <w:lang w:val="en-AU" w:eastAsia="zh-CN" w:bidi="th-TH"/>
              </w:rPr>
              <w:t>  </w:t>
            </w:r>
          </w:p>
        </w:tc>
      </w:tr>
      <w:tr w:rsidR="00AD60A8" w:rsidRPr="00AD60A8" w14:paraId="429CC676" w14:textId="77777777" w:rsidTr="00AD60A8">
        <w:trPr>
          <w:trHeight w:val="300"/>
        </w:trPr>
        <w:tc>
          <w:tcPr>
            <w:tcW w:w="900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D9F9893" w14:textId="7B0821C6"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 xml:space="preserve">1. Purpose of Meeting </w:t>
            </w:r>
          </w:p>
          <w:p w14:paraId="2EAD1F76"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Team members to become acquainted with each other and discuss the project.  </w:t>
            </w:r>
          </w:p>
        </w:tc>
      </w:tr>
    </w:tbl>
    <w:p w14:paraId="1376797B"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2235"/>
        <w:gridCol w:w="2235"/>
        <w:gridCol w:w="2280"/>
      </w:tblGrid>
      <w:tr w:rsidR="00AD60A8" w:rsidRPr="00AD60A8" w14:paraId="1DB3AFF2" w14:textId="77777777" w:rsidTr="00AD60A8">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31F2AA4" w14:textId="77777777" w:rsidR="00AD60A8" w:rsidRPr="00AD60A8" w:rsidRDefault="00AD60A8" w:rsidP="007B2C5D">
            <w:pPr>
              <w:spacing w:after="0" w:line="360" w:lineRule="auto"/>
              <w:textAlignment w:val="baseline"/>
              <w:divId w:val="1783500709"/>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2. Attendance at Meeting  </w:t>
            </w:r>
            <w:r w:rsidRPr="00AD60A8">
              <w:rPr>
                <w:rFonts w:ascii="Times New Roman" w:eastAsia="Times New Roman" w:hAnsi="Times New Roman" w:cs="Times New Roman"/>
                <w:color w:val="FFFFFF"/>
                <w:sz w:val="24"/>
                <w:szCs w:val="24"/>
                <w:lang w:val="en-AU" w:eastAsia="zh-CN" w:bidi="th-TH"/>
              </w:rPr>
              <w:t>  </w:t>
            </w:r>
          </w:p>
        </w:tc>
      </w:tr>
      <w:tr w:rsidR="00AD60A8" w:rsidRPr="00AD60A8" w14:paraId="320DC38F" w14:textId="77777777" w:rsidTr="00AD60A8">
        <w:trPr>
          <w:trHeight w:val="300"/>
        </w:trPr>
        <w:tc>
          <w:tcPr>
            <w:tcW w:w="2235" w:type="dxa"/>
            <w:tcBorders>
              <w:top w:val="single" w:sz="6" w:space="0" w:color="auto"/>
              <w:left w:val="nil"/>
              <w:bottom w:val="single" w:sz="6" w:space="0" w:color="auto"/>
              <w:right w:val="nil"/>
            </w:tcBorders>
            <w:shd w:val="clear" w:color="auto" w:fill="FFFFFF"/>
            <w:hideMark/>
          </w:tcPr>
          <w:p w14:paraId="11718CA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color w:val="2F5496"/>
                <w:sz w:val="24"/>
                <w:szCs w:val="24"/>
                <w:lang w:val="en-US" w:eastAsia="zh-CN" w:bidi="th-TH"/>
              </w:rPr>
              <w:t>Name</w:t>
            </w:r>
            <w:r w:rsidRPr="00AD60A8">
              <w:rPr>
                <w:rFonts w:ascii="Times New Roman" w:eastAsia="Times New Roman" w:hAnsi="Times New Roman" w:cs="Times New Roman"/>
                <w:i/>
                <w:color w:val="2F5496"/>
                <w:sz w:val="24"/>
                <w:szCs w:val="24"/>
                <w:lang w:val="en-AU" w:eastAsia="zh-CN" w:bidi="th-TH"/>
              </w:rPr>
              <w:t> </w:t>
            </w:r>
            <w:r w:rsidRPr="00AD60A8">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4C2D2C1F"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7C02721B"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color w:val="2F5496"/>
                <w:sz w:val="24"/>
                <w:szCs w:val="24"/>
                <w:lang w:val="en-US" w:eastAsia="zh-CN" w:bidi="th-TH"/>
              </w:rPr>
              <w:t>Minutes Approval </w:t>
            </w:r>
            <w:r w:rsidRPr="00AD60A8">
              <w:rPr>
                <w:rFonts w:ascii="Times New Roman" w:eastAsia="Times New Roman" w:hAnsi="Times New Roman" w:cs="Times New Roman"/>
                <w:i/>
                <w:color w:val="2F5496"/>
                <w:sz w:val="24"/>
                <w:szCs w:val="24"/>
                <w:lang w:val="en-AU" w:eastAsia="zh-CN" w:bidi="th-TH"/>
              </w:rPr>
              <w:t> </w:t>
            </w:r>
            <w:r w:rsidRPr="00AD60A8">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04E075A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r>
      <w:tr w:rsidR="00AD60A8" w:rsidRPr="00AD60A8" w14:paraId="6294C394" w14:textId="77777777" w:rsidTr="00AD60A8">
        <w:trPr>
          <w:trHeight w:val="300"/>
        </w:trPr>
        <w:tc>
          <w:tcPr>
            <w:tcW w:w="2235" w:type="dxa"/>
            <w:tcBorders>
              <w:top w:val="single" w:sz="6" w:space="0" w:color="auto"/>
              <w:left w:val="nil"/>
              <w:bottom w:val="single" w:sz="6" w:space="0" w:color="auto"/>
              <w:right w:val="nil"/>
            </w:tcBorders>
            <w:shd w:val="clear" w:color="auto" w:fill="auto"/>
            <w:hideMark/>
          </w:tcPr>
          <w:p w14:paraId="55141A8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Rachel</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7F4A246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A6447B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YES</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41FC9F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r>
      <w:tr w:rsidR="00AD60A8" w:rsidRPr="00AD60A8" w14:paraId="159EAD62" w14:textId="77777777" w:rsidTr="00AD60A8">
        <w:trPr>
          <w:trHeight w:val="300"/>
        </w:trPr>
        <w:tc>
          <w:tcPr>
            <w:tcW w:w="2235" w:type="dxa"/>
            <w:tcBorders>
              <w:top w:val="single" w:sz="6" w:space="0" w:color="auto"/>
              <w:left w:val="nil"/>
              <w:bottom w:val="single" w:sz="6" w:space="0" w:color="auto"/>
              <w:right w:val="nil"/>
            </w:tcBorders>
            <w:shd w:val="clear" w:color="auto" w:fill="auto"/>
            <w:hideMark/>
          </w:tcPr>
          <w:p w14:paraId="001FE859"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Tatenda</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321612B"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1299895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YES</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27377560"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r>
      <w:tr w:rsidR="00AD60A8" w:rsidRPr="00AD60A8" w14:paraId="36F101D2" w14:textId="77777777" w:rsidTr="00AD60A8">
        <w:trPr>
          <w:trHeight w:val="300"/>
        </w:trPr>
        <w:tc>
          <w:tcPr>
            <w:tcW w:w="2235" w:type="dxa"/>
            <w:tcBorders>
              <w:top w:val="single" w:sz="6" w:space="0" w:color="auto"/>
              <w:left w:val="nil"/>
              <w:bottom w:val="single" w:sz="6" w:space="0" w:color="auto"/>
              <w:right w:val="nil"/>
            </w:tcBorders>
            <w:shd w:val="clear" w:color="auto" w:fill="auto"/>
            <w:hideMark/>
          </w:tcPr>
          <w:p w14:paraId="036E4359"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Mick</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381A706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9569BF8"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YES</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3AAA6BA9"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r>
      <w:tr w:rsidR="00AD60A8" w:rsidRPr="00AD60A8" w14:paraId="7CC2048E" w14:textId="77777777" w:rsidTr="00AD60A8">
        <w:trPr>
          <w:trHeight w:val="300"/>
        </w:trPr>
        <w:tc>
          <w:tcPr>
            <w:tcW w:w="2235" w:type="dxa"/>
            <w:tcBorders>
              <w:top w:val="single" w:sz="6" w:space="0" w:color="auto"/>
              <w:left w:val="nil"/>
              <w:bottom w:val="single" w:sz="6" w:space="0" w:color="auto"/>
              <w:right w:val="nil"/>
            </w:tcBorders>
            <w:shd w:val="clear" w:color="auto" w:fill="auto"/>
            <w:hideMark/>
          </w:tcPr>
          <w:p w14:paraId="56DF9D72"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Nick</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BA7F52E"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575CC96"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YES</w:t>
            </w:r>
            <w:r w:rsidRPr="00AD60A8">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23367F6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r>
    </w:tbl>
    <w:p w14:paraId="3A35A4A3"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85"/>
      </w:tblGrid>
      <w:tr w:rsidR="00AD60A8" w:rsidRPr="00AD60A8" w14:paraId="28671001" w14:textId="77777777" w:rsidTr="00AD60A8">
        <w:trPr>
          <w:trHeight w:val="300"/>
        </w:trPr>
        <w:tc>
          <w:tcPr>
            <w:tcW w:w="8985" w:type="dxa"/>
            <w:tcBorders>
              <w:top w:val="single" w:sz="6" w:space="0" w:color="auto"/>
              <w:left w:val="single" w:sz="6" w:space="0" w:color="auto"/>
              <w:bottom w:val="single" w:sz="6" w:space="0" w:color="auto"/>
              <w:right w:val="single" w:sz="6" w:space="0" w:color="auto"/>
            </w:tcBorders>
            <w:shd w:val="clear" w:color="auto" w:fill="D9D9D9"/>
            <w:hideMark/>
          </w:tcPr>
          <w:p w14:paraId="36F9CE2B" w14:textId="77777777" w:rsidR="00AD60A8" w:rsidRPr="00AD60A8" w:rsidRDefault="00AD60A8" w:rsidP="007B2C5D">
            <w:pPr>
              <w:spacing w:after="0" w:line="360" w:lineRule="auto"/>
              <w:textAlignment w:val="baseline"/>
              <w:divId w:val="17967978"/>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3. Meeting Agenda </w:t>
            </w:r>
            <w:r w:rsidRPr="00AD60A8">
              <w:rPr>
                <w:rFonts w:ascii="Times New Roman" w:eastAsia="Times New Roman" w:hAnsi="Times New Roman" w:cs="Times New Roman"/>
                <w:color w:val="FFFFFF"/>
                <w:sz w:val="24"/>
                <w:szCs w:val="24"/>
                <w:lang w:val="en-AU" w:eastAsia="zh-CN" w:bidi="th-TH"/>
              </w:rPr>
              <w:t>  </w:t>
            </w:r>
          </w:p>
        </w:tc>
      </w:tr>
      <w:tr w:rsidR="00AD60A8" w:rsidRPr="00AD60A8" w14:paraId="19759000"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14DDBBA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Each member introducing themselves and what they are studying. </w:t>
            </w:r>
          </w:p>
        </w:tc>
      </w:tr>
      <w:tr w:rsidR="00AD60A8" w:rsidRPr="00AD60A8" w14:paraId="0C591510"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4E2213A9" w14:textId="79622D04" w:rsidR="00AD60A8" w:rsidRPr="00AD60A8" w:rsidRDefault="007B2C5D"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Discuss</w:t>
            </w:r>
            <w:r w:rsidR="00AD60A8" w:rsidRPr="00AD60A8">
              <w:rPr>
                <w:rFonts w:ascii="Times New Roman" w:eastAsia="Times New Roman" w:hAnsi="Times New Roman" w:cs="Times New Roman"/>
                <w:sz w:val="24"/>
                <w:szCs w:val="24"/>
                <w:lang w:val="en-US" w:eastAsia="zh-CN" w:bidi="th-TH"/>
              </w:rPr>
              <w:t xml:space="preserve"> appropriate time for weekly meetings when everyone can be available and form of communication.</w:t>
            </w:r>
            <w:r w:rsidR="00AD60A8" w:rsidRPr="00AD60A8">
              <w:rPr>
                <w:rFonts w:ascii="Times New Roman" w:eastAsia="Times New Roman" w:hAnsi="Times New Roman" w:cs="Times New Roman"/>
                <w:sz w:val="24"/>
                <w:szCs w:val="24"/>
                <w:lang w:val="en-AU" w:eastAsia="zh-CN" w:bidi="th-TH"/>
              </w:rPr>
              <w:t> </w:t>
            </w:r>
          </w:p>
        </w:tc>
      </w:tr>
      <w:tr w:rsidR="00AD60A8" w:rsidRPr="00AD60A8" w14:paraId="4D8048C8"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5089B20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Proposing project ideas for any team members with any ideas </w:t>
            </w:r>
          </w:p>
        </w:tc>
      </w:tr>
    </w:tbl>
    <w:p w14:paraId="4D74F300"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85"/>
      </w:tblGrid>
      <w:tr w:rsidR="00AD60A8" w:rsidRPr="00AD60A8" w14:paraId="4FDCA086" w14:textId="77777777" w:rsidTr="00AD60A8">
        <w:trPr>
          <w:trHeight w:val="300"/>
        </w:trPr>
        <w:tc>
          <w:tcPr>
            <w:tcW w:w="8985" w:type="dxa"/>
            <w:tcBorders>
              <w:top w:val="single" w:sz="6" w:space="0" w:color="auto"/>
              <w:left w:val="single" w:sz="6" w:space="0" w:color="auto"/>
              <w:bottom w:val="single" w:sz="6" w:space="0" w:color="auto"/>
              <w:right w:val="single" w:sz="6" w:space="0" w:color="auto"/>
            </w:tcBorders>
            <w:shd w:val="clear" w:color="auto" w:fill="D9D9D9"/>
            <w:hideMark/>
          </w:tcPr>
          <w:p w14:paraId="1A9B38BE" w14:textId="77777777" w:rsidR="00AD60A8" w:rsidRPr="00AD60A8" w:rsidRDefault="00AD60A8" w:rsidP="007B2C5D">
            <w:pPr>
              <w:spacing w:after="0" w:line="360" w:lineRule="auto"/>
              <w:textAlignment w:val="baseline"/>
              <w:divId w:val="1294600159"/>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4. Meeting Notes, Decisions, Issues </w:t>
            </w:r>
            <w:r w:rsidRPr="00AD60A8">
              <w:rPr>
                <w:rFonts w:ascii="Times New Roman" w:eastAsia="Times New Roman" w:hAnsi="Times New Roman" w:cs="Times New Roman"/>
                <w:color w:val="FFFFFF"/>
                <w:sz w:val="24"/>
                <w:szCs w:val="24"/>
                <w:lang w:val="en-AU" w:eastAsia="zh-CN" w:bidi="th-TH"/>
              </w:rPr>
              <w:t>  </w:t>
            </w:r>
          </w:p>
        </w:tc>
      </w:tr>
      <w:tr w:rsidR="00AD60A8" w:rsidRPr="00AD60A8" w14:paraId="4E29C87B"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5E0703C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Group consists of member studying different fields and from different backgrounds</w:t>
            </w:r>
            <w:r w:rsidRPr="00AD60A8">
              <w:rPr>
                <w:rFonts w:ascii="Times New Roman" w:eastAsia="Times New Roman" w:hAnsi="Times New Roman" w:cs="Times New Roman"/>
                <w:sz w:val="24"/>
                <w:szCs w:val="24"/>
                <w:lang w:val="en-AU" w:eastAsia="zh-CN" w:bidi="th-TH"/>
              </w:rPr>
              <w:t> </w:t>
            </w:r>
          </w:p>
        </w:tc>
      </w:tr>
      <w:tr w:rsidR="00AD60A8" w:rsidRPr="00AD60A8" w14:paraId="0BA69F35"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33FCFDF0"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Thursday time selected for this week resulted in low attendance</w:t>
            </w:r>
            <w:r w:rsidRPr="00AD60A8">
              <w:rPr>
                <w:rFonts w:ascii="Times New Roman" w:eastAsia="Times New Roman" w:hAnsi="Times New Roman" w:cs="Times New Roman"/>
                <w:sz w:val="24"/>
                <w:szCs w:val="24"/>
                <w:lang w:val="en-AU" w:eastAsia="zh-CN" w:bidi="th-TH"/>
              </w:rPr>
              <w:t>  </w:t>
            </w:r>
          </w:p>
        </w:tc>
      </w:tr>
      <w:tr w:rsidR="00AD60A8" w:rsidRPr="00AD60A8" w14:paraId="4AD4B283"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12365E8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2 group chats, one on Facebook and one on Microsoft Teams however both do not have all team members in them. </w:t>
            </w:r>
          </w:p>
        </w:tc>
      </w:tr>
      <w:tr w:rsidR="00AD60A8" w:rsidRPr="00AD60A8" w14:paraId="5FBDD150" w14:textId="77777777" w:rsidTr="00AD60A8">
        <w:trPr>
          <w:trHeight w:val="300"/>
        </w:trPr>
        <w:tc>
          <w:tcPr>
            <w:tcW w:w="8985" w:type="dxa"/>
            <w:tcBorders>
              <w:top w:val="single" w:sz="6" w:space="0" w:color="auto"/>
              <w:left w:val="nil"/>
              <w:bottom w:val="single" w:sz="6" w:space="0" w:color="auto"/>
              <w:right w:val="nil"/>
            </w:tcBorders>
            <w:shd w:val="clear" w:color="auto" w:fill="auto"/>
            <w:hideMark/>
          </w:tcPr>
          <w:p w14:paraId="5CD12D2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Some project ideas presented to the team by Nick, Rachel and Tatenda. </w:t>
            </w:r>
          </w:p>
        </w:tc>
      </w:tr>
    </w:tbl>
    <w:p w14:paraId="1013C0F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color w:val="000000"/>
          <w:sz w:val="24"/>
          <w:szCs w:val="24"/>
          <w:lang w:val="en-AU" w:eastAsia="zh-CN" w:bidi="th-TH"/>
        </w:rPr>
        <w:t> Selected new meeting time weekly on Tuesdays at 2pm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45"/>
        <w:gridCol w:w="1320"/>
        <w:gridCol w:w="2010"/>
        <w:gridCol w:w="2010"/>
      </w:tblGrid>
      <w:tr w:rsidR="00AD60A8" w:rsidRPr="00AD60A8" w14:paraId="6C99C682" w14:textId="77777777" w:rsidTr="00AD60A8">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60DF2BA2" w14:textId="77777777" w:rsidR="00AD60A8" w:rsidRPr="00AD60A8" w:rsidRDefault="00AD60A8" w:rsidP="007B2C5D">
            <w:pPr>
              <w:spacing w:after="0" w:line="360" w:lineRule="auto"/>
              <w:textAlignment w:val="baseline"/>
              <w:divId w:val="1871062948"/>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5. Action Items   </w:t>
            </w:r>
            <w:r w:rsidRPr="00AD60A8">
              <w:rPr>
                <w:rFonts w:ascii="Times New Roman" w:eastAsia="Times New Roman" w:hAnsi="Times New Roman" w:cs="Times New Roman"/>
                <w:color w:val="FFFFFF"/>
                <w:sz w:val="24"/>
                <w:szCs w:val="24"/>
                <w:lang w:val="en-AU" w:eastAsia="zh-CN" w:bidi="th-TH"/>
              </w:rPr>
              <w:t>  </w:t>
            </w:r>
          </w:p>
        </w:tc>
      </w:tr>
      <w:tr w:rsidR="00AD60A8" w:rsidRPr="00AD60A8" w14:paraId="4B6C808E" w14:textId="77777777" w:rsidTr="00AD60A8">
        <w:trPr>
          <w:trHeight w:val="300"/>
        </w:trPr>
        <w:tc>
          <w:tcPr>
            <w:tcW w:w="3645" w:type="dxa"/>
            <w:tcBorders>
              <w:top w:val="single" w:sz="6" w:space="0" w:color="auto"/>
              <w:left w:val="nil"/>
              <w:bottom w:val="single" w:sz="6" w:space="0" w:color="auto"/>
              <w:right w:val="nil"/>
            </w:tcBorders>
            <w:shd w:val="clear" w:color="auto" w:fill="FFFFFF"/>
            <w:hideMark/>
          </w:tcPr>
          <w:p w14:paraId="62614F3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Action</w:t>
            </w:r>
            <w:r w:rsidRPr="00AD60A8">
              <w:rPr>
                <w:rFonts w:ascii="Times New Roman" w:eastAsia="Times New Roman" w:hAnsi="Times New Roman" w:cs="Times New Roman"/>
                <w:sz w:val="24"/>
                <w:szCs w:val="24"/>
                <w:lang w:val="en-AU" w:eastAsia="zh-CN" w:bidi="th-TH"/>
              </w:rPr>
              <w:t>  </w:t>
            </w:r>
          </w:p>
        </w:tc>
        <w:tc>
          <w:tcPr>
            <w:tcW w:w="1320" w:type="dxa"/>
            <w:tcBorders>
              <w:top w:val="single" w:sz="6" w:space="0" w:color="auto"/>
              <w:left w:val="nil"/>
              <w:bottom w:val="single" w:sz="6" w:space="0" w:color="auto"/>
              <w:right w:val="nil"/>
            </w:tcBorders>
            <w:shd w:val="clear" w:color="auto" w:fill="FFFFFF"/>
            <w:hideMark/>
          </w:tcPr>
          <w:p w14:paraId="4A285FF9"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010" w:type="dxa"/>
            <w:tcBorders>
              <w:top w:val="single" w:sz="6" w:space="0" w:color="auto"/>
              <w:left w:val="nil"/>
              <w:bottom w:val="single" w:sz="6" w:space="0" w:color="auto"/>
              <w:right w:val="nil"/>
            </w:tcBorders>
            <w:shd w:val="clear" w:color="auto" w:fill="FFFFFF"/>
            <w:hideMark/>
          </w:tcPr>
          <w:p w14:paraId="09F6A462"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Due Date</w:t>
            </w:r>
            <w:r w:rsidRPr="00AD60A8">
              <w:rPr>
                <w:rFonts w:ascii="Times New Roman" w:eastAsia="Times New Roman" w:hAnsi="Times New Roman" w:cs="Times New Roman"/>
                <w:sz w:val="24"/>
                <w:szCs w:val="24"/>
                <w:lang w:val="en-AU" w:eastAsia="zh-CN" w:bidi="th-TH"/>
              </w:rPr>
              <w:t>  </w:t>
            </w:r>
          </w:p>
        </w:tc>
        <w:tc>
          <w:tcPr>
            <w:tcW w:w="1980" w:type="dxa"/>
            <w:tcBorders>
              <w:top w:val="single" w:sz="6" w:space="0" w:color="auto"/>
              <w:left w:val="nil"/>
              <w:bottom w:val="single" w:sz="6" w:space="0" w:color="auto"/>
              <w:right w:val="nil"/>
            </w:tcBorders>
            <w:shd w:val="clear" w:color="auto" w:fill="FFFFFF"/>
            <w:hideMark/>
          </w:tcPr>
          <w:p w14:paraId="560CFDA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Status</w:t>
            </w:r>
            <w:r w:rsidRPr="00AD60A8">
              <w:rPr>
                <w:rFonts w:ascii="Times New Roman" w:eastAsia="Times New Roman" w:hAnsi="Times New Roman" w:cs="Times New Roman"/>
                <w:sz w:val="24"/>
                <w:szCs w:val="24"/>
                <w:lang w:val="en-AU" w:eastAsia="zh-CN" w:bidi="th-TH"/>
              </w:rPr>
              <w:t>  </w:t>
            </w:r>
          </w:p>
        </w:tc>
      </w:tr>
      <w:tr w:rsidR="00AD60A8" w:rsidRPr="00AD60A8" w14:paraId="385D76CB" w14:textId="77777777" w:rsidTr="00AD60A8">
        <w:trPr>
          <w:trHeight w:val="300"/>
        </w:trPr>
        <w:tc>
          <w:tcPr>
            <w:tcW w:w="3645" w:type="dxa"/>
            <w:tcBorders>
              <w:top w:val="single" w:sz="6" w:space="0" w:color="auto"/>
              <w:left w:val="nil"/>
              <w:bottom w:val="single" w:sz="6" w:space="0" w:color="auto"/>
              <w:right w:val="nil"/>
            </w:tcBorders>
            <w:shd w:val="clear" w:color="auto" w:fill="auto"/>
            <w:hideMark/>
          </w:tcPr>
          <w:p w14:paraId="1C8CB5F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Create 1 Microsoft Teams group chat which will be the medium of all communication.  </w:t>
            </w:r>
          </w:p>
        </w:tc>
        <w:tc>
          <w:tcPr>
            <w:tcW w:w="1320" w:type="dxa"/>
            <w:tcBorders>
              <w:top w:val="single" w:sz="6" w:space="0" w:color="auto"/>
              <w:left w:val="nil"/>
              <w:bottom w:val="single" w:sz="6" w:space="0" w:color="auto"/>
              <w:right w:val="nil"/>
            </w:tcBorders>
            <w:shd w:val="clear" w:color="auto" w:fill="auto"/>
            <w:hideMark/>
          </w:tcPr>
          <w:p w14:paraId="5D2D40D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US" w:eastAsia="zh-CN" w:bidi="th-TH"/>
              </w:rPr>
              <w:t>                       </w:t>
            </w:r>
            <w:r w:rsidRPr="00AD60A8">
              <w:rPr>
                <w:rFonts w:ascii="Times New Roman" w:eastAsia="Times New Roman" w:hAnsi="Times New Roman" w:cs="Times New Roman"/>
                <w:sz w:val="24"/>
                <w:szCs w:val="24"/>
                <w:lang w:val="en-AU" w:eastAsia="zh-CN" w:bidi="th-TH"/>
              </w:rPr>
              <w:t>  </w:t>
            </w:r>
          </w:p>
        </w:tc>
        <w:tc>
          <w:tcPr>
            <w:tcW w:w="2010" w:type="dxa"/>
            <w:tcBorders>
              <w:top w:val="single" w:sz="6" w:space="0" w:color="auto"/>
              <w:left w:val="nil"/>
              <w:bottom w:val="single" w:sz="6" w:space="0" w:color="auto"/>
              <w:right w:val="nil"/>
            </w:tcBorders>
            <w:shd w:val="clear" w:color="auto" w:fill="auto"/>
            <w:hideMark/>
          </w:tcPr>
          <w:p w14:paraId="2C1D1A80"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29/02/2024 </w:t>
            </w:r>
          </w:p>
        </w:tc>
        <w:tc>
          <w:tcPr>
            <w:tcW w:w="1980" w:type="dxa"/>
            <w:tcBorders>
              <w:top w:val="single" w:sz="6" w:space="0" w:color="auto"/>
              <w:left w:val="nil"/>
              <w:bottom w:val="single" w:sz="6" w:space="0" w:color="auto"/>
              <w:right w:val="nil"/>
            </w:tcBorders>
            <w:shd w:val="clear" w:color="auto" w:fill="auto"/>
            <w:hideMark/>
          </w:tcPr>
          <w:p w14:paraId="738E6249"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Complete </w:t>
            </w:r>
          </w:p>
        </w:tc>
      </w:tr>
      <w:tr w:rsidR="00AD60A8" w:rsidRPr="00AD60A8" w14:paraId="4CF29088" w14:textId="77777777" w:rsidTr="00AD60A8">
        <w:trPr>
          <w:trHeight w:val="300"/>
        </w:trPr>
        <w:tc>
          <w:tcPr>
            <w:tcW w:w="3645" w:type="dxa"/>
            <w:tcBorders>
              <w:top w:val="single" w:sz="6" w:space="0" w:color="auto"/>
              <w:left w:val="nil"/>
              <w:bottom w:val="single" w:sz="6" w:space="0" w:color="auto"/>
              <w:right w:val="nil"/>
            </w:tcBorders>
            <w:shd w:val="clear" w:color="auto" w:fill="auto"/>
            <w:hideMark/>
          </w:tcPr>
          <w:p w14:paraId="74A30F5A"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Continue researching and brainstorming topics for the report to present at the next meeting  </w:t>
            </w:r>
          </w:p>
        </w:tc>
        <w:tc>
          <w:tcPr>
            <w:tcW w:w="1320" w:type="dxa"/>
            <w:tcBorders>
              <w:top w:val="single" w:sz="6" w:space="0" w:color="auto"/>
              <w:left w:val="nil"/>
              <w:bottom w:val="single" w:sz="6" w:space="0" w:color="auto"/>
              <w:right w:val="nil"/>
            </w:tcBorders>
            <w:shd w:val="clear" w:color="auto" w:fill="auto"/>
            <w:hideMark/>
          </w:tcPr>
          <w:p w14:paraId="2E90E61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010" w:type="dxa"/>
            <w:tcBorders>
              <w:top w:val="single" w:sz="6" w:space="0" w:color="auto"/>
              <w:left w:val="nil"/>
              <w:bottom w:val="single" w:sz="6" w:space="0" w:color="auto"/>
              <w:right w:val="nil"/>
            </w:tcBorders>
            <w:shd w:val="clear" w:color="auto" w:fill="auto"/>
            <w:hideMark/>
          </w:tcPr>
          <w:p w14:paraId="07D78D2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05/03/2024 </w:t>
            </w:r>
          </w:p>
        </w:tc>
        <w:tc>
          <w:tcPr>
            <w:tcW w:w="1980" w:type="dxa"/>
            <w:tcBorders>
              <w:top w:val="single" w:sz="6" w:space="0" w:color="auto"/>
              <w:left w:val="nil"/>
              <w:bottom w:val="single" w:sz="6" w:space="0" w:color="auto"/>
              <w:right w:val="nil"/>
            </w:tcBorders>
            <w:shd w:val="clear" w:color="auto" w:fill="auto"/>
            <w:hideMark/>
          </w:tcPr>
          <w:p w14:paraId="734F86C8" w14:textId="63472E1F"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r w:rsidR="00AB5F93">
              <w:rPr>
                <w:rFonts w:ascii="Times New Roman" w:eastAsia="Times New Roman" w:hAnsi="Times New Roman" w:cs="Times New Roman"/>
                <w:sz w:val="24"/>
                <w:szCs w:val="24"/>
                <w:lang w:val="en-AU" w:eastAsia="zh-CN" w:bidi="th-TH"/>
              </w:rPr>
              <w:t>In Progress</w:t>
            </w:r>
          </w:p>
        </w:tc>
      </w:tr>
      <w:tr w:rsidR="00AD60A8" w:rsidRPr="00AD60A8" w14:paraId="51A8F3ED" w14:textId="77777777" w:rsidTr="00AD60A8">
        <w:trPr>
          <w:trHeight w:val="300"/>
        </w:trPr>
        <w:tc>
          <w:tcPr>
            <w:tcW w:w="3645" w:type="dxa"/>
            <w:tcBorders>
              <w:top w:val="single" w:sz="6" w:space="0" w:color="auto"/>
              <w:left w:val="nil"/>
              <w:bottom w:val="single" w:sz="6" w:space="0" w:color="auto"/>
              <w:right w:val="nil"/>
            </w:tcBorders>
            <w:shd w:val="clear" w:color="auto" w:fill="auto"/>
            <w:hideMark/>
          </w:tcPr>
          <w:p w14:paraId="109F7E36"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Inform absent group members of meeting time via the new group chat </w:t>
            </w:r>
          </w:p>
        </w:tc>
        <w:tc>
          <w:tcPr>
            <w:tcW w:w="1320" w:type="dxa"/>
            <w:tcBorders>
              <w:top w:val="single" w:sz="6" w:space="0" w:color="auto"/>
              <w:left w:val="nil"/>
              <w:bottom w:val="single" w:sz="6" w:space="0" w:color="auto"/>
              <w:right w:val="nil"/>
            </w:tcBorders>
            <w:shd w:val="clear" w:color="auto" w:fill="auto"/>
            <w:hideMark/>
          </w:tcPr>
          <w:p w14:paraId="51B9980F"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2010" w:type="dxa"/>
            <w:tcBorders>
              <w:top w:val="single" w:sz="6" w:space="0" w:color="auto"/>
              <w:left w:val="nil"/>
              <w:bottom w:val="single" w:sz="6" w:space="0" w:color="auto"/>
              <w:right w:val="nil"/>
            </w:tcBorders>
            <w:shd w:val="clear" w:color="auto" w:fill="auto"/>
            <w:hideMark/>
          </w:tcPr>
          <w:p w14:paraId="580B6B5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29/02/2024 </w:t>
            </w:r>
          </w:p>
        </w:tc>
        <w:tc>
          <w:tcPr>
            <w:tcW w:w="1980" w:type="dxa"/>
            <w:tcBorders>
              <w:top w:val="single" w:sz="6" w:space="0" w:color="auto"/>
              <w:left w:val="nil"/>
              <w:bottom w:val="single" w:sz="6" w:space="0" w:color="auto"/>
              <w:right w:val="nil"/>
            </w:tcBorders>
            <w:shd w:val="clear" w:color="auto" w:fill="auto"/>
            <w:hideMark/>
          </w:tcPr>
          <w:p w14:paraId="4922A88D"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Complete </w:t>
            </w:r>
          </w:p>
        </w:tc>
      </w:tr>
    </w:tbl>
    <w:p w14:paraId="59A2A89B"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eastAsia="zh-CN" w:bidi="th-TH"/>
        </w:rPr>
      </w:pPr>
      <w:r w:rsidRPr="00AD60A8">
        <w:rPr>
          <w:rFonts w:ascii="Times New Roman" w:eastAsia="Times New Roman" w:hAnsi="Times New Roman" w:cs="Times New Roman"/>
          <w:sz w:val="24"/>
          <w:szCs w:val="24"/>
          <w:lang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305"/>
        <w:gridCol w:w="1260"/>
        <w:gridCol w:w="1260"/>
        <w:gridCol w:w="1260"/>
        <w:gridCol w:w="1260"/>
        <w:gridCol w:w="1380"/>
      </w:tblGrid>
      <w:tr w:rsidR="00AD60A8" w:rsidRPr="00AD60A8" w14:paraId="24D781F5" w14:textId="77777777" w:rsidTr="00AD60A8">
        <w:trPr>
          <w:trHeight w:val="300"/>
        </w:trPr>
        <w:tc>
          <w:tcPr>
            <w:tcW w:w="8985"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502B3686" w14:textId="77777777" w:rsidR="00AD60A8" w:rsidRPr="00AD60A8" w:rsidRDefault="00AD60A8" w:rsidP="007B2C5D">
            <w:pPr>
              <w:spacing w:after="0" w:line="360" w:lineRule="auto"/>
              <w:textAlignment w:val="baseline"/>
              <w:divId w:val="654067615"/>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FFFFFF"/>
                <w:sz w:val="24"/>
                <w:szCs w:val="24"/>
                <w:lang w:val="en-US" w:eastAsia="zh-CN" w:bidi="th-TH"/>
              </w:rPr>
              <w:t>6. Next Meeting</w:t>
            </w:r>
            <w:r w:rsidRPr="00AD60A8">
              <w:rPr>
                <w:rFonts w:ascii="Times New Roman" w:eastAsia="Times New Roman" w:hAnsi="Times New Roman" w:cs="Times New Roman"/>
                <w:color w:val="FFFFFF"/>
                <w:sz w:val="24"/>
                <w:szCs w:val="24"/>
                <w:lang w:val="en-AU" w:eastAsia="zh-CN" w:bidi="th-TH"/>
              </w:rPr>
              <w:t>  </w:t>
            </w:r>
          </w:p>
        </w:tc>
      </w:tr>
      <w:tr w:rsidR="00AD60A8" w:rsidRPr="00AD60A8" w14:paraId="1BD98129" w14:textId="77777777" w:rsidTr="00AD60A8">
        <w:trPr>
          <w:trHeight w:val="225"/>
        </w:trPr>
        <w:tc>
          <w:tcPr>
            <w:tcW w:w="2565"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7AA14E38"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Date:  </w:t>
            </w:r>
            <w:r w:rsidRPr="00AD60A8">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942BFB8"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05/03/2024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30C1B59C"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Time:  </w:t>
            </w:r>
            <w:r w:rsidRPr="00AD60A8">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260EB41"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2PM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2B2DDE5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Location:  </w:t>
            </w:r>
            <w:r w:rsidRPr="00AD60A8">
              <w:rPr>
                <w:rFonts w:ascii="Times New Roman" w:eastAsia="Times New Roman" w:hAnsi="Times New Roman" w:cs="Times New Roman"/>
                <w:sz w:val="24"/>
                <w:szCs w:val="24"/>
                <w:lang w:val="en-AU" w:eastAsia="zh-CN" w:bidi="th-TH"/>
              </w:rPr>
              <w:t>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19B6FB7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Ezone </w:t>
            </w:r>
          </w:p>
        </w:tc>
      </w:tr>
      <w:tr w:rsidR="00AD60A8" w:rsidRPr="00AD60A8" w14:paraId="7E1E2685" w14:textId="77777777" w:rsidTr="00AD60A8">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23CCA94"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i/>
                <w:sz w:val="24"/>
                <w:szCs w:val="24"/>
                <w:lang w:val="en-US" w:eastAsia="zh-CN" w:bidi="th-TH"/>
              </w:rPr>
              <w:t>Agenda:  </w:t>
            </w:r>
            <w:r w:rsidRPr="00AD60A8">
              <w:rPr>
                <w:rFonts w:ascii="Times New Roman" w:eastAsia="Times New Roman" w:hAnsi="Times New Roman" w:cs="Times New Roman"/>
                <w:sz w:val="24"/>
                <w:szCs w:val="24"/>
                <w:lang w:val="en-AU" w:eastAsia="zh-CN" w:bidi="th-TH"/>
              </w:rPr>
              <w:t>  </w:t>
            </w:r>
          </w:p>
        </w:tc>
        <w:tc>
          <w:tcPr>
            <w:tcW w:w="7710" w:type="dxa"/>
            <w:gridSpan w:val="6"/>
            <w:tcBorders>
              <w:top w:val="single" w:sz="6" w:space="0" w:color="auto"/>
              <w:left w:val="single" w:sz="6" w:space="0" w:color="auto"/>
              <w:bottom w:val="single" w:sz="6" w:space="0" w:color="auto"/>
              <w:right w:val="single" w:sz="6" w:space="0" w:color="auto"/>
            </w:tcBorders>
            <w:shd w:val="clear" w:color="auto" w:fill="auto"/>
            <w:hideMark/>
          </w:tcPr>
          <w:p w14:paraId="71344A95" w14:textId="77777777" w:rsidR="00AD60A8" w:rsidRPr="00AD60A8" w:rsidRDefault="00AD60A8"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Selected a project topic and send it to Cosi </w:t>
            </w:r>
          </w:p>
        </w:tc>
      </w:tr>
    </w:tbl>
    <w:p w14:paraId="1552C80B" w14:textId="77777777" w:rsidR="008E2681" w:rsidRPr="00DC20BE" w:rsidRDefault="008E2681" w:rsidP="007B2C5D">
      <w:pPr>
        <w:spacing w:after="0" w:line="360" w:lineRule="auto"/>
        <w:textAlignment w:val="baseline"/>
        <w:rPr>
          <w:rFonts w:ascii="Times New Roman" w:eastAsia="Times New Roman" w:hAnsi="Times New Roman" w:cs="Times New Roman"/>
          <w:b/>
          <w:sz w:val="24"/>
          <w:szCs w:val="24"/>
          <w:lang w:val="en-AU" w:eastAsia="zh-CN" w:bidi="th-TH"/>
        </w:rPr>
      </w:pPr>
    </w:p>
    <w:p w14:paraId="2E10BBC0" w14:textId="6D7AB517" w:rsidR="00AD60A8" w:rsidRPr="00AD60A8"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DC20BE">
        <w:rPr>
          <w:rFonts w:ascii="Times New Roman" w:eastAsia="Times New Roman" w:hAnsi="Times New Roman" w:cs="Times New Roman"/>
          <w:b/>
          <w:sz w:val="24"/>
          <w:szCs w:val="24"/>
          <w:lang w:val="en-AU" w:eastAsia="zh-CN" w:bidi="th-TH"/>
        </w:rPr>
        <w:t xml:space="preserve">Post Meeting </w:t>
      </w:r>
      <w:r w:rsidR="00AD60A8" w:rsidRPr="00AD60A8">
        <w:rPr>
          <w:rFonts w:ascii="Times New Roman" w:eastAsia="Times New Roman" w:hAnsi="Times New Roman" w:cs="Times New Roman"/>
          <w:b/>
          <w:sz w:val="24"/>
          <w:szCs w:val="24"/>
          <w:lang w:val="en-AU" w:eastAsia="zh-CN" w:bidi="th-TH"/>
        </w:rPr>
        <w:t>Team Reflection</w:t>
      </w:r>
    </w:p>
    <w:p w14:paraId="52FF7856" w14:textId="589C1CE6" w:rsidR="00AD60A8" w:rsidRPr="00AD60A8" w:rsidRDefault="00AD60A8"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sz w:val="24"/>
          <w:szCs w:val="24"/>
          <w:lang w:val="en-AU" w:eastAsia="zh-CN" w:bidi="th-TH"/>
        </w:rPr>
        <w:t xml:space="preserve">As this was the first meeting, group members were familiarising themselves with each other and getting to know each other and what they do. The meeting was intended to be a kick off meeting for the project but with less than half attendance it was noticeable that the selected time was not suitable for most group members. This highlighted the issue we had, having created a Facebook group chat with all those who attended the first practical class on Tuesday and only emailing those who did not attend. Thus, those who were not in the Facebook group did not know about the meeting. This issue was quickly resolved by creating a Microsoft Teams chat which everyone would have access to for the </w:t>
      </w:r>
      <w:r w:rsidR="00E93EA4" w:rsidRPr="00AD60A8">
        <w:rPr>
          <w:rFonts w:ascii="Times New Roman" w:eastAsia="Times New Roman" w:hAnsi="Times New Roman" w:cs="Times New Roman"/>
          <w:sz w:val="24"/>
          <w:szCs w:val="24"/>
          <w:lang w:val="en-AU" w:eastAsia="zh-CN" w:bidi="th-TH"/>
        </w:rPr>
        <w:t>rest</w:t>
      </w:r>
      <w:r w:rsidRPr="00AD60A8">
        <w:rPr>
          <w:rFonts w:ascii="Times New Roman" w:eastAsia="Times New Roman" w:hAnsi="Times New Roman" w:cs="Times New Roman"/>
          <w:sz w:val="24"/>
          <w:szCs w:val="24"/>
          <w:lang w:val="en-AU" w:eastAsia="zh-CN" w:bidi="th-TH"/>
        </w:rPr>
        <w:t xml:space="preserve"> of the project. Of those who attended, there was good respect for each other, and communication was effective, giving each other the task and responsibilities of finding a project to </w:t>
      </w:r>
      <w:r w:rsidRPr="00DC20BE">
        <w:rPr>
          <w:rFonts w:ascii="Times New Roman" w:eastAsia="Times New Roman" w:hAnsi="Times New Roman" w:cs="Times New Roman"/>
          <w:sz w:val="24"/>
          <w:szCs w:val="24"/>
          <w:lang w:val="en-AU" w:eastAsia="zh-CN" w:bidi="th-TH"/>
        </w:rPr>
        <w:t>research</w:t>
      </w:r>
      <w:r w:rsidRPr="00AD60A8">
        <w:rPr>
          <w:rFonts w:ascii="Times New Roman" w:eastAsia="Times New Roman" w:hAnsi="Times New Roman" w:cs="Times New Roman"/>
          <w:sz w:val="24"/>
          <w:szCs w:val="24"/>
          <w:lang w:val="en-AU" w:eastAsia="zh-CN" w:bidi="th-TH"/>
        </w:rPr>
        <w:t>. </w:t>
      </w:r>
    </w:p>
    <w:p w14:paraId="21B25114" w14:textId="7E26793F" w:rsidR="009521A7" w:rsidRPr="00DC20BE" w:rsidRDefault="009521A7" w:rsidP="007B2C5D">
      <w:pPr>
        <w:spacing w:line="360" w:lineRule="auto"/>
        <w:jc w:val="both"/>
        <w:rPr>
          <w:rFonts w:ascii="Times New Roman" w:hAnsi="Times New Roman" w:cs="Times New Roman"/>
          <w:sz w:val="24"/>
          <w:szCs w:val="24"/>
          <w:lang w:val="en-AU"/>
        </w:rPr>
      </w:pPr>
    </w:p>
    <w:p w14:paraId="6487FB90" w14:textId="77777777" w:rsidR="00DC20BE" w:rsidRPr="00DC20BE" w:rsidRDefault="00DC20BE" w:rsidP="007B2C5D">
      <w:pPr>
        <w:spacing w:line="360" w:lineRule="auto"/>
        <w:jc w:val="both"/>
        <w:rPr>
          <w:rFonts w:ascii="Times New Roman" w:hAnsi="Times New Roman" w:cs="Times New Roman"/>
          <w:sz w:val="24"/>
          <w:szCs w:val="24"/>
          <w:lang w:val="en-AU"/>
        </w:rPr>
      </w:pPr>
    </w:p>
    <w:p w14:paraId="695E6D7C" w14:textId="77777777" w:rsidR="00DC20BE" w:rsidRPr="00DC20BE" w:rsidRDefault="00DC20BE" w:rsidP="007B2C5D">
      <w:pPr>
        <w:spacing w:line="360" w:lineRule="auto"/>
        <w:jc w:val="both"/>
        <w:rPr>
          <w:rFonts w:ascii="Times New Roman" w:hAnsi="Times New Roman" w:cs="Times New Roman"/>
          <w:sz w:val="24"/>
          <w:szCs w:val="24"/>
          <w:lang w:val="en-AU"/>
        </w:rPr>
      </w:pPr>
    </w:p>
    <w:p w14:paraId="02661C44" w14:textId="77777777" w:rsidR="00191811" w:rsidRPr="00DC20BE" w:rsidRDefault="00191811" w:rsidP="007B2C5D">
      <w:pPr>
        <w:spacing w:line="360" w:lineRule="auto"/>
        <w:jc w:val="both"/>
        <w:rPr>
          <w:rFonts w:ascii="Times New Roman" w:hAnsi="Times New Roman" w:cs="Times New Roman"/>
          <w:sz w:val="24"/>
          <w:szCs w:val="24"/>
          <w:lang w:val="en-AU"/>
        </w:rPr>
      </w:pPr>
    </w:p>
    <w:p w14:paraId="7C362F91" w14:textId="77777777" w:rsidR="002178CF" w:rsidRDefault="002178CF" w:rsidP="007B2C5D">
      <w:pPr>
        <w:spacing w:line="360" w:lineRule="auto"/>
        <w:jc w:val="both"/>
        <w:rPr>
          <w:rFonts w:ascii="Times New Roman" w:hAnsi="Times New Roman" w:cs="Times New Roman"/>
          <w:sz w:val="24"/>
          <w:szCs w:val="24"/>
          <w:lang w:val="en-AU"/>
        </w:rPr>
      </w:pPr>
    </w:p>
    <w:p w14:paraId="161FF8F9" w14:textId="77777777" w:rsidR="00AB5F93" w:rsidRDefault="00AB5F93" w:rsidP="007B2C5D">
      <w:pPr>
        <w:spacing w:line="360" w:lineRule="auto"/>
        <w:jc w:val="both"/>
        <w:rPr>
          <w:rFonts w:ascii="Times New Roman" w:hAnsi="Times New Roman" w:cs="Times New Roman"/>
          <w:sz w:val="24"/>
          <w:szCs w:val="24"/>
          <w:lang w:val="en-AU"/>
        </w:rPr>
      </w:pPr>
    </w:p>
    <w:p w14:paraId="779BA82C" w14:textId="77777777" w:rsidR="00222F96" w:rsidRPr="00DC20BE" w:rsidRDefault="00222F96" w:rsidP="007B2C5D">
      <w:pPr>
        <w:spacing w:line="360" w:lineRule="auto"/>
        <w:jc w:val="both"/>
        <w:rPr>
          <w:rFonts w:ascii="Times New Roman" w:hAnsi="Times New Roman" w:cs="Times New Roman"/>
          <w:sz w:val="24"/>
          <w:szCs w:val="24"/>
          <w:lang w:val="en-AU"/>
        </w:rPr>
      </w:pPr>
    </w:p>
    <w:p w14:paraId="41775948" w14:textId="60481BF1" w:rsidR="00AD4C26" w:rsidRPr="00DC20BE" w:rsidRDefault="00DC20BE"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r w:rsidRPr="00AD60A8">
        <w:rPr>
          <w:rFonts w:ascii="Times New Roman" w:eastAsia="Times New Roman" w:hAnsi="Times New Roman" w:cs="Times New Roman"/>
          <w:b/>
          <w:bCs/>
          <w:color w:val="000000"/>
          <w:sz w:val="24"/>
          <w:szCs w:val="24"/>
          <w:lang w:val="en-US" w:eastAsia="zh-CN" w:bidi="th-TH"/>
        </w:rPr>
        <w:t xml:space="preserve">MEETING </w:t>
      </w:r>
      <w:r w:rsidRPr="00DC20BE">
        <w:rPr>
          <w:rFonts w:ascii="Times New Roman" w:eastAsia="Times New Roman" w:hAnsi="Times New Roman" w:cs="Times New Roman"/>
          <w:b/>
          <w:bCs/>
          <w:color w:val="000000"/>
          <w:sz w:val="24"/>
          <w:szCs w:val="24"/>
          <w:lang w:val="en-US" w:eastAsia="zh-CN" w:bidi="th-TH"/>
        </w:rPr>
        <w:t xml:space="preserve">2 </w:t>
      </w:r>
      <w:r w:rsidRPr="00AD60A8">
        <w:rPr>
          <w:rFonts w:ascii="Times New Roman" w:eastAsia="Times New Roman" w:hAnsi="Times New Roman" w:cs="Times New Roman"/>
          <w:b/>
          <w:bCs/>
          <w:color w:val="000000"/>
          <w:sz w:val="24"/>
          <w:szCs w:val="24"/>
          <w:lang w:val="en-US" w:eastAsia="zh-CN" w:bidi="th-TH"/>
        </w:rPr>
        <w:t>MINUTES</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70"/>
      </w:tblGrid>
      <w:tr w:rsidR="00191811" w:rsidRPr="00191811" w14:paraId="21595792" w14:textId="77777777" w:rsidTr="00191811">
        <w:trPr>
          <w:trHeight w:val="300"/>
        </w:trPr>
        <w:tc>
          <w:tcPr>
            <w:tcW w:w="2730" w:type="dxa"/>
            <w:tcBorders>
              <w:top w:val="nil"/>
              <w:left w:val="nil"/>
              <w:bottom w:val="single" w:sz="6" w:space="0" w:color="auto"/>
              <w:right w:val="nil"/>
            </w:tcBorders>
            <w:shd w:val="clear" w:color="auto" w:fill="auto"/>
            <w:hideMark/>
          </w:tcPr>
          <w:p w14:paraId="7BB4EA2C" w14:textId="77777777" w:rsidR="00191811" w:rsidRPr="00191811" w:rsidRDefault="00191811" w:rsidP="007B2C5D">
            <w:pPr>
              <w:spacing w:after="0" w:line="360" w:lineRule="auto"/>
              <w:textAlignment w:val="baseline"/>
              <w:rPr>
                <w:rFonts w:asciiTheme="majorBidi" w:eastAsia="Times New Roman" w:hAnsiTheme="majorBidi" w:cstheme="majorBidi"/>
                <w:b/>
                <w:i/>
                <w:color w:val="2F5496"/>
                <w:sz w:val="24"/>
                <w:szCs w:val="24"/>
                <w:lang w:val="en-AU" w:eastAsia="zh-CN" w:bidi="th-TH"/>
              </w:rPr>
            </w:pPr>
            <w:r w:rsidRPr="00191811">
              <w:rPr>
                <w:rFonts w:asciiTheme="majorBidi" w:eastAsia="Times New Roman" w:hAnsiTheme="majorBidi" w:cstheme="majorBidi"/>
                <w:b/>
                <w:bCs/>
                <w:color w:val="2F5496"/>
                <w:sz w:val="24"/>
                <w:szCs w:val="24"/>
                <w:lang w:val="en-US" w:eastAsia="zh-CN" w:bidi="th-TH"/>
              </w:rPr>
              <w:t>Date of Meeting:</w:t>
            </w:r>
            <w:r w:rsidRPr="00191811">
              <w:rPr>
                <w:rFonts w:asciiTheme="majorBidi" w:eastAsia="Times New Roman" w:hAnsiTheme="majorBidi" w:cstheme="majorBidi"/>
                <w:b/>
                <w:color w:val="2F5496"/>
                <w:sz w:val="24"/>
                <w:szCs w:val="24"/>
                <w:lang w:val="en-US" w:eastAsia="zh-CN" w:bidi="th-TH"/>
              </w:rPr>
              <w:t xml:space="preserve"> </w:t>
            </w:r>
            <w:r w:rsidRPr="00191811">
              <w:rPr>
                <w:rFonts w:asciiTheme="majorBidi" w:eastAsia="Times New Roman" w:hAnsiTheme="majorBidi" w:cstheme="majorBidi"/>
                <w:b/>
                <w:i/>
                <w:color w:val="2F5496"/>
                <w:sz w:val="24"/>
                <w:szCs w:val="24"/>
                <w:lang w:val="en-AU" w:eastAsia="zh-CN" w:bidi="th-TH"/>
              </w:rPr>
              <w:t> </w:t>
            </w:r>
            <w:r w:rsidRPr="00191811">
              <w:rPr>
                <w:rFonts w:asciiTheme="majorBidi" w:eastAsia="Times New Roman" w:hAnsiTheme="majorBidi" w:cstheme="majorBidi"/>
                <w:b/>
                <w:i/>
                <w:color w:val="2F5496"/>
                <w:sz w:val="24"/>
                <w:szCs w:val="24"/>
                <w:lang w:val="en-AU" w:eastAsia="zh-CN" w:bidi="th-TH"/>
              </w:rPr>
              <w:br/>
            </w:r>
            <w:r w:rsidRPr="00191811">
              <w:rPr>
                <w:rFonts w:asciiTheme="majorBidi" w:eastAsia="Times New Roman" w:hAnsiTheme="majorBidi" w:cstheme="majorBidi"/>
                <w:b/>
                <w:color w:val="2F5496"/>
                <w:sz w:val="24"/>
                <w:szCs w:val="24"/>
                <w:lang w:val="en-US" w:eastAsia="zh-CN" w:bidi="th-TH"/>
              </w:rPr>
              <w:t>05/03/2024</w:t>
            </w:r>
            <w:r w:rsidRPr="00191811">
              <w:rPr>
                <w:rFonts w:asciiTheme="majorBidi" w:eastAsia="Times New Roman" w:hAnsiTheme="majorBidi" w:cstheme="majorBidi"/>
                <w:b/>
                <w:i/>
                <w:color w:val="2F5496"/>
                <w:sz w:val="24"/>
                <w:szCs w:val="24"/>
                <w:lang w:val="en-AU" w:eastAsia="zh-CN" w:bidi="th-TH"/>
              </w:rPr>
              <w:t> </w:t>
            </w:r>
          </w:p>
        </w:tc>
        <w:tc>
          <w:tcPr>
            <w:tcW w:w="6270" w:type="dxa"/>
            <w:tcBorders>
              <w:top w:val="nil"/>
              <w:left w:val="nil"/>
              <w:bottom w:val="single" w:sz="6" w:space="0" w:color="auto"/>
              <w:right w:val="nil"/>
            </w:tcBorders>
            <w:shd w:val="clear" w:color="auto" w:fill="auto"/>
            <w:hideMark/>
          </w:tcPr>
          <w:p w14:paraId="18ABA781" w14:textId="77777777" w:rsidR="005A2DC7" w:rsidRPr="00927AF4" w:rsidRDefault="00191811" w:rsidP="007B2C5D">
            <w:pPr>
              <w:spacing w:after="0" w:line="360" w:lineRule="auto"/>
              <w:textAlignment w:val="baseline"/>
              <w:rPr>
                <w:rFonts w:asciiTheme="majorBidi" w:eastAsia="Times New Roman" w:hAnsiTheme="majorBidi" w:cstheme="majorBidi"/>
                <w:b/>
                <w:color w:val="2F5496"/>
                <w:sz w:val="24"/>
                <w:szCs w:val="24"/>
                <w:lang w:val="en-US" w:eastAsia="zh-CN" w:bidi="th-TH"/>
              </w:rPr>
            </w:pPr>
            <w:r w:rsidRPr="00191811">
              <w:rPr>
                <w:rFonts w:asciiTheme="majorBidi" w:eastAsia="Times New Roman" w:hAnsiTheme="majorBidi" w:cstheme="majorBidi"/>
                <w:b/>
                <w:bCs/>
                <w:color w:val="2F5496"/>
                <w:sz w:val="24"/>
                <w:szCs w:val="24"/>
                <w:lang w:val="en-US" w:eastAsia="zh-CN" w:bidi="th-TH"/>
              </w:rPr>
              <w:t>Location:</w:t>
            </w:r>
            <w:r w:rsidRPr="00191811">
              <w:rPr>
                <w:rFonts w:asciiTheme="majorBidi" w:eastAsia="Times New Roman" w:hAnsiTheme="majorBidi" w:cstheme="majorBidi"/>
                <w:b/>
                <w:color w:val="2F5496"/>
                <w:sz w:val="24"/>
                <w:szCs w:val="24"/>
                <w:lang w:val="en-US" w:eastAsia="zh-CN" w:bidi="th-TH"/>
              </w:rPr>
              <w:t xml:space="preserve"> Ezone North Meeting Room 20</w:t>
            </w:r>
            <w:r w:rsidRPr="00927AF4">
              <w:rPr>
                <w:rFonts w:asciiTheme="majorBidi" w:eastAsia="Times New Roman" w:hAnsiTheme="majorBidi" w:cstheme="majorBidi"/>
                <w:b/>
                <w:color w:val="2F5496"/>
                <w:sz w:val="24"/>
                <w:szCs w:val="24"/>
                <w:lang w:val="en-US" w:eastAsia="zh-CN" w:bidi="th-TH"/>
              </w:rPr>
              <w:t>3</w:t>
            </w:r>
          </w:p>
          <w:p w14:paraId="668898C3" w14:textId="7EC64E02" w:rsidR="00191811" w:rsidRPr="00191811" w:rsidRDefault="00191811" w:rsidP="007B2C5D">
            <w:pPr>
              <w:spacing w:after="0" w:line="360" w:lineRule="auto"/>
              <w:textAlignment w:val="baseline"/>
              <w:rPr>
                <w:rFonts w:asciiTheme="majorBidi" w:eastAsia="Times New Roman" w:hAnsiTheme="majorBidi" w:cstheme="majorBidi"/>
                <w:b/>
                <w:i/>
                <w:color w:val="2F5496"/>
                <w:sz w:val="24"/>
                <w:szCs w:val="24"/>
                <w:lang w:val="en-AU" w:eastAsia="zh-CN" w:bidi="th-TH"/>
              </w:rPr>
            </w:pPr>
            <w:r w:rsidRPr="00191811">
              <w:rPr>
                <w:rFonts w:asciiTheme="majorBidi" w:eastAsia="Times New Roman" w:hAnsiTheme="majorBidi" w:cstheme="majorBidi"/>
                <w:b/>
                <w:bCs/>
                <w:color w:val="2F5496"/>
                <w:sz w:val="24"/>
                <w:szCs w:val="24"/>
                <w:lang w:val="en-US" w:eastAsia="zh-CN" w:bidi="th-TH"/>
              </w:rPr>
              <w:t xml:space="preserve">Chair: </w:t>
            </w:r>
            <w:r w:rsidRPr="00191811">
              <w:rPr>
                <w:rFonts w:asciiTheme="majorBidi" w:eastAsia="Times New Roman" w:hAnsiTheme="majorBidi" w:cstheme="majorBidi"/>
                <w:b/>
                <w:bCs/>
                <w:i/>
                <w:iCs/>
                <w:color w:val="2F5496"/>
                <w:sz w:val="24"/>
                <w:szCs w:val="24"/>
                <w:lang w:val="en-AU" w:eastAsia="zh-CN" w:bidi="th-TH"/>
              </w:rPr>
              <w:t>Tatenda Makova </w:t>
            </w:r>
            <w:r w:rsidRPr="00191811">
              <w:rPr>
                <w:rFonts w:asciiTheme="majorBidi" w:eastAsia="Times New Roman" w:hAnsiTheme="majorBidi" w:cstheme="majorBidi"/>
                <w:b/>
                <w:i/>
                <w:color w:val="2F5496"/>
                <w:sz w:val="24"/>
                <w:szCs w:val="24"/>
                <w:lang w:val="en-AU" w:eastAsia="zh-CN" w:bidi="th-TH"/>
              </w:rPr>
              <w:t> </w:t>
            </w:r>
          </w:p>
        </w:tc>
      </w:tr>
      <w:tr w:rsidR="00191811" w:rsidRPr="00191811" w14:paraId="3819DC17" w14:textId="77777777" w:rsidTr="00191811">
        <w:trPr>
          <w:trHeight w:val="300"/>
        </w:trPr>
        <w:tc>
          <w:tcPr>
            <w:tcW w:w="2730" w:type="dxa"/>
            <w:tcBorders>
              <w:top w:val="single" w:sz="6" w:space="0" w:color="auto"/>
              <w:left w:val="nil"/>
              <w:bottom w:val="single" w:sz="6" w:space="0" w:color="auto"/>
              <w:right w:val="nil"/>
            </w:tcBorders>
            <w:shd w:val="clear" w:color="auto" w:fill="auto"/>
            <w:hideMark/>
          </w:tcPr>
          <w:p w14:paraId="7B8130A3" w14:textId="77777777" w:rsidR="00191811" w:rsidRPr="00191811" w:rsidRDefault="00191811" w:rsidP="007B2C5D">
            <w:pPr>
              <w:spacing w:after="0" w:line="360" w:lineRule="auto"/>
              <w:textAlignment w:val="baseline"/>
              <w:rPr>
                <w:rFonts w:asciiTheme="majorBidi" w:eastAsia="Times New Roman" w:hAnsiTheme="majorBidi" w:cstheme="majorBidi"/>
                <w:b/>
                <w:i/>
                <w:color w:val="2F5496"/>
                <w:sz w:val="24"/>
                <w:szCs w:val="24"/>
                <w:lang w:val="en-AU" w:eastAsia="zh-CN" w:bidi="th-TH"/>
              </w:rPr>
            </w:pPr>
            <w:r w:rsidRPr="00191811">
              <w:rPr>
                <w:rFonts w:asciiTheme="majorBidi" w:eastAsia="Times New Roman" w:hAnsiTheme="majorBidi" w:cstheme="majorBidi"/>
                <w:b/>
                <w:bCs/>
                <w:color w:val="2F5496"/>
                <w:sz w:val="24"/>
                <w:szCs w:val="24"/>
                <w:lang w:val="en-US" w:eastAsia="zh-CN" w:bidi="th-TH"/>
              </w:rPr>
              <w:t>Minutes Prepared By: </w:t>
            </w:r>
            <w:r w:rsidRPr="00191811">
              <w:rPr>
                <w:rFonts w:asciiTheme="majorBidi" w:eastAsia="Times New Roman" w:hAnsiTheme="majorBidi" w:cstheme="majorBidi"/>
                <w:b/>
                <w:i/>
                <w:color w:val="2F5496"/>
                <w:sz w:val="24"/>
                <w:szCs w:val="24"/>
                <w:lang w:val="en-AU" w:eastAsia="zh-CN" w:bidi="th-TH"/>
              </w:rPr>
              <w:t> </w:t>
            </w:r>
          </w:p>
          <w:p w14:paraId="2633CAB0" w14:textId="77777777" w:rsidR="00191811" w:rsidRPr="00191811" w:rsidRDefault="00191811" w:rsidP="007B2C5D">
            <w:pPr>
              <w:spacing w:after="0" w:line="360" w:lineRule="auto"/>
              <w:textAlignment w:val="baseline"/>
              <w:rPr>
                <w:rFonts w:asciiTheme="majorBidi" w:eastAsia="Times New Roman" w:hAnsiTheme="majorBidi" w:cstheme="majorBidi"/>
                <w:b/>
                <w:i/>
                <w:color w:val="2F5496"/>
                <w:sz w:val="24"/>
                <w:szCs w:val="24"/>
                <w:lang w:val="en-AU" w:eastAsia="zh-CN" w:bidi="th-TH"/>
              </w:rPr>
            </w:pPr>
            <w:r w:rsidRPr="00191811">
              <w:rPr>
                <w:rFonts w:asciiTheme="majorBidi" w:eastAsia="Times New Roman" w:hAnsiTheme="majorBidi" w:cstheme="majorBidi"/>
                <w:b/>
                <w:bCs/>
                <w:color w:val="2F5496"/>
                <w:sz w:val="24"/>
                <w:szCs w:val="24"/>
                <w:lang w:val="en-US" w:eastAsia="zh-CN" w:bidi="th-TH"/>
              </w:rPr>
              <w:t>Mick Luu </w:t>
            </w:r>
            <w:r w:rsidRPr="00191811">
              <w:rPr>
                <w:rFonts w:asciiTheme="majorBidi" w:eastAsia="Times New Roman" w:hAnsiTheme="majorBidi" w:cstheme="majorBidi"/>
                <w:b/>
                <w:i/>
                <w:color w:val="2F5496"/>
                <w:sz w:val="24"/>
                <w:szCs w:val="24"/>
                <w:lang w:val="en-AU" w:eastAsia="zh-CN" w:bidi="th-TH"/>
              </w:rPr>
              <w:t> </w:t>
            </w:r>
          </w:p>
        </w:tc>
        <w:tc>
          <w:tcPr>
            <w:tcW w:w="6270" w:type="dxa"/>
            <w:tcBorders>
              <w:top w:val="single" w:sz="6" w:space="0" w:color="auto"/>
              <w:left w:val="nil"/>
              <w:bottom w:val="single" w:sz="6" w:space="0" w:color="auto"/>
              <w:right w:val="nil"/>
            </w:tcBorders>
            <w:shd w:val="clear" w:color="auto" w:fill="auto"/>
            <w:hideMark/>
          </w:tcPr>
          <w:p w14:paraId="2BF383F3" w14:textId="77777777" w:rsidR="00191811" w:rsidRPr="00191811" w:rsidRDefault="00191811" w:rsidP="007B2C5D">
            <w:pPr>
              <w:spacing w:after="0" w:line="360" w:lineRule="auto"/>
              <w:textAlignment w:val="baseline"/>
              <w:rPr>
                <w:rFonts w:asciiTheme="majorBidi" w:eastAsia="Times New Roman" w:hAnsiTheme="majorBidi" w:cstheme="majorBidi"/>
                <w:b/>
                <w:sz w:val="24"/>
                <w:szCs w:val="24"/>
                <w:lang w:val="en-AU" w:eastAsia="zh-CN" w:bidi="th-TH"/>
              </w:rPr>
            </w:pPr>
            <w:r w:rsidRPr="00191811">
              <w:rPr>
                <w:rFonts w:asciiTheme="majorBidi" w:eastAsia="Times New Roman" w:hAnsiTheme="majorBidi" w:cstheme="majorBidi"/>
                <w:b/>
                <w:sz w:val="24"/>
                <w:szCs w:val="24"/>
                <w:lang w:val="en-AU" w:eastAsia="zh-CN" w:bidi="th-TH"/>
              </w:rPr>
              <w:t> </w:t>
            </w:r>
          </w:p>
        </w:tc>
      </w:tr>
      <w:tr w:rsidR="00191811" w:rsidRPr="00191811" w14:paraId="4E7805D2" w14:textId="77777777" w:rsidTr="00191811">
        <w:trPr>
          <w:trHeight w:val="300"/>
        </w:trPr>
        <w:tc>
          <w:tcPr>
            <w:tcW w:w="900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31D3DE3" w14:textId="02049AD3" w:rsidR="00191811" w:rsidRPr="00191811" w:rsidRDefault="00191811" w:rsidP="007B2C5D">
            <w:pPr>
              <w:spacing w:after="0" w:line="360" w:lineRule="auto"/>
              <w:textAlignment w:val="baseline"/>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 xml:space="preserve">1. Purpose of Meeting </w:t>
            </w:r>
          </w:p>
          <w:p w14:paraId="23DC1E02"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To assign group members with different topics of the report to research.</w:t>
            </w:r>
            <w:r w:rsidRPr="00191811">
              <w:rPr>
                <w:rFonts w:asciiTheme="majorBidi" w:eastAsia="Times New Roman" w:hAnsiTheme="majorBidi" w:cstheme="majorBidi"/>
                <w:sz w:val="24"/>
                <w:szCs w:val="24"/>
                <w:lang w:val="en-AU" w:eastAsia="zh-CN" w:bidi="th-TH"/>
              </w:rPr>
              <w:t> </w:t>
            </w:r>
          </w:p>
        </w:tc>
      </w:tr>
    </w:tbl>
    <w:p w14:paraId="6D8433FC"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48"/>
        <w:gridCol w:w="2249"/>
        <w:gridCol w:w="2248"/>
      </w:tblGrid>
      <w:tr w:rsidR="00191811" w:rsidRPr="00191811" w14:paraId="27059043" w14:textId="77777777" w:rsidTr="00191811">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3CB3D91" w14:textId="77777777" w:rsidR="00191811" w:rsidRPr="00191811" w:rsidRDefault="00191811" w:rsidP="007B2C5D">
            <w:pPr>
              <w:spacing w:after="0" w:line="360" w:lineRule="auto"/>
              <w:textAlignment w:val="baseline"/>
              <w:divId w:val="1725056759"/>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2. Attendance at Meeting  </w:t>
            </w:r>
            <w:r w:rsidRPr="00191811">
              <w:rPr>
                <w:rFonts w:asciiTheme="majorBidi" w:eastAsia="Times New Roman" w:hAnsiTheme="majorBidi" w:cstheme="majorBidi"/>
                <w:color w:val="FFFFFF"/>
                <w:sz w:val="24"/>
                <w:szCs w:val="24"/>
                <w:lang w:val="en-AU" w:eastAsia="zh-CN" w:bidi="th-TH"/>
              </w:rPr>
              <w:t> </w:t>
            </w:r>
          </w:p>
        </w:tc>
      </w:tr>
      <w:tr w:rsidR="00623F8D" w:rsidRPr="00191811" w14:paraId="374B8838" w14:textId="77777777" w:rsidTr="00191811">
        <w:trPr>
          <w:trHeight w:val="300"/>
        </w:trPr>
        <w:tc>
          <w:tcPr>
            <w:tcW w:w="2250" w:type="dxa"/>
            <w:tcBorders>
              <w:top w:val="single" w:sz="6" w:space="0" w:color="auto"/>
              <w:left w:val="nil"/>
              <w:bottom w:val="single" w:sz="6" w:space="0" w:color="auto"/>
              <w:right w:val="nil"/>
            </w:tcBorders>
            <w:shd w:val="clear" w:color="auto" w:fill="FFFFFF"/>
            <w:hideMark/>
          </w:tcPr>
          <w:p w14:paraId="1B7C10BE" w14:textId="77777777" w:rsidR="00191811" w:rsidRPr="00191811" w:rsidRDefault="00191811" w:rsidP="007B2C5D">
            <w:pPr>
              <w:spacing w:after="0" w:line="360" w:lineRule="auto"/>
              <w:textAlignment w:val="baseline"/>
              <w:rPr>
                <w:rFonts w:asciiTheme="majorBidi" w:eastAsia="Times New Roman" w:hAnsiTheme="majorBidi" w:cstheme="majorBidi"/>
                <w:i/>
                <w:iCs/>
                <w:color w:val="2F5496"/>
                <w:sz w:val="24"/>
                <w:szCs w:val="24"/>
                <w:lang w:val="en-AU" w:eastAsia="zh-CN" w:bidi="th-TH"/>
              </w:rPr>
            </w:pPr>
            <w:r w:rsidRPr="00191811">
              <w:rPr>
                <w:rFonts w:asciiTheme="majorBidi" w:eastAsia="Times New Roman" w:hAnsiTheme="majorBidi" w:cstheme="majorBidi"/>
                <w:i/>
                <w:iCs/>
                <w:color w:val="2F5496"/>
                <w:sz w:val="24"/>
                <w:szCs w:val="24"/>
                <w:lang w:val="en-US" w:eastAsia="zh-CN" w:bidi="th-TH"/>
              </w:rPr>
              <w:t>Name</w:t>
            </w:r>
            <w:r w:rsidRPr="00191811">
              <w:rPr>
                <w:rFonts w:asciiTheme="majorBidi" w:eastAsia="Times New Roman" w:hAnsiTheme="majorBidi" w:cstheme="majorBidi"/>
                <w:i/>
                <w:iCs/>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019AF78F"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3117D4B5" w14:textId="77777777" w:rsidR="00191811" w:rsidRPr="00191811" w:rsidRDefault="00191811" w:rsidP="007B2C5D">
            <w:pPr>
              <w:spacing w:after="0" w:line="360" w:lineRule="auto"/>
              <w:textAlignment w:val="baseline"/>
              <w:rPr>
                <w:rFonts w:asciiTheme="majorBidi" w:eastAsia="Times New Roman" w:hAnsiTheme="majorBidi" w:cstheme="majorBidi"/>
                <w:i/>
                <w:iCs/>
                <w:color w:val="2F5496"/>
                <w:sz w:val="24"/>
                <w:szCs w:val="24"/>
                <w:lang w:val="en-AU" w:eastAsia="zh-CN" w:bidi="th-TH"/>
              </w:rPr>
            </w:pPr>
            <w:r w:rsidRPr="00191811">
              <w:rPr>
                <w:rFonts w:asciiTheme="majorBidi" w:eastAsia="Times New Roman" w:hAnsiTheme="majorBidi" w:cstheme="majorBidi"/>
                <w:i/>
                <w:iCs/>
                <w:color w:val="2F5496"/>
                <w:sz w:val="24"/>
                <w:szCs w:val="24"/>
                <w:lang w:val="en-US" w:eastAsia="zh-CN" w:bidi="th-TH"/>
              </w:rPr>
              <w:t>Minutes Approval </w:t>
            </w:r>
            <w:r w:rsidRPr="00191811">
              <w:rPr>
                <w:rFonts w:asciiTheme="majorBidi" w:eastAsia="Times New Roman" w:hAnsiTheme="majorBidi" w:cstheme="majorBidi"/>
                <w:i/>
                <w:iCs/>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A480097"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r>
      <w:tr w:rsidR="00623F8D" w:rsidRPr="00191811" w14:paraId="22BDDC18" w14:textId="77777777" w:rsidTr="00191811">
        <w:trPr>
          <w:trHeight w:val="300"/>
        </w:trPr>
        <w:tc>
          <w:tcPr>
            <w:tcW w:w="2250" w:type="dxa"/>
            <w:tcBorders>
              <w:top w:val="single" w:sz="6" w:space="0" w:color="auto"/>
              <w:left w:val="nil"/>
              <w:bottom w:val="single" w:sz="6" w:space="0" w:color="auto"/>
              <w:right w:val="nil"/>
            </w:tcBorders>
            <w:shd w:val="clear" w:color="auto" w:fill="auto"/>
            <w:hideMark/>
          </w:tcPr>
          <w:p w14:paraId="67B5A907"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Rachel Tausem</w:t>
            </w: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F2265D5"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5A972A0"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YES</w:t>
            </w: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09F1A38"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r>
      <w:tr w:rsidR="00623F8D" w:rsidRPr="00191811" w14:paraId="440572EE" w14:textId="77777777" w:rsidTr="00191811">
        <w:trPr>
          <w:trHeight w:val="435"/>
        </w:trPr>
        <w:tc>
          <w:tcPr>
            <w:tcW w:w="2250" w:type="dxa"/>
            <w:tcBorders>
              <w:top w:val="single" w:sz="6" w:space="0" w:color="auto"/>
              <w:left w:val="nil"/>
              <w:bottom w:val="single" w:sz="6" w:space="0" w:color="auto"/>
              <w:right w:val="nil"/>
            </w:tcBorders>
            <w:shd w:val="clear" w:color="auto" w:fill="auto"/>
            <w:hideMark/>
          </w:tcPr>
          <w:p w14:paraId="68B14109" w14:textId="6C0E7446"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Pritam</w:t>
            </w:r>
            <w:r w:rsidRPr="00191811">
              <w:rPr>
                <w:rFonts w:asciiTheme="majorBidi" w:eastAsia="Times New Roman" w:hAnsiTheme="majorBidi" w:cstheme="majorBidi"/>
                <w:sz w:val="24"/>
                <w:szCs w:val="24"/>
                <w:lang w:val="en-AU" w:eastAsia="zh-CN" w:bidi="th-TH"/>
              </w:rPr>
              <w:t> </w:t>
            </w:r>
            <w:r w:rsidR="005A2DC7" w:rsidRPr="00191811">
              <w:rPr>
                <w:rFonts w:ascii="Times New Roman" w:eastAsia="Times New Roman" w:hAnsi="Times New Roman" w:cs="Times New Roman"/>
                <w:sz w:val="24"/>
                <w:szCs w:val="24"/>
                <w:lang w:val="en-US"/>
              </w:rPr>
              <w:t>Suwal Shrestha</w:t>
            </w:r>
            <w:r w:rsidR="005A2DC7" w:rsidRPr="00191811">
              <w:rPr>
                <w:rFonts w:ascii="Times New Roman" w:eastAsia="Times New Roman" w:hAnsi="Times New Roman" w:cs="Times New Roman"/>
                <w:sz w:val="24"/>
                <w:szCs w:val="24"/>
              </w:rPr>
              <w:t> </w:t>
            </w:r>
          </w:p>
        </w:tc>
        <w:tc>
          <w:tcPr>
            <w:tcW w:w="2250" w:type="dxa"/>
            <w:tcBorders>
              <w:top w:val="single" w:sz="6" w:space="0" w:color="auto"/>
              <w:left w:val="nil"/>
              <w:bottom w:val="single" w:sz="6" w:space="0" w:color="auto"/>
              <w:right w:val="nil"/>
            </w:tcBorders>
            <w:shd w:val="clear" w:color="auto" w:fill="auto"/>
            <w:hideMark/>
          </w:tcPr>
          <w:p w14:paraId="7318D893"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1B39653C"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YES</w:t>
            </w: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3ED5C95"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r>
      <w:tr w:rsidR="00623F8D" w:rsidRPr="00191811" w14:paraId="3A0F7558" w14:textId="77777777" w:rsidTr="00191811">
        <w:trPr>
          <w:trHeight w:val="300"/>
        </w:trPr>
        <w:tc>
          <w:tcPr>
            <w:tcW w:w="2250" w:type="dxa"/>
            <w:tcBorders>
              <w:top w:val="single" w:sz="6" w:space="0" w:color="auto"/>
              <w:left w:val="nil"/>
              <w:bottom w:val="single" w:sz="6" w:space="0" w:color="auto"/>
              <w:right w:val="nil"/>
            </w:tcBorders>
            <w:shd w:val="clear" w:color="auto" w:fill="auto"/>
            <w:hideMark/>
          </w:tcPr>
          <w:p w14:paraId="2016F426" w14:textId="7223A0F5"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Ninu</w:t>
            </w:r>
            <w:r w:rsidRPr="00191811">
              <w:rPr>
                <w:rFonts w:asciiTheme="majorBidi" w:eastAsia="Times New Roman" w:hAnsiTheme="majorBidi" w:cstheme="majorBidi"/>
                <w:sz w:val="24"/>
                <w:szCs w:val="24"/>
                <w:lang w:val="en-AU" w:eastAsia="zh-CN" w:bidi="th-TH"/>
              </w:rPr>
              <w:t> </w:t>
            </w:r>
            <w:r w:rsidR="005A2DC7">
              <w:rPr>
                <w:rFonts w:asciiTheme="majorBidi" w:eastAsia="Times New Roman" w:hAnsiTheme="majorBidi" w:cstheme="majorBidi"/>
                <w:sz w:val="24"/>
                <w:szCs w:val="24"/>
                <w:lang w:val="en-AU" w:eastAsia="zh-CN" w:bidi="th-TH"/>
              </w:rPr>
              <w:t>Latheesh</w:t>
            </w:r>
          </w:p>
        </w:tc>
        <w:tc>
          <w:tcPr>
            <w:tcW w:w="2250" w:type="dxa"/>
            <w:tcBorders>
              <w:top w:val="single" w:sz="6" w:space="0" w:color="auto"/>
              <w:left w:val="nil"/>
              <w:bottom w:val="single" w:sz="6" w:space="0" w:color="auto"/>
              <w:right w:val="nil"/>
            </w:tcBorders>
            <w:shd w:val="clear" w:color="auto" w:fill="auto"/>
            <w:hideMark/>
          </w:tcPr>
          <w:p w14:paraId="2BA1078F"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BABC3CD"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YES</w:t>
            </w: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7837AEB"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r>
      <w:tr w:rsidR="00623F8D" w:rsidRPr="00191811" w14:paraId="6E1C1F3E" w14:textId="77777777" w:rsidTr="00191811">
        <w:trPr>
          <w:trHeight w:val="300"/>
        </w:trPr>
        <w:tc>
          <w:tcPr>
            <w:tcW w:w="2250" w:type="dxa"/>
            <w:tcBorders>
              <w:top w:val="single" w:sz="6" w:space="0" w:color="auto"/>
              <w:left w:val="nil"/>
              <w:bottom w:val="single" w:sz="6" w:space="0" w:color="auto"/>
              <w:right w:val="nil"/>
            </w:tcBorders>
            <w:shd w:val="clear" w:color="auto" w:fill="auto"/>
            <w:hideMark/>
          </w:tcPr>
          <w:p w14:paraId="7E1580FD" w14:textId="2A8F1AE9"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Tatenda</w:t>
            </w:r>
            <w:r w:rsidRPr="00191811">
              <w:rPr>
                <w:rFonts w:asciiTheme="majorBidi" w:eastAsia="Times New Roman" w:hAnsiTheme="majorBidi" w:cstheme="majorBidi"/>
                <w:sz w:val="24"/>
                <w:szCs w:val="24"/>
                <w:lang w:val="en-AU" w:eastAsia="zh-CN" w:bidi="th-TH"/>
              </w:rPr>
              <w:t> </w:t>
            </w:r>
            <w:r w:rsidR="005A2DC7">
              <w:rPr>
                <w:rFonts w:asciiTheme="majorBidi" w:eastAsia="Times New Roman" w:hAnsiTheme="majorBidi" w:cstheme="majorBidi"/>
                <w:sz w:val="24"/>
                <w:szCs w:val="24"/>
                <w:lang w:val="en-AU" w:eastAsia="zh-CN" w:bidi="th-TH"/>
              </w:rPr>
              <w:t>Makova</w:t>
            </w:r>
          </w:p>
        </w:tc>
        <w:tc>
          <w:tcPr>
            <w:tcW w:w="2250" w:type="dxa"/>
            <w:tcBorders>
              <w:top w:val="single" w:sz="6" w:space="0" w:color="auto"/>
              <w:left w:val="nil"/>
              <w:bottom w:val="single" w:sz="6" w:space="0" w:color="auto"/>
              <w:right w:val="nil"/>
            </w:tcBorders>
            <w:shd w:val="clear" w:color="auto" w:fill="auto"/>
            <w:hideMark/>
          </w:tcPr>
          <w:p w14:paraId="1A0269D1"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9A22CCC"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YES</w:t>
            </w:r>
            <w:r w:rsidRPr="00191811">
              <w:rPr>
                <w:rFonts w:asciiTheme="majorBidi" w:eastAsia="Times New Roman" w:hAnsiTheme="majorBidi" w:cstheme="majorBidi"/>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D9D7EF4"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r>
      <w:tr w:rsidR="00623F8D" w:rsidRPr="00191811" w14:paraId="78FEA42A" w14:textId="77777777" w:rsidTr="00191811">
        <w:trPr>
          <w:trHeight w:val="300"/>
        </w:trPr>
        <w:tc>
          <w:tcPr>
            <w:tcW w:w="2250" w:type="dxa"/>
            <w:tcBorders>
              <w:top w:val="single" w:sz="6" w:space="0" w:color="auto"/>
              <w:left w:val="nil"/>
              <w:bottom w:val="single" w:sz="6" w:space="0" w:color="auto"/>
              <w:right w:val="nil"/>
            </w:tcBorders>
            <w:shd w:val="clear" w:color="auto" w:fill="auto"/>
          </w:tcPr>
          <w:p w14:paraId="71036440" w14:textId="7ABFD236" w:rsidR="00BF5346" w:rsidRPr="00BF5346"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eastAsia="zh-CN" w:bidi="th-TH"/>
              </w:rPr>
              <w:t>Mick</w:t>
            </w:r>
            <w:r>
              <w:rPr>
                <w:rFonts w:asciiTheme="majorBidi" w:eastAsia="Times New Roman" w:hAnsiTheme="majorBidi" w:cstheme="majorBidi"/>
                <w:color w:val="000000"/>
                <w:sz w:val="24"/>
                <w:szCs w:val="24"/>
                <w:lang w:eastAsia="zh-CN" w:bidi="th-TH"/>
              </w:rPr>
              <w:t xml:space="preserve"> </w:t>
            </w:r>
            <w:r w:rsidRPr="00191811">
              <w:rPr>
                <w:rFonts w:asciiTheme="majorBidi" w:eastAsia="Times New Roman" w:hAnsiTheme="majorBidi" w:cstheme="majorBidi"/>
                <w:color w:val="000000"/>
                <w:sz w:val="24"/>
                <w:szCs w:val="24"/>
                <w:lang w:eastAsia="zh-CN" w:bidi="th-TH"/>
              </w:rPr>
              <w:t>Luu                    </w:t>
            </w:r>
            <w:r w:rsidRPr="00191811">
              <w:rPr>
                <w:rFonts w:asciiTheme="majorBidi" w:eastAsia="Times New Roman" w:hAnsiTheme="majorBidi" w:cstheme="majorBidi"/>
                <w:color w:val="000000"/>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tcPr>
          <w:p w14:paraId="2A29E3E3"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24184007" w14:textId="794D39B0" w:rsidR="00BF5346" w:rsidRPr="00191811" w:rsidRDefault="00BF5346" w:rsidP="007B2C5D">
            <w:pPr>
              <w:spacing w:after="0" w:line="360" w:lineRule="auto"/>
              <w:textAlignment w:val="baseline"/>
              <w:rPr>
                <w:rFonts w:asciiTheme="majorBidi" w:eastAsia="Times New Roman" w:hAnsiTheme="majorBidi" w:cstheme="majorBidi"/>
                <w:sz w:val="24"/>
                <w:szCs w:val="24"/>
                <w:lang w:val="en-US" w:eastAsia="zh-CN" w:bidi="th-TH"/>
              </w:rPr>
            </w:pPr>
            <w:r>
              <w:rPr>
                <w:rFonts w:asciiTheme="majorBidi" w:eastAsia="Times New Roman" w:hAnsiTheme="majorBidi" w:cstheme="majorBidi"/>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515D07BC"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r>
      <w:tr w:rsidR="00623F8D" w:rsidRPr="00191811" w14:paraId="5E6DDB98" w14:textId="77777777" w:rsidTr="00191811">
        <w:trPr>
          <w:trHeight w:val="300"/>
        </w:trPr>
        <w:tc>
          <w:tcPr>
            <w:tcW w:w="2250" w:type="dxa"/>
            <w:tcBorders>
              <w:top w:val="single" w:sz="6" w:space="0" w:color="auto"/>
              <w:left w:val="nil"/>
              <w:bottom w:val="single" w:sz="6" w:space="0" w:color="auto"/>
              <w:right w:val="nil"/>
            </w:tcBorders>
            <w:shd w:val="clear" w:color="auto" w:fill="auto"/>
          </w:tcPr>
          <w:p w14:paraId="31DE68A5" w14:textId="1DF8F1AC" w:rsidR="00BF5346" w:rsidRPr="00BF5346" w:rsidRDefault="00C77518" w:rsidP="007B2C5D">
            <w:pPr>
              <w:spacing w:after="0" w:line="360" w:lineRule="auto"/>
              <w:textAlignment w:val="baseline"/>
              <w:rPr>
                <w:rFonts w:asciiTheme="majorBidi" w:eastAsia="Times New Roman" w:hAnsiTheme="majorBidi" w:cstheme="majorBidi"/>
                <w:sz w:val="24"/>
                <w:szCs w:val="24"/>
                <w:lang w:val="en-AU" w:eastAsia="zh-CN" w:bidi="th-TH"/>
              </w:rPr>
            </w:pPr>
            <w:r>
              <w:rPr>
                <w:rFonts w:asciiTheme="majorBidi" w:eastAsia="Times New Roman" w:hAnsiTheme="majorBidi" w:cstheme="majorBidi"/>
                <w:color w:val="000000"/>
                <w:sz w:val="24"/>
                <w:szCs w:val="24"/>
                <w:lang w:eastAsia="zh-CN" w:bidi="th-TH"/>
              </w:rPr>
              <w:t>Ken Ji</w:t>
            </w:r>
          </w:p>
        </w:tc>
        <w:tc>
          <w:tcPr>
            <w:tcW w:w="2250" w:type="dxa"/>
            <w:tcBorders>
              <w:top w:val="single" w:sz="6" w:space="0" w:color="auto"/>
              <w:left w:val="nil"/>
              <w:bottom w:val="single" w:sz="6" w:space="0" w:color="auto"/>
              <w:right w:val="nil"/>
            </w:tcBorders>
            <w:shd w:val="clear" w:color="auto" w:fill="auto"/>
          </w:tcPr>
          <w:p w14:paraId="3C614BE5"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7BA974BE" w14:textId="31C401D9" w:rsidR="00BF5346" w:rsidRPr="00191811" w:rsidRDefault="00C77518" w:rsidP="007B2C5D">
            <w:pPr>
              <w:spacing w:after="0" w:line="360" w:lineRule="auto"/>
              <w:textAlignment w:val="baseline"/>
              <w:rPr>
                <w:rFonts w:asciiTheme="majorBidi" w:eastAsia="Times New Roman" w:hAnsiTheme="majorBidi" w:cstheme="majorBidi"/>
                <w:sz w:val="24"/>
                <w:szCs w:val="24"/>
                <w:lang w:val="en-US" w:eastAsia="zh-CN" w:bidi="th-TH"/>
              </w:rPr>
            </w:pPr>
            <w:r>
              <w:rPr>
                <w:rFonts w:asciiTheme="majorBidi" w:eastAsia="Times New Roman" w:hAnsiTheme="majorBidi" w:cstheme="majorBidi"/>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2EF09416"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r>
      <w:tr w:rsidR="00623F8D" w:rsidRPr="00191811" w14:paraId="4865375A" w14:textId="77777777" w:rsidTr="00191811">
        <w:trPr>
          <w:trHeight w:val="300"/>
        </w:trPr>
        <w:tc>
          <w:tcPr>
            <w:tcW w:w="2250" w:type="dxa"/>
            <w:tcBorders>
              <w:top w:val="single" w:sz="6" w:space="0" w:color="auto"/>
              <w:left w:val="nil"/>
              <w:bottom w:val="single" w:sz="6" w:space="0" w:color="auto"/>
              <w:right w:val="nil"/>
            </w:tcBorders>
            <w:shd w:val="clear" w:color="auto" w:fill="auto"/>
          </w:tcPr>
          <w:p w14:paraId="48B632F9" w14:textId="3AA00827" w:rsidR="00BF5346" w:rsidRPr="00191811" w:rsidRDefault="00BF5346" w:rsidP="007B2C5D">
            <w:pPr>
              <w:spacing w:after="0" w:line="360" w:lineRule="auto"/>
              <w:textAlignment w:val="baseline"/>
              <w:rPr>
                <w:rFonts w:asciiTheme="majorBidi" w:eastAsia="Times New Roman" w:hAnsiTheme="majorBidi" w:cstheme="majorBidi"/>
                <w:sz w:val="24"/>
                <w:szCs w:val="24"/>
                <w:lang w:val="en-US" w:eastAsia="zh-CN" w:bidi="th-TH"/>
              </w:rPr>
            </w:pPr>
            <w:r w:rsidRPr="00191811">
              <w:rPr>
                <w:rFonts w:asciiTheme="majorBidi" w:eastAsia="Times New Roman" w:hAnsiTheme="majorBidi" w:cstheme="majorBidi"/>
                <w:color w:val="000000"/>
                <w:sz w:val="24"/>
                <w:szCs w:val="24"/>
                <w:lang w:eastAsia="zh-CN" w:bidi="th-TH"/>
              </w:rPr>
              <w:t>Nick</w:t>
            </w:r>
            <w:r w:rsidR="00C77518">
              <w:rPr>
                <w:rFonts w:asciiTheme="majorBidi" w:eastAsia="Times New Roman" w:hAnsiTheme="majorBidi" w:cstheme="majorBidi"/>
                <w:color w:val="000000"/>
                <w:sz w:val="24"/>
                <w:szCs w:val="24"/>
                <w:lang w:eastAsia="zh-CN" w:bidi="th-TH"/>
              </w:rPr>
              <w:t xml:space="preserve"> Duplex</w:t>
            </w:r>
            <w:r w:rsidRPr="00191811">
              <w:rPr>
                <w:rFonts w:asciiTheme="majorBidi" w:eastAsia="Times New Roman" w:hAnsiTheme="majorBidi" w:cstheme="majorBidi"/>
                <w:color w:val="000000"/>
                <w:sz w:val="24"/>
                <w:szCs w:val="24"/>
                <w:lang w:eastAsia="zh-CN" w:bidi="th-TH"/>
              </w:rPr>
              <w:t>        </w:t>
            </w:r>
          </w:p>
        </w:tc>
        <w:tc>
          <w:tcPr>
            <w:tcW w:w="2250" w:type="dxa"/>
            <w:tcBorders>
              <w:top w:val="single" w:sz="6" w:space="0" w:color="auto"/>
              <w:left w:val="nil"/>
              <w:bottom w:val="single" w:sz="6" w:space="0" w:color="auto"/>
              <w:right w:val="nil"/>
            </w:tcBorders>
            <w:shd w:val="clear" w:color="auto" w:fill="auto"/>
          </w:tcPr>
          <w:p w14:paraId="10CE50B4"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55FABF7D" w14:textId="34290181" w:rsidR="00BF5346" w:rsidRPr="00191811" w:rsidRDefault="00C77518" w:rsidP="007B2C5D">
            <w:pPr>
              <w:spacing w:after="0" w:line="360" w:lineRule="auto"/>
              <w:textAlignment w:val="baseline"/>
              <w:rPr>
                <w:rFonts w:asciiTheme="majorBidi" w:eastAsia="Times New Roman" w:hAnsiTheme="majorBidi" w:cstheme="majorBidi"/>
                <w:sz w:val="24"/>
                <w:szCs w:val="24"/>
                <w:lang w:val="en-US" w:eastAsia="zh-CN" w:bidi="th-TH"/>
              </w:rPr>
            </w:pPr>
            <w:r>
              <w:rPr>
                <w:rFonts w:asciiTheme="majorBidi" w:eastAsia="Times New Roman" w:hAnsiTheme="majorBidi" w:cstheme="majorBidi"/>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0F90FDCC" w14:textId="77777777" w:rsidR="00BF5346" w:rsidRPr="00191811" w:rsidRDefault="00BF5346" w:rsidP="007B2C5D">
            <w:pPr>
              <w:spacing w:after="0" w:line="360" w:lineRule="auto"/>
              <w:textAlignment w:val="baseline"/>
              <w:rPr>
                <w:rFonts w:asciiTheme="majorBidi" w:eastAsia="Times New Roman" w:hAnsiTheme="majorBidi" w:cstheme="majorBidi"/>
                <w:sz w:val="24"/>
                <w:szCs w:val="24"/>
                <w:lang w:val="en-AU" w:eastAsia="zh-CN" w:bidi="th-TH"/>
              </w:rPr>
            </w:pPr>
          </w:p>
        </w:tc>
      </w:tr>
    </w:tbl>
    <w:p w14:paraId="456B375E" w14:textId="47FAE42D"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95"/>
      </w:tblGrid>
      <w:tr w:rsidR="00191811" w:rsidRPr="00191811" w14:paraId="23C90E65" w14:textId="77777777" w:rsidTr="00191811">
        <w:trPr>
          <w:trHeight w:val="300"/>
        </w:trPr>
        <w:tc>
          <w:tcPr>
            <w:tcW w:w="9000" w:type="dxa"/>
            <w:tcBorders>
              <w:top w:val="single" w:sz="6" w:space="0" w:color="auto"/>
              <w:left w:val="single" w:sz="6" w:space="0" w:color="auto"/>
              <w:bottom w:val="single" w:sz="6" w:space="0" w:color="auto"/>
              <w:right w:val="single" w:sz="6" w:space="0" w:color="auto"/>
            </w:tcBorders>
            <w:shd w:val="clear" w:color="auto" w:fill="D9D9D9"/>
            <w:hideMark/>
          </w:tcPr>
          <w:p w14:paraId="3D37E13F" w14:textId="77777777" w:rsidR="00191811" w:rsidRPr="00191811" w:rsidRDefault="00191811" w:rsidP="007B2C5D">
            <w:pPr>
              <w:spacing w:after="0" w:line="360" w:lineRule="auto"/>
              <w:textAlignment w:val="baseline"/>
              <w:divId w:val="1009403909"/>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3. Meeting Agenda </w:t>
            </w:r>
            <w:r w:rsidRPr="00191811">
              <w:rPr>
                <w:rFonts w:asciiTheme="majorBidi" w:eastAsia="Times New Roman" w:hAnsiTheme="majorBidi" w:cstheme="majorBidi"/>
                <w:color w:val="FFFFFF"/>
                <w:sz w:val="24"/>
                <w:szCs w:val="24"/>
                <w:lang w:val="en-AU" w:eastAsia="zh-CN" w:bidi="th-TH"/>
              </w:rPr>
              <w:t> </w:t>
            </w:r>
          </w:p>
        </w:tc>
      </w:tr>
      <w:tr w:rsidR="00191811" w:rsidRPr="00191811" w14:paraId="15A0C02F" w14:textId="77777777" w:rsidTr="00191811">
        <w:trPr>
          <w:trHeight w:val="300"/>
        </w:trPr>
        <w:tc>
          <w:tcPr>
            <w:tcW w:w="9000" w:type="dxa"/>
            <w:tcBorders>
              <w:top w:val="single" w:sz="6" w:space="0" w:color="auto"/>
              <w:left w:val="nil"/>
              <w:bottom w:val="single" w:sz="6" w:space="0" w:color="auto"/>
              <w:right w:val="nil"/>
            </w:tcBorders>
            <w:shd w:val="clear" w:color="auto" w:fill="auto"/>
            <w:hideMark/>
          </w:tcPr>
          <w:p w14:paraId="733A10BB" w14:textId="28A19CE6"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 xml:space="preserve">Review the list of projects from a list </w:t>
            </w:r>
            <w:r w:rsidR="00BF5346" w:rsidRPr="00191811">
              <w:rPr>
                <w:rFonts w:asciiTheme="majorBidi" w:eastAsia="Times New Roman" w:hAnsiTheme="majorBidi" w:cstheme="majorBidi"/>
                <w:sz w:val="24"/>
                <w:szCs w:val="24"/>
                <w:lang w:val="en-US" w:eastAsia="zh-CN" w:bidi="th-TH"/>
              </w:rPr>
              <w:t>constructed</w:t>
            </w:r>
            <w:r w:rsidRPr="00191811">
              <w:rPr>
                <w:rFonts w:asciiTheme="majorBidi" w:eastAsia="Times New Roman" w:hAnsiTheme="majorBidi" w:cstheme="majorBidi"/>
                <w:sz w:val="24"/>
                <w:szCs w:val="24"/>
                <w:lang w:val="en-US" w:eastAsia="zh-CN" w:bidi="th-TH"/>
              </w:rPr>
              <w:t xml:space="preserve"> based on the research done by each individual member.</w:t>
            </w:r>
            <w:r w:rsidRPr="00191811">
              <w:rPr>
                <w:rFonts w:asciiTheme="majorBidi" w:eastAsia="Times New Roman" w:hAnsiTheme="majorBidi" w:cstheme="majorBidi"/>
                <w:sz w:val="24"/>
                <w:szCs w:val="24"/>
                <w:lang w:val="en-AU" w:eastAsia="zh-CN" w:bidi="th-TH"/>
              </w:rPr>
              <w:t> </w:t>
            </w:r>
          </w:p>
        </w:tc>
      </w:tr>
      <w:tr w:rsidR="00191811" w:rsidRPr="00191811" w14:paraId="4BC01322" w14:textId="77777777" w:rsidTr="00191811">
        <w:trPr>
          <w:trHeight w:val="300"/>
        </w:trPr>
        <w:tc>
          <w:tcPr>
            <w:tcW w:w="9000" w:type="dxa"/>
            <w:tcBorders>
              <w:top w:val="single" w:sz="6" w:space="0" w:color="auto"/>
              <w:left w:val="nil"/>
              <w:bottom w:val="single" w:sz="6" w:space="0" w:color="auto"/>
              <w:right w:val="nil"/>
            </w:tcBorders>
            <w:shd w:val="clear" w:color="auto" w:fill="auto"/>
            <w:hideMark/>
          </w:tcPr>
          <w:p w14:paraId="52F9946E" w14:textId="53C82468"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D</w:t>
            </w:r>
            <w:r w:rsidR="006E5F34">
              <w:rPr>
                <w:rFonts w:asciiTheme="majorBidi" w:eastAsia="Times New Roman" w:hAnsiTheme="majorBidi" w:cstheme="majorBidi"/>
                <w:sz w:val="24"/>
                <w:szCs w:val="24"/>
                <w:lang w:val="en-US" w:eastAsia="zh-CN" w:bidi="th-TH"/>
              </w:rPr>
              <w:t>i</w:t>
            </w:r>
            <w:r w:rsidRPr="00191811">
              <w:rPr>
                <w:rFonts w:asciiTheme="majorBidi" w:eastAsia="Times New Roman" w:hAnsiTheme="majorBidi" w:cstheme="majorBidi"/>
                <w:sz w:val="24"/>
                <w:szCs w:val="24"/>
                <w:lang w:val="en-US" w:eastAsia="zh-CN" w:bidi="th-TH"/>
              </w:rPr>
              <w:t xml:space="preserve">scuss and alter the list according to the group </w:t>
            </w:r>
            <w:r w:rsidR="00BF5346" w:rsidRPr="00191811">
              <w:rPr>
                <w:rFonts w:asciiTheme="majorBidi" w:eastAsia="Times New Roman" w:hAnsiTheme="majorBidi" w:cstheme="majorBidi"/>
                <w:sz w:val="24"/>
                <w:szCs w:val="24"/>
                <w:lang w:val="en-US" w:eastAsia="zh-CN" w:bidi="th-TH"/>
              </w:rPr>
              <w:t>members’</w:t>
            </w:r>
            <w:r w:rsidRPr="00191811">
              <w:rPr>
                <w:rFonts w:asciiTheme="majorBidi" w:eastAsia="Times New Roman" w:hAnsiTheme="majorBidi" w:cstheme="majorBidi"/>
                <w:sz w:val="24"/>
                <w:szCs w:val="24"/>
                <w:lang w:val="en-US" w:eastAsia="zh-CN" w:bidi="th-TH"/>
              </w:rPr>
              <w:t xml:space="preserve"> preferences and reasoning for each project and narrow down the list to a small list of projects. </w:t>
            </w:r>
            <w:r w:rsidRPr="00191811">
              <w:rPr>
                <w:rFonts w:asciiTheme="majorBidi" w:eastAsia="Times New Roman" w:hAnsiTheme="majorBidi" w:cstheme="majorBidi"/>
                <w:sz w:val="24"/>
                <w:szCs w:val="24"/>
                <w:lang w:val="en-AU" w:eastAsia="zh-CN" w:bidi="th-TH"/>
              </w:rPr>
              <w:t> </w:t>
            </w:r>
          </w:p>
        </w:tc>
      </w:tr>
      <w:tr w:rsidR="00191811" w:rsidRPr="00191811" w14:paraId="0D2D5791" w14:textId="77777777" w:rsidTr="00191811">
        <w:trPr>
          <w:trHeight w:val="300"/>
        </w:trPr>
        <w:tc>
          <w:tcPr>
            <w:tcW w:w="9000" w:type="dxa"/>
            <w:tcBorders>
              <w:top w:val="single" w:sz="6" w:space="0" w:color="auto"/>
              <w:left w:val="nil"/>
              <w:bottom w:val="single" w:sz="6" w:space="0" w:color="auto"/>
              <w:right w:val="nil"/>
            </w:tcBorders>
            <w:shd w:val="clear" w:color="auto" w:fill="auto"/>
            <w:hideMark/>
          </w:tcPr>
          <w:p w14:paraId="22AACAA8"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Construct a finalised ranking of projects preferred for our group project and send the email of to Professor Cosimo Faiello</w:t>
            </w:r>
            <w:r w:rsidRPr="00191811">
              <w:rPr>
                <w:rFonts w:asciiTheme="majorBidi" w:eastAsia="Times New Roman" w:hAnsiTheme="majorBidi" w:cstheme="majorBidi"/>
                <w:sz w:val="24"/>
                <w:szCs w:val="24"/>
                <w:lang w:val="en-AU" w:eastAsia="zh-CN" w:bidi="th-TH"/>
              </w:rPr>
              <w:t> </w:t>
            </w:r>
          </w:p>
        </w:tc>
      </w:tr>
    </w:tbl>
    <w:p w14:paraId="1F85028F"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val="en-AU" w:eastAsia="zh-CN" w:bidi="th-TH"/>
        </w:rPr>
        <w:t> </w:t>
      </w:r>
    </w:p>
    <w:tbl>
      <w:tblPr>
        <w:tblW w:w="899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95"/>
      </w:tblGrid>
      <w:tr w:rsidR="00191811" w:rsidRPr="00191811" w14:paraId="7BEF211D" w14:textId="77777777" w:rsidTr="00BF5346">
        <w:trPr>
          <w:trHeight w:val="300"/>
        </w:trPr>
        <w:tc>
          <w:tcPr>
            <w:tcW w:w="8995" w:type="dxa"/>
            <w:tcBorders>
              <w:top w:val="single" w:sz="6" w:space="0" w:color="auto"/>
              <w:left w:val="single" w:sz="6" w:space="0" w:color="auto"/>
              <w:bottom w:val="single" w:sz="6" w:space="0" w:color="auto"/>
              <w:right w:val="single" w:sz="6" w:space="0" w:color="auto"/>
            </w:tcBorders>
            <w:shd w:val="clear" w:color="auto" w:fill="D9D9D9"/>
            <w:hideMark/>
          </w:tcPr>
          <w:p w14:paraId="4CBFFA38" w14:textId="77777777" w:rsidR="00191811" w:rsidRPr="00191811" w:rsidRDefault="00191811" w:rsidP="007B2C5D">
            <w:pPr>
              <w:spacing w:after="0" w:line="360" w:lineRule="auto"/>
              <w:textAlignment w:val="baseline"/>
              <w:divId w:val="1591084759"/>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4. Meeting Notes, Decisions, Issues </w:t>
            </w:r>
            <w:r w:rsidRPr="00191811">
              <w:rPr>
                <w:rFonts w:asciiTheme="majorBidi" w:eastAsia="Times New Roman" w:hAnsiTheme="majorBidi" w:cstheme="majorBidi"/>
                <w:color w:val="FFFFFF"/>
                <w:sz w:val="24"/>
                <w:szCs w:val="24"/>
                <w:lang w:val="en-AU" w:eastAsia="zh-CN" w:bidi="th-TH"/>
              </w:rPr>
              <w:t> </w:t>
            </w:r>
          </w:p>
        </w:tc>
      </w:tr>
      <w:tr w:rsidR="00191811" w:rsidRPr="00191811" w14:paraId="7BB57010" w14:textId="77777777" w:rsidTr="00BF5346">
        <w:trPr>
          <w:trHeight w:val="405"/>
        </w:trPr>
        <w:tc>
          <w:tcPr>
            <w:tcW w:w="8995" w:type="dxa"/>
            <w:tcBorders>
              <w:top w:val="single" w:sz="6" w:space="0" w:color="auto"/>
              <w:left w:val="nil"/>
              <w:bottom w:val="single" w:sz="6" w:space="0" w:color="auto"/>
              <w:right w:val="nil"/>
            </w:tcBorders>
            <w:shd w:val="clear" w:color="auto" w:fill="auto"/>
            <w:hideMark/>
          </w:tcPr>
          <w:p w14:paraId="1FD64F85"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It was found that we had a big range of projects which we had to narrow down to a couple of projects which we thought as a group would be most suited to the criteria of this project. </w:t>
            </w:r>
            <w:r w:rsidRPr="00191811">
              <w:rPr>
                <w:rFonts w:asciiTheme="majorBidi" w:eastAsia="Times New Roman" w:hAnsiTheme="majorBidi" w:cstheme="majorBidi"/>
                <w:sz w:val="24"/>
                <w:szCs w:val="24"/>
                <w:lang w:val="en-AU" w:eastAsia="zh-CN" w:bidi="th-TH"/>
              </w:rPr>
              <w:t> </w:t>
            </w:r>
          </w:p>
        </w:tc>
      </w:tr>
      <w:tr w:rsidR="00191811" w:rsidRPr="00191811" w14:paraId="5D618F9C" w14:textId="77777777" w:rsidTr="00BF5346">
        <w:trPr>
          <w:trHeight w:val="300"/>
        </w:trPr>
        <w:tc>
          <w:tcPr>
            <w:tcW w:w="8995" w:type="dxa"/>
            <w:tcBorders>
              <w:top w:val="single" w:sz="6" w:space="0" w:color="auto"/>
              <w:left w:val="nil"/>
              <w:bottom w:val="single" w:sz="6" w:space="0" w:color="auto"/>
              <w:right w:val="nil"/>
            </w:tcBorders>
            <w:shd w:val="clear" w:color="auto" w:fill="auto"/>
            <w:hideMark/>
          </w:tcPr>
          <w:p w14:paraId="7A991257" w14:textId="541614BE"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US" w:eastAsia="zh-CN" w:bidi="th-TH"/>
              </w:rPr>
              <w:t xml:space="preserve">The group had to </w:t>
            </w:r>
            <w:r w:rsidR="00C77518" w:rsidRPr="00191811">
              <w:rPr>
                <w:rFonts w:asciiTheme="majorBidi" w:eastAsia="Times New Roman" w:hAnsiTheme="majorBidi" w:cstheme="majorBidi"/>
                <w:sz w:val="24"/>
                <w:szCs w:val="24"/>
                <w:lang w:val="en-US" w:eastAsia="zh-CN" w:bidi="th-TH"/>
              </w:rPr>
              <w:t>decide</w:t>
            </w:r>
            <w:r w:rsidRPr="00191811">
              <w:rPr>
                <w:rFonts w:asciiTheme="majorBidi" w:eastAsia="Times New Roman" w:hAnsiTheme="majorBidi" w:cstheme="majorBidi"/>
                <w:sz w:val="24"/>
                <w:szCs w:val="24"/>
                <w:lang w:val="en-US" w:eastAsia="zh-CN" w:bidi="th-TH"/>
              </w:rPr>
              <w:t xml:space="preserve"> on a list of projects to send off to Pro Cosimo Faiello to get approval before the commencement of research for the project. </w:t>
            </w:r>
            <w:r w:rsidRPr="00191811">
              <w:rPr>
                <w:rFonts w:asciiTheme="majorBidi" w:eastAsia="Times New Roman" w:hAnsiTheme="majorBidi" w:cstheme="majorBidi"/>
                <w:sz w:val="24"/>
                <w:szCs w:val="24"/>
                <w:lang w:val="en-AU" w:eastAsia="zh-CN" w:bidi="th-TH"/>
              </w:rPr>
              <w:t> </w:t>
            </w:r>
          </w:p>
        </w:tc>
      </w:tr>
    </w:tbl>
    <w:p w14:paraId="32A47C8C"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val="en-AU" w:eastAsia="zh-CN" w:bidi="th-TH"/>
        </w:rPr>
        <w:t> </w:t>
      </w:r>
    </w:p>
    <w:tbl>
      <w:tblPr>
        <w:tblW w:w="899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28"/>
        <w:gridCol w:w="276"/>
        <w:gridCol w:w="1986"/>
        <w:gridCol w:w="2005"/>
      </w:tblGrid>
      <w:tr w:rsidR="00191811" w:rsidRPr="00191811" w14:paraId="323F08D7" w14:textId="77777777" w:rsidTr="006E5F34">
        <w:trPr>
          <w:trHeight w:val="300"/>
        </w:trPr>
        <w:tc>
          <w:tcPr>
            <w:tcW w:w="899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6B4ADE4C" w14:textId="77777777" w:rsidR="00191811" w:rsidRPr="00191811" w:rsidRDefault="00191811" w:rsidP="007B2C5D">
            <w:pPr>
              <w:spacing w:after="0" w:line="360" w:lineRule="auto"/>
              <w:textAlignment w:val="baseline"/>
              <w:divId w:val="1487624161"/>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5. Action Items   </w:t>
            </w:r>
            <w:r w:rsidRPr="00191811">
              <w:rPr>
                <w:rFonts w:asciiTheme="majorBidi" w:eastAsia="Times New Roman" w:hAnsiTheme="majorBidi" w:cstheme="majorBidi"/>
                <w:color w:val="FFFFFF"/>
                <w:sz w:val="24"/>
                <w:szCs w:val="24"/>
                <w:lang w:val="en-AU" w:eastAsia="zh-CN" w:bidi="th-TH"/>
              </w:rPr>
              <w:t> </w:t>
            </w:r>
          </w:p>
        </w:tc>
      </w:tr>
      <w:tr w:rsidR="00191811" w:rsidRPr="00191811" w14:paraId="085D1386" w14:textId="77777777" w:rsidTr="006E5F34">
        <w:trPr>
          <w:trHeight w:val="300"/>
        </w:trPr>
        <w:tc>
          <w:tcPr>
            <w:tcW w:w="4728" w:type="dxa"/>
            <w:tcBorders>
              <w:top w:val="single" w:sz="6" w:space="0" w:color="auto"/>
              <w:left w:val="nil"/>
              <w:bottom w:val="single" w:sz="6" w:space="0" w:color="auto"/>
              <w:right w:val="nil"/>
            </w:tcBorders>
            <w:shd w:val="clear" w:color="auto" w:fill="FFFFFF"/>
            <w:hideMark/>
          </w:tcPr>
          <w:p w14:paraId="3742E411"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Action</w:t>
            </w:r>
            <w:r w:rsidRPr="00191811">
              <w:rPr>
                <w:rFonts w:asciiTheme="majorBidi" w:eastAsia="Times New Roman" w:hAnsiTheme="majorBidi" w:cstheme="majorBidi"/>
                <w:sz w:val="24"/>
                <w:szCs w:val="24"/>
                <w:lang w:val="en-AU" w:eastAsia="zh-CN" w:bidi="th-TH"/>
              </w:rPr>
              <w:t> </w:t>
            </w:r>
          </w:p>
        </w:tc>
        <w:tc>
          <w:tcPr>
            <w:tcW w:w="276" w:type="dxa"/>
            <w:tcBorders>
              <w:top w:val="single" w:sz="6" w:space="0" w:color="auto"/>
              <w:left w:val="nil"/>
              <w:bottom w:val="single" w:sz="6" w:space="0" w:color="auto"/>
              <w:right w:val="nil"/>
            </w:tcBorders>
            <w:shd w:val="clear" w:color="auto" w:fill="FFFFFF"/>
            <w:hideMark/>
          </w:tcPr>
          <w:p w14:paraId="1C34305A"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1986" w:type="dxa"/>
            <w:tcBorders>
              <w:top w:val="single" w:sz="6" w:space="0" w:color="auto"/>
              <w:left w:val="nil"/>
              <w:bottom w:val="single" w:sz="6" w:space="0" w:color="auto"/>
              <w:right w:val="nil"/>
            </w:tcBorders>
            <w:shd w:val="clear" w:color="auto" w:fill="FFFFFF"/>
            <w:hideMark/>
          </w:tcPr>
          <w:p w14:paraId="192FADD0"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Due Date</w:t>
            </w:r>
            <w:r w:rsidRPr="00191811">
              <w:rPr>
                <w:rFonts w:asciiTheme="majorBidi" w:eastAsia="Times New Roman" w:hAnsiTheme="majorBidi" w:cstheme="majorBidi"/>
                <w:sz w:val="24"/>
                <w:szCs w:val="24"/>
                <w:lang w:val="en-AU" w:eastAsia="zh-CN" w:bidi="th-TH"/>
              </w:rPr>
              <w:t> </w:t>
            </w:r>
          </w:p>
        </w:tc>
        <w:tc>
          <w:tcPr>
            <w:tcW w:w="2005" w:type="dxa"/>
            <w:tcBorders>
              <w:top w:val="single" w:sz="6" w:space="0" w:color="auto"/>
              <w:left w:val="nil"/>
              <w:bottom w:val="single" w:sz="6" w:space="0" w:color="auto"/>
              <w:right w:val="nil"/>
            </w:tcBorders>
            <w:shd w:val="clear" w:color="auto" w:fill="FFFFFF"/>
            <w:hideMark/>
          </w:tcPr>
          <w:p w14:paraId="552BB21E"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Status</w:t>
            </w:r>
            <w:r w:rsidRPr="00191811">
              <w:rPr>
                <w:rFonts w:asciiTheme="majorBidi" w:eastAsia="Times New Roman" w:hAnsiTheme="majorBidi" w:cstheme="majorBidi"/>
                <w:sz w:val="24"/>
                <w:szCs w:val="24"/>
                <w:lang w:val="en-AU" w:eastAsia="zh-CN" w:bidi="th-TH"/>
              </w:rPr>
              <w:t> </w:t>
            </w:r>
          </w:p>
        </w:tc>
      </w:tr>
      <w:tr w:rsidR="00E672FE" w:rsidRPr="00191811" w14:paraId="66EB1ADC" w14:textId="77777777" w:rsidTr="006E5F34">
        <w:trPr>
          <w:trHeight w:val="300"/>
        </w:trPr>
        <w:tc>
          <w:tcPr>
            <w:tcW w:w="4728" w:type="dxa"/>
            <w:tcBorders>
              <w:top w:val="single" w:sz="6" w:space="0" w:color="auto"/>
              <w:left w:val="nil"/>
              <w:bottom w:val="single" w:sz="6" w:space="0" w:color="auto"/>
              <w:right w:val="nil"/>
            </w:tcBorders>
            <w:shd w:val="clear" w:color="auto" w:fill="auto"/>
          </w:tcPr>
          <w:p w14:paraId="36533942" w14:textId="40AB5B13" w:rsidR="00E672FE" w:rsidRPr="00191811" w:rsidRDefault="00E672FE" w:rsidP="00E672FE">
            <w:pPr>
              <w:spacing w:after="0" w:line="360" w:lineRule="auto"/>
              <w:textAlignment w:val="baseline"/>
              <w:rPr>
                <w:rFonts w:asciiTheme="majorBidi" w:eastAsia="Times New Roman" w:hAnsiTheme="majorBidi" w:cstheme="majorBidi"/>
                <w:sz w:val="24"/>
                <w:szCs w:val="24"/>
                <w:lang w:eastAsia="zh-CN" w:bidi="th-TH"/>
              </w:rPr>
            </w:pPr>
            <w:r w:rsidRPr="00AD60A8">
              <w:rPr>
                <w:rFonts w:ascii="Times New Roman" w:eastAsia="Times New Roman" w:hAnsi="Times New Roman" w:cs="Times New Roman"/>
                <w:sz w:val="24"/>
                <w:szCs w:val="24"/>
                <w:lang w:val="en-AU" w:eastAsia="zh-CN" w:bidi="th-TH"/>
              </w:rPr>
              <w:t> Continue researching and brainstorming topics for the report to present at the next meeting  </w:t>
            </w:r>
          </w:p>
        </w:tc>
        <w:tc>
          <w:tcPr>
            <w:tcW w:w="276" w:type="dxa"/>
            <w:tcBorders>
              <w:top w:val="single" w:sz="6" w:space="0" w:color="auto"/>
              <w:left w:val="nil"/>
              <w:bottom w:val="single" w:sz="6" w:space="0" w:color="auto"/>
              <w:right w:val="nil"/>
            </w:tcBorders>
            <w:shd w:val="clear" w:color="auto" w:fill="auto"/>
          </w:tcPr>
          <w:p w14:paraId="31C87045" w14:textId="08D1BC6D" w:rsidR="00E672FE" w:rsidRPr="00191811" w:rsidRDefault="00E672FE" w:rsidP="00E672FE">
            <w:pPr>
              <w:spacing w:after="0" w:line="360" w:lineRule="auto"/>
              <w:textAlignment w:val="baseline"/>
              <w:rPr>
                <w:rFonts w:asciiTheme="majorBidi" w:eastAsia="Times New Roman" w:hAnsiTheme="majorBidi" w:cstheme="majorBidi"/>
                <w:sz w:val="24"/>
                <w:szCs w:val="24"/>
                <w:lang w:val="en-AU" w:eastAsia="zh-CN" w:bidi="th-TH"/>
              </w:rPr>
            </w:pPr>
            <w:r w:rsidRPr="00AD60A8">
              <w:rPr>
                <w:rFonts w:ascii="Times New Roman" w:eastAsia="Times New Roman" w:hAnsi="Times New Roman" w:cs="Times New Roman"/>
                <w:sz w:val="24"/>
                <w:szCs w:val="24"/>
                <w:lang w:val="en-AU" w:eastAsia="zh-CN" w:bidi="th-TH"/>
              </w:rPr>
              <w:t>  </w:t>
            </w:r>
          </w:p>
        </w:tc>
        <w:tc>
          <w:tcPr>
            <w:tcW w:w="1986" w:type="dxa"/>
            <w:tcBorders>
              <w:top w:val="single" w:sz="6" w:space="0" w:color="auto"/>
              <w:left w:val="nil"/>
              <w:bottom w:val="single" w:sz="6" w:space="0" w:color="auto"/>
              <w:right w:val="nil"/>
            </w:tcBorders>
            <w:shd w:val="clear" w:color="auto" w:fill="auto"/>
          </w:tcPr>
          <w:p w14:paraId="7187D1FE" w14:textId="713650E0" w:rsidR="00E672FE" w:rsidRPr="00191811" w:rsidRDefault="00E672FE" w:rsidP="00E672FE">
            <w:pPr>
              <w:spacing w:after="0" w:line="360" w:lineRule="auto"/>
              <w:textAlignment w:val="baseline"/>
              <w:rPr>
                <w:rFonts w:asciiTheme="majorBidi" w:eastAsia="Times New Roman" w:hAnsiTheme="majorBidi" w:cstheme="majorBidi"/>
                <w:sz w:val="24"/>
                <w:szCs w:val="24"/>
                <w:lang w:val="en-AU" w:eastAsia="zh-CN" w:bidi="th-TH"/>
              </w:rPr>
            </w:pPr>
            <w:r w:rsidRPr="00AD60A8">
              <w:rPr>
                <w:rFonts w:ascii="Times New Roman" w:eastAsia="Times New Roman" w:hAnsi="Times New Roman" w:cs="Times New Roman"/>
                <w:sz w:val="24"/>
                <w:szCs w:val="24"/>
                <w:lang w:val="en-AU" w:eastAsia="zh-CN" w:bidi="th-TH"/>
              </w:rPr>
              <w:t> 05/03/2024 </w:t>
            </w:r>
          </w:p>
        </w:tc>
        <w:tc>
          <w:tcPr>
            <w:tcW w:w="2005" w:type="dxa"/>
            <w:tcBorders>
              <w:top w:val="single" w:sz="6" w:space="0" w:color="auto"/>
              <w:left w:val="nil"/>
              <w:bottom w:val="single" w:sz="6" w:space="0" w:color="auto"/>
              <w:right w:val="nil"/>
            </w:tcBorders>
            <w:shd w:val="clear" w:color="auto" w:fill="auto"/>
          </w:tcPr>
          <w:p w14:paraId="028FEFB1" w14:textId="64D06A36" w:rsidR="00E672FE" w:rsidRPr="00191811" w:rsidRDefault="00E672FE" w:rsidP="00E672FE">
            <w:pPr>
              <w:spacing w:after="0" w:line="360" w:lineRule="auto"/>
              <w:textAlignment w:val="baseline"/>
              <w:rPr>
                <w:rFonts w:asciiTheme="majorBidi" w:eastAsia="Times New Roman" w:hAnsiTheme="majorBidi" w:cstheme="majorBidi"/>
                <w:sz w:val="24"/>
                <w:szCs w:val="24"/>
                <w:lang w:val="en-AU" w:eastAsia="zh-CN" w:bidi="th-TH"/>
              </w:rPr>
            </w:pPr>
            <w:r>
              <w:rPr>
                <w:rFonts w:ascii="Times New Roman" w:eastAsia="Times New Roman" w:hAnsi="Times New Roman" w:cs="Times New Roman"/>
                <w:sz w:val="24"/>
                <w:szCs w:val="24"/>
                <w:lang w:val="en-AU" w:eastAsia="zh-CN" w:bidi="th-TH"/>
              </w:rPr>
              <w:t>Complete</w:t>
            </w:r>
          </w:p>
        </w:tc>
      </w:tr>
      <w:tr w:rsidR="00191811" w:rsidRPr="00191811" w14:paraId="5B9A7C88" w14:textId="77777777" w:rsidTr="006E5F34">
        <w:trPr>
          <w:trHeight w:val="300"/>
        </w:trPr>
        <w:tc>
          <w:tcPr>
            <w:tcW w:w="4728" w:type="dxa"/>
            <w:tcBorders>
              <w:top w:val="single" w:sz="6" w:space="0" w:color="auto"/>
              <w:left w:val="nil"/>
              <w:bottom w:val="single" w:sz="6" w:space="0" w:color="auto"/>
              <w:right w:val="nil"/>
            </w:tcBorders>
            <w:shd w:val="clear" w:color="auto" w:fill="auto"/>
            <w:hideMark/>
          </w:tcPr>
          <w:p w14:paraId="1541E00F"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eastAsia="zh-CN" w:bidi="th-TH"/>
              </w:rPr>
              <w:t>Sections to be split up for research once approval from Professor Cosimo Faiello has been emailed</w:t>
            </w:r>
            <w:r w:rsidRPr="00191811">
              <w:rPr>
                <w:rFonts w:asciiTheme="majorBidi" w:eastAsia="Times New Roman" w:hAnsiTheme="majorBidi" w:cstheme="majorBidi"/>
                <w:sz w:val="24"/>
                <w:szCs w:val="24"/>
                <w:lang w:val="en-AU" w:eastAsia="zh-CN" w:bidi="th-TH"/>
              </w:rPr>
              <w:t> </w:t>
            </w:r>
          </w:p>
        </w:tc>
        <w:tc>
          <w:tcPr>
            <w:tcW w:w="276" w:type="dxa"/>
            <w:tcBorders>
              <w:top w:val="single" w:sz="6" w:space="0" w:color="auto"/>
              <w:left w:val="nil"/>
              <w:bottom w:val="single" w:sz="6" w:space="0" w:color="auto"/>
              <w:right w:val="nil"/>
            </w:tcBorders>
            <w:shd w:val="clear" w:color="auto" w:fill="auto"/>
            <w:hideMark/>
          </w:tcPr>
          <w:p w14:paraId="1B3D4AE9"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1986" w:type="dxa"/>
            <w:tcBorders>
              <w:top w:val="single" w:sz="6" w:space="0" w:color="auto"/>
              <w:left w:val="nil"/>
              <w:bottom w:val="single" w:sz="6" w:space="0" w:color="auto"/>
              <w:right w:val="nil"/>
            </w:tcBorders>
            <w:shd w:val="clear" w:color="auto" w:fill="auto"/>
            <w:hideMark/>
          </w:tcPr>
          <w:p w14:paraId="196F8D9C" w14:textId="4E003907" w:rsidR="00191811" w:rsidRPr="00191811" w:rsidRDefault="00E672FE"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r w:rsidR="00D02BDF">
              <w:rPr>
                <w:rFonts w:asciiTheme="majorBidi" w:eastAsia="Times New Roman" w:hAnsiTheme="majorBidi" w:cstheme="majorBidi"/>
                <w:sz w:val="24"/>
                <w:szCs w:val="24"/>
                <w:lang w:val="en-AU" w:eastAsia="zh-CN" w:bidi="th-TH"/>
              </w:rPr>
              <w:t>12/03/24</w:t>
            </w:r>
          </w:p>
        </w:tc>
        <w:tc>
          <w:tcPr>
            <w:tcW w:w="2005" w:type="dxa"/>
            <w:tcBorders>
              <w:top w:val="single" w:sz="6" w:space="0" w:color="auto"/>
              <w:left w:val="nil"/>
              <w:bottom w:val="single" w:sz="6" w:space="0" w:color="auto"/>
              <w:right w:val="nil"/>
            </w:tcBorders>
            <w:shd w:val="clear" w:color="auto" w:fill="auto"/>
            <w:hideMark/>
          </w:tcPr>
          <w:p w14:paraId="67985FA7" w14:textId="1E8A577E" w:rsidR="00191811" w:rsidRPr="00191811" w:rsidRDefault="00E672FE"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r w:rsidR="00D02BDF">
              <w:rPr>
                <w:rFonts w:asciiTheme="majorBidi" w:eastAsia="Times New Roman" w:hAnsiTheme="majorBidi" w:cstheme="majorBidi"/>
                <w:sz w:val="24"/>
                <w:szCs w:val="24"/>
                <w:lang w:val="en-AU" w:eastAsia="zh-CN" w:bidi="th-TH"/>
              </w:rPr>
              <w:t>Not Complete</w:t>
            </w:r>
          </w:p>
        </w:tc>
      </w:tr>
    </w:tbl>
    <w:p w14:paraId="472FD395"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5"/>
        <w:gridCol w:w="1304"/>
        <w:gridCol w:w="1274"/>
        <w:gridCol w:w="1274"/>
        <w:gridCol w:w="1274"/>
        <w:gridCol w:w="1275"/>
        <w:gridCol w:w="1319"/>
      </w:tblGrid>
      <w:tr w:rsidR="00191811" w:rsidRPr="00191811" w14:paraId="50F234A5" w14:textId="77777777" w:rsidTr="00191811">
        <w:trPr>
          <w:trHeight w:val="300"/>
        </w:trPr>
        <w:tc>
          <w:tcPr>
            <w:tcW w:w="900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10D4DB6A" w14:textId="77777777" w:rsidR="00191811" w:rsidRPr="00191811" w:rsidRDefault="00191811" w:rsidP="007B2C5D">
            <w:pPr>
              <w:spacing w:after="0" w:line="360" w:lineRule="auto"/>
              <w:textAlignment w:val="baseline"/>
              <w:divId w:val="1480419156"/>
              <w:rPr>
                <w:rFonts w:asciiTheme="majorBidi" w:eastAsia="Times New Roman" w:hAnsiTheme="majorBidi" w:cstheme="majorBidi"/>
                <w:color w:val="1F3763"/>
                <w:sz w:val="24"/>
                <w:szCs w:val="24"/>
                <w:lang w:val="en-AU" w:eastAsia="zh-CN" w:bidi="th-TH"/>
              </w:rPr>
            </w:pPr>
            <w:r w:rsidRPr="00191811">
              <w:rPr>
                <w:rFonts w:asciiTheme="majorBidi" w:eastAsia="Times New Roman" w:hAnsiTheme="majorBidi" w:cstheme="majorBidi"/>
                <w:b/>
                <w:bCs/>
                <w:color w:val="FFFFFF"/>
                <w:sz w:val="24"/>
                <w:szCs w:val="24"/>
                <w:lang w:val="en-US" w:eastAsia="zh-CN" w:bidi="th-TH"/>
              </w:rPr>
              <w:t>6. Next Meeting</w:t>
            </w:r>
            <w:r w:rsidRPr="00191811">
              <w:rPr>
                <w:rFonts w:asciiTheme="majorBidi" w:eastAsia="Times New Roman" w:hAnsiTheme="majorBidi" w:cstheme="majorBidi"/>
                <w:color w:val="FFFFFF"/>
                <w:sz w:val="24"/>
                <w:szCs w:val="24"/>
                <w:lang w:val="en-AU" w:eastAsia="zh-CN" w:bidi="th-TH"/>
              </w:rPr>
              <w:t> </w:t>
            </w:r>
          </w:p>
        </w:tc>
      </w:tr>
      <w:tr w:rsidR="00191811" w:rsidRPr="00191811" w14:paraId="6644D5BE" w14:textId="77777777" w:rsidTr="00191811">
        <w:trPr>
          <w:trHeight w:val="225"/>
        </w:trPr>
        <w:tc>
          <w:tcPr>
            <w:tcW w:w="258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76DA6E30"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Date:  12/03/2023</w:t>
            </w:r>
            <w:r w:rsidRPr="00191811">
              <w:rPr>
                <w:rFonts w:asciiTheme="majorBidi" w:eastAsia="Times New Roman" w:hAnsiTheme="majorBidi" w:cstheme="majorBidi"/>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34C215E2"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14CE4F0E"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Time:  </w:t>
            </w:r>
            <w:r w:rsidRPr="00191811">
              <w:rPr>
                <w:rFonts w:asciiTheme="majorBidi" w:eastAsia="Times New Roman" w:hAnsiTheme="majorBidi" w:cstheme="majorBidi"/>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9BB784B"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2pm</w:t>
            </w:r>
            <w:r w:rsidRPr="00191811">
              <w:rPr>
                <w:rFonts w:asciiTheme="majorBidi" w:eastAsia="Times New Roman" w:hAnsiTheme="majorBidi" w:cstheme="majorBidi"/>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3802B588"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Location:  </w:t>
            </w:r>
            <w:r w:rsidRPr="00191811">
              <w:rPr>
                <w:rFonts w:asciiTheme="majorBidi" w:eastAsia="Times New Roman" w:hAnsiTheme="majorBidi" w:cstheme="majorBidi"/>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5AFAE58A"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Ezone North Room 203</w:t>
            </w:r>
            <w:r w:rsidRPr="00191811">
              <w:rPr>
                <w:rFonts w:asciiTheme="majorBidi" w:eastAsia="Times New Roman" w:hAnsiTheme="majorBidi" w:cstheme="majorBidi"/>
                <w:sz w:val="24"/>
                <w:szCs w:val="24"/>
                <w:lang w:val="en-AU" w:eastAsia="zh-CN" w:bidi="th-TH"/>
              </w:rPr>
              <w:t> </w:t>
            </w:r>
          </w:p>
        </w:tc>
      </w:tr>
      <w:tr w:rsidR="00191811" w:rsidRPr="00191811" w14:paraId="19BAAE67" w14:textId="77777777" w:rsidTr="00191811">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79C8C877"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i/>
                <w:iCs/>
                <w:sz w:val="24"/>
                <w:szCs w:val="24"/>
                <w:lang w:val="en-US" w:eastAsia="zh-CN" w:bidi="th-TH"/>
              </w:rPr>
              <w:t>Agenda:  </w:t>
            </w:r>
            <w:r w:rsidRPr="00191811">
              <w:rPr>
                <w:rFonts w:asciiTheme="majorBidi" w:eastAsia="Times New Roman" w:hAnsiTheme="majorBidi" w:cstheme="majorBidi"/>
                <w:sz w:val="24"/>
                <w:szCs w:val="24"/>
                <w:lang w:val="en-AU" w:eastAsia="zh-CN" w:bidi="th-TH"/>
              </w:rPr>
              <w:t> </w:t>
            </w:r>
          </w:p>
        </w:tc>
        <w:tc>
          <w:tcPr>
            <w:tcW w:w="7725" w:type="dxa"/>
            <w:gridSpan w:val="6"/>
            <w:tcBorders>
              <w:top w:val="single" w:sz="6" w:space="0" w:color="auto"/>
              <w:left w:val="single" w:sz="6" w:space="0" w:color="auto"/>
              <w:bottom w:val="single" w:sz="6" w:space="0" w:color="auto"/>
              <w:right w:val="single" w:sz="6" w:space="0" w:color="auto"/>
            </w:tcBorders>
            <w:shd w:val="clear" w:color="auto" w:fill="auto"/>
            <w:hideMark/>
          </w:tcPr>
          <w:p w14:paraId="26BF7365" w14:textId="77777777" w:rsidR="00191811" w:rsidRPr="00191811"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b/>
                <w:bCs/>
                <w:sz w:val="24"/>
                <w:szCs w:val="24"/>
                <w:lang w:eastAsia="zh-CN" w:bidi="th-TH"/>
              </w:rPr>
              <w:t>Splitting research for stakeholders and assigned topics to be discussed in next meeting. </w:t>
            </w:r>
            <w:r w:rsidRPr="00191811">
              <w:rPr>
                <w:rFonts w:asciiTheme="majorBidi" w:eastAsia="Times New Roman" w:hAnsiTheme="majorBidi" w:cstheme="majorBidi"/>
                <w:sz w:val="24"/>
                <w:szCs w:val="24"/>
                <w:lang w:val="en-AU" w:eastAsia="zh-CN" w:bidi="th-TH"/>
              </w:rPr>
              <w:t> </w:t>
            </w:r>
          </w:p>
        </w:tc>
      </w:tr>
    </w:tbl>
    <w:p w14:paraId="3A7966B3" w14:textId="44A564E7" w:rsidR="00C44B9E" w:rsidRPr="00C46ED9" w:rsidRDefault="00191811" w:rsidP="007B2C5D">
      <w:pPr>
        <w:spacing w:after="0" w:line="360" w:lineRule="auto"/>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color w:val="000000"/>
          <w:sz w:val="24"/>
          <w:szCs w:val="24"/>
          <w:lang w:val="en-AU" w:eastAsia="zh-CN" w:bidi="th-TH"/>
        </w:rPr>
        <w:t> </w:t>
      </w:r>
    </w:p>
    <w:p w14:paraId="6DDC794D" w14:textId="76EC27AB" w:rsidR="00191811" w:rsidRPr="00191811" w:rsidRDefault="00191811" w:rsidP="00191811">
      <w:pPr>
        <w:spacing w:after="0" w:line="360" w:lineRule="auto"/>
        <w:textAlignment w:val="baseline"/>
        <w:rPr>
          <w:rFonts w:asciiTheme="majorBidi" w:eastAsia="Times New Roman" w:hAnsiTheme="majorBidi" w:cstheme="majorBidi"/>
          <w:b/>
          <w:bCs/>
          <w:sz w:val="24"/>
          <w:szCs w:val="24"/>
          <w:lang w:val="en-AU" w:eastAsia="zh-CN" w:bidi="th-TH"/>
        </w:rPr>
      </w:pPr>
      <w:r w:rsidRPr="00191811">
        <w:rPr>
          <w:rFonts w:asciiTheme="majorBidi" w:eastAsia="Times New Roman" w:hAnsiTheme="majorBidi" w:cstheme="majorBidi"/>
          <w:b/>
          <w:bCs/>
          <w:sz w:val="24"/>
          <w:szCs w:val="24"/>
          <w:lang w:val="en-AU" w:eastAsia="zh-CN" w:bidi="th-TH"/>
        </w:rPr>
        <w:t>Post Meeting Group Reflection</w:t>
      </w:r>
    </w:p>
    <w:p w14:paraId="7CBAD57C" w14:textId="34DD514F" w:rsidR="00191811" w:rsidRPr="00191811" w:rsidRDefault="00191811" w:rsidP="00191811">
      <w:pPr>
        <w:spacing w:after="0" w:line="360" w:lineRule="auto"/>
        <w:jc w:val="both"/>
        <w:textAlignment w:val="baseline"/>
        <w:rPr>
          <w:rFonts w:asciiTheme="majorBidi" w:eastAsia="Times New Roman" w:hAnsiTheme="majorBidi" w:cstheme="majorBidi"/>
          <w:sz w:val="24"/>
          <w:szCs w:val="24"/>
          <w:lang w:val="en-AU" w:eastAsia="zh-CN" w:bidi="th-TH"/>
        </w:rPr>
      </w:pPr>
      <w:r w:rsidRPr="00191811">
        <w:rPr>
          <w:rFonts w:asciiTheme="majorBidi" w:eastAsia="Times New Roman" w:hAnsiTheme="majorBidi" w:cstheme="majorBidi"/>
          <w:sz w:val="24"/>
          <w:szCs w:val="24"/>
          <w:lang w:val="en-AU" w:eastAsia="zh-CN" w:bidi="th-TH"/>
        </w:rPr>
        <w:t>Overall, this group meeting had some agreements and disagreements in the project discussed. Nick showed great leadership in guiding the group throughout each of our project choices and helped the group come to a cohesive agreement for a finalised list.  The group was starting to get more comfortable with each other than before, as we were missing group members in our previous introduction meeting within the practical class. In addition, Tatenda controlled the meeting quite well by exploring all options for the project whilst conducting a voting system to narrow down our list.  </w:t>
      </w:r>
    </w:p>
    <w:p w14:paraId="6167A928" w14:textId="77777777" w:rsidR="00AD4C26" w:rsidRPr="00191811" w:rsidRDefault="00AD4C26" w:rsidP="007B2C5D">
      <w:pPr>
        <w:spacing w:after="0" w:line="360" w:lineRule="auto"/>
        <w:textAlignment w:val="baseline"/>
        <w:rPr>
          <w:rFonts w:ascii="Times New Roman" w:eastAsia="Times New Roman" w:hAnsi="Times New Roman" w:cs="Times New Roman"/>
          <w:b/>
          <w:color w:val="000000"/>
          <w:sz w:val="24"/>
          <w:szCs w:val="24"/>
          <w:lang w:val="en-AU" w:eastAsia="zh-CN" w:bidi="th-TH"/>
        </w:rPr>
      </w:pPr>
    </w:p>
    <w:p w14:paraId="5A8A64E0" w14:textId="77777777" w:rsidR="00AD4C26" w:rsidRPr="00DC20BE"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3E788555" w14:textId="77777777" w:rsidR="00AD4C26" w:rsidRPr="00DC20BE"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1193490" w14:textId="77777777" w:rsidR="00AD4C26" w:rsidRPr="00DC20BE"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525C4A49" w14:textId="77777777" w:rsidR="00AD4C26" w:rsidRPr="00DC20BE"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0C43537" w14:textId="77777777" w:rsidR="00AD4C26" w:rsidRPr="00DC20BE"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CC88E87" w14:textId="77777777" w:rsidR="00AD4C26" w:rsidRDefault="00AD4C2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24C5E601" w14:textId="77777777" w:rsidR="007119F8" w:rsidRDefault="007119F8" w:rsidP="007B2C5D">
      <w:pPr>
        <w:spacing w:after="0" w:line="360" w:lineRule="auto"/>
        <w:textAlignment w:val="baseline"/>
        <w:rPr>
          <w:rFonts w:ascii="Times New Roman" w:eastAsia="Times New Roman" w:hAnsi="Times New Roman" w:cs="Times New Roman"/>
          <w:b/>
          <w:bCs/>
          <w:color w:val="000000"/>
          <w:sz w:val="24"/>
          <w:szCs w:val="24"/>
          <w:lang w:val="en-US" w:eastAsia="zh-CN" w:bidi="th-TH"/>
        </w:rPr>
      </w:pPr>
    </w:p>
    <w:p w14:paraId="5CB61448" w14:textId="77777777" w:rsidR="001463DF" w:rsidRDefault="001463DF"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1B611488" w14:textId="77777777" w:rsidR="001463DF" w:rsidRDefault="001463DF"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78948BD6" w14:textId="77777777" w:rsidR="001463DF" w:rsidRDefault="001463DF" w:rsidP="007B2C5D">
      <w:pPr>
        <w:spacing w:after="0" w:line="360" w:lineRule="auto"/>
        <w:textAlignment w:val="baseline"/>
        <w:rPr>
          <w:rFonts w:ascii="Times New Roman" w:eastAsia="Times New Roman" w:hAnsi="Times New Roman" w:cs="Times New Roman"/>
          <w:b/>
          <w:bCs/>
          <w:color w:val="000000"/>
          <w:sz w:val="24"/>
          <w:szCs w:val="24"/>
          <w:lang w:val="en-US" w:eastAsia="zh-CN" w:bidi="th-TH"/>
        </w:rPr>
      </w:pPr>
    </w:p>
    <w:p w14:paraId="3E3DB12C" w14:textId="6723BC3C" w:rsidR="00341EA5" w:rsidRPr="00341EA5" w:rsidRDefault="00341EA5" w:rsidP="00341EA5">
      <w:pPr>
        <w:textAlignment w:val="baseline"/>
        <w:rPr>
          <w:rFonts w:ascii="Times New Roman" w:eastAsia="Times New Roman" w:hAnsi="Times New Roman" w:cs="Times New Roman"/>
          <w:sz w:val="24"/>
          <w:szCs w:val="24"/>
        </w:rPr>
      </w:pPr>
      <w:r w:rsidRPr="00341EA5">
        <w:rPr>
          <w:rFonts w:ascii="Times New Roman" w:eastAsia="Times New Roman" w:hAnsi="Times New Roman" w:cs="Times New Roman"/>
          <w:b/>
          <w:bCs/>
          <w:color w:val="000000"/>
          <w:sz w:val="24"/>
          <w:szCs w:val="24"/>
          <w:lang w:val="en-US"/>
        </w:rPr>
        <w:t>MEETING</w:t>
      </w:r>
      <w:r>
        <w:rPr>
          <w:rFonts w:ascii="Times New Roman" w:eastAsia="Times New Roman" w:hAnsi="Times New Roman" w:cs="Times New Roman"/>
          <w:b/>
          <w:bCs/>
          <w:color w:val="000000"/>
          <w:sz w:val="24"/>
          <w:szCs w:val="24"/>
          <w:lang w:val="en-US"/>
        </w:rPr>
        <w:t xml:space="preserve"> 3</w:t>
      </w:r>
      <w:r w:rsidRPr="00341EA5">
        <w:rPr>
          <w:rFonts w:ascii="Times New Roman" w:eastAsia="Times New Roman" w:hAnsi="Times New Roman" w:cs="Times New Roman"/>
          <w:b/>
          <w:bCs/>
          <w:color w:val="000000"/>
          <w:sz w:val="24"/>
          <w:szCs w:val="24"/>
          <w:lang w:val="en-US"/>
        </w:rPr>
        <w:t xml:space="preserve"> MINUTES</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55"/>
      </w:tblGrid>
      <w:tr w:rsidR="00341EA5" w:rsidRPr="00D34376" w14:paraId="78528DAA" w14:textId="77777777" w:rsidTr="00B35C12">
        <w:trPr>
          <w:trHeight w:val="300"/>
        </w:trPr>
        <w:tc>
          <w:tcPr>
            <w:tcW w:w="2730" w:type="dxa"/>
            <w:tcBorders>
              <w:top w:val="nil"/>
              <w:left w:val="nil"/>
              <w:bottom w:val="single" w:sz="6" w:space="0" w:color="auto"/>
              <w:right w:val="nil"/>
            </w:tcBorders>
            <w:shd w:val="clear" w:color="auto" w:fill="auto"/>
            <w:hideMark/>
          </w:tcPr>
          <w:p w14:paraId="5FC2AD10"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2F5496"/>
                <w:sz w:val="20"/>
                <w:szCs w:val="20"/>
                <w:lang w:val="en-US"/>
              </w:rPr>
              <w:t>Date of Meeting:</w:t>
            </w:r>
            <w:r w:rsidRPr="00D34376">
              <w:rPr>
                <w:rFonts w:ascii="Arial" w:eastAsia="Times New Roman" w:hAnsi="Arial" w:cs="Arial"/>
                <w:color w:val="2F5496"/>
                <w:sz w:val="20"/>
                <w:szCs w:val="20"/>
                <w:lang w:val="en-US"/>
              </w:rPr>
              <w:t xml:space="preserve"> </w:t>
            </w:r>
            <w:r>
              <w:rPr>
                <w:rFonts w:ascii="Arial" w:eastAsia="Times New Roman" w:hAnsi="Arial" w:cs="Arial"/>
                <w:color w:val="2F5496"/>
                <w:sz w:val="20"/>
                <w:szCs w:val="20"/>
                <w:lang w:val="en-US"/>
              </w:rPr>
              <w:t>12</w:t>
            </w:r>
            <w:r w:rsidRPr="00D34376">
              <w:rPr>
                <w:rFonts w:ascii="Arial" w:eastAsia="Times New Roman" w:hAnsi="Arial" w:cs="Arial"/>
                <w:color w:val="2F5496"/>
                <w:sz w:val="20"/>
                <w:szCs w:val="20"/>
                <w:lang w:val="en-US"/>
              </w:rPr>
              <w:t>/03/2024</w:t>
            </w:r>
            <w:r w:rsidRPr="00D34376">
              <w:rPr>
                <w:rFonts w:ascii="Arial" w:eastAsia="Times New Roman" w:hAnsi="Arial" w:cs="Arial"/>
                <w:i/>
                <w:iCs/>
                <w:color w:val="2F5496"/>
                <w:sz w:val="20"/>
                <w:szCs w:val="20"/>
              </w:rPr>
              <w:t> </w:t>
            </w:r>
            <w:r w:rsidRPr="00D34376">
              <w:rPr>
                <w:rFonts w:ascii="Arial" w:eastAsia="Times New Roman" w:hAnsi="Arial" w:cs="Arial"/>
                <w:color w:val="2F5496"/>
                <w:sz w:val="20"/>
                <w:szCs w:val="20"/>
              </w:rPr>
              <w:t> </w:t>
            </w:r>
          </w:p>
        </w:tc>
        <w:tc>
          <w:tcPr>
            <w:tcW w:w="6255" w:type="dxa"/>
            <w:tcBorders>
              <w:top w:val="nil"/>
              <w:left w:val="nil"/>
              <w:bottom w:val="single" w:sz="6" w:space="0" w:color="auto"/>
              <w:right w:val="nil"/>
            </w:tcBorders>
            <w:shd w:val="clear" w:color="auto" w:fill="auto"/>
            <w:hideMark/>
          </w:tcPr>
          <w:p w14:paraId="4A7634F9"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2F5496"/>
                <w:sz w:val="20"/>
                <w:szCs w:val="20"/>
                <w:lang w:val="en-US"/>
              </w:rPr>
              <w:t>Location:</w:t>
            </w:r>
            <w:r w:rsidRPr="00D34376">
              <w:rPr>
                <w:rFonts w:ascii="Arial" w:eastAsia="Times New Roman" w:hAnsi="Arial" w:cs="Arial"/>
                <w:color w:val="2F5496"/>
                <w:sz w:val="20"/>
                <w:szCs w:val="20"/>
                <w:lang w:val="en-US"/>
              </w:rPr>
              <w:t xml:space="preserve"> Ezone North Meeting Room 203</w:t>
            </w:r>
            <w:r w:rsidRPr="00D34376">
              <w:rPr>
                <w:rFonts w:ascii="Arial" w:eastAsia="Times New Roman" w:hAnsi="Arial" w:cs="Arial"/>
                <w:color w:val="2F5496"/>
                <w:sz w:val="20"/>
                <w:szCs w:val="20"/>
              </w:rPr>
              <w:t> </w:t>
            </w:r>
          </w:p>
          <w:p w14:paraId="33DB1F75"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2F5496"/>
                <w:sz w:val="20"/>
                <w:szCs w:val="20"/>
                <w:lang w:val="en-US"/>
              </w:rPr>
              <w:t xml:space="preserve">Chair: </w:t>
            </w:r>
            <w:r>
              <w:rPr>
                <w:rFonts w:ascii="Arial" w:eastAsia="Times New Roman" w:hAnsi="Arial" w:cs="Arial"/>
                <w:b/>
                <w:bCs/>
                <w:color w:val="2F5496"/>
                <w:sz w:val="20"/>
                <w:szCs w:val="20"/>
                <w:lang w:val="en-US"/>
              </w:rPr>
              <w:t>Rachel Tausem</w:t>
            </w:r>
            <w:r w:rsidRPr="00D34376">
              <w:rPr>
                <w:rFonts w:ascii="Arial" w:eastAsia="Times New Roman" w:hAnsi="Arial" w:cs="Arial"/>
                <w:color w:val="2F5496"/>
                <w:sz w:val="20"/>
                <w:szCs w:val="20"/>
              </w:rPr>
              <w:t> </w:t>
            </w:r>
          </w:p>
        </w:tc>
      </w:tr>
      <w:tr w:rsidR="00341EA5" w:rsidRPr="00D34376" w14:paraId="164C363F" w14:textId="77777777" w:rsidTr="00B35C12">
        <w:trPr>
          <w:trHeight w:val="300"/>
        </w:trPr>
        <w:tc>
          <w:tcPr>
            <w:tcW w:w="2730" w:type="dxa"/>
            <w:tcBorders>
              <w:top w:val="single" w:sz="6" w:space="0" w:color="auto"/>
              <w:left w:val="nil"/>
              <w:bottom w:val="single" w:sz="6" w:space="0" w:color="auto"/>
              <w:right w:val="nil"/>
            </w:tcBorders>
            <w:shd w:val="clear" w:color="auto" w:fill="auto"/>
            <w:hideMark/>
          </w:tcPr>
          <w:p w14:paraId="12119B8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2F5496"/>
                <w:sz w:val="20"/>
                <w:szCs w:val="20"/>
                <w:lang w:val="en-US"/>
              </w:rPr>
              <w:t>Minutes Prepared By: </w:t>
            </w:r>
            <w:r w:rsidRPr="00D34376">
              <w:rPr>
                <w:rFonts w:ascii="Arial" w:eastAsia="Times New Roman" w:hAnsi="Arial" w:cs="Arial"/>
                <w:i/>
                <w:iCs/>
                <w:color w:val="2F5496"/>
                <w:sz w:val="20"/>
                <w:szCs w:val="20"/>
              </w:rPr>
              <w:t xml:space="preserve">  </w:t>
            </w:r>
            <w:r>
              <w:rPr>
                <w:rFonts w:ascii="Arial" w:eastAsia="Times New Roman" w:hAnsi="Arial" w:cs="Arial"/>
                <w:i/>
                <w:iCs/>
                <w:color w:val="2F5496"/>
                <w:sz w:val="20"/>
                <w:szCs w:val="20"/>
              </w:rPr>
              <w:t>Nick Duplex</w:t>
            </w:r>
            <w:r w:rsidRPr="00D34376">
              <w:rPr>
                <w:rFonts w:ascii="Arial" w:eastAsia="Times New Roman" w:hAnsi="Arial" w:cs="Arial"/>
                <w:color w:val="2F5496"/>
                <w:sz w:val="20"/>
                <w:szCs w:val="20"/>
              </w:rPr>
              <w:t> </w:t>
            </w:r>
          </w:p>
        </w:tc>
        <w:tc>
          <w:tcPr>
            <w:tcW w:w="6255" w:type="dxa"/>
            <w:tcBorders>
              <w:top w:val="single" w:sz="6" w:space="0" w:color="auto"/>
              <w:left w:val="nil"/>
              <w:bottom w:val="single" w:sz="6" w:space="0" w:color="auto"/>
              <w:right w:val="nil"/>
            </w:tcBorders>
            <w:shd w:val="clear" w:color="auto" w:fill="auto"/>
            <w:hideMark/>
          </w:tcPr>
          <w:p w14:paraId="4887A185"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20"/>
                <w:szCs w:val="20"/>
              </w:rPr>
              <w:t>  </w:t>
            </w:r>
          </w:p>
        </w:tc>
      </w:tr>
      <w:tr w:rsidR="00341EA5" w:rsidRPr="00D34376" w14:paraId="2B577D08" w14:textId="77777777" w:rsidTr="00B35C12">
        <w:trPr>
          <w:trHeight w:val="300"/>
        </w:trPr>
        <w:tc>
          <w:tcPr>
            <w:tcW w:w="898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4C9DAF1"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FFFFFF"/>
                <w:sz w:val="26"/>
                <w:szCs w:val="26"/>
                <w:lang w:val="en-US"/>
              </w:rPr>
              <w:t xml:space="preserve">1. Purpose of Meeting </w:t>
            </w:r>
            <w:r w:rsidRPr="00D34376">
              <w:rPr>
                <w:rFonts w:ascii="Arial" w:eastAsia="Times New Roman" w:hAnsi="Arial" w:cs="Arial"/>
                <w:i/>
                <w:iCs/>
                <w:color w:val="FFFFFF"/>
                <w:sz w:val="18"/>
                <w:szCs w:val="18"/>
                <w:lang w:val="en-US"/>
              </w:rPr>
              <w:t>(add rows as necessary under banner headings)</w:t>
            </w:r>
            <w:r w:rsidRPr="00D34376">
              <w:rPr>
                <w:rFonts w:ascii="Arial" w:eastAsia="Times New Roman" w:hAnsi="Arial" w:cs="Arial"/>
                <w:color w:val="FFFFFF"/>
                <w:sz w:val="18"/>
                <w:szCs w:val="18"/>
              </w:rPr>
              <w:t>  </w:t>
            </w:r>
          </w:p>
          <w:p w14:paraId="4EE1110A" w14:textId="77777777" w:rsidR="00341EA5" w:rsidRPr="00D34376" w:rsidRDefault="00341EA5" w:rsidP="00B35C12">
            <w:pPr>
              <w:textAlignment w:val="baseline"/>
              <w:rPr>
                <w:rFonts w:ascii="Times New Roman" w:eastAsia="Times New Roman" w:hAnsi="Times New Roman" w:cs="Times New Roman"/>
              </w:rPr>
            </w:pPr>
            <w:r w:rsidRPr="00D34376">
              <w:rPr>
                <w:rFonts w:ascii="Calibri" w:eastAsia="Times New Roman" w:hAnsi="Calibri" w:cs="Calibri"/>
              </w:rPr>
              <w:t>Review and discuss research on newly selected project – Kidston Solar Farm </w:t>
            </w:r>
          </w:p>
        </w:tc>
      </w:tr>
    </w:tbl>
    <w:p w14:paraId="566471EC" w14:textId="77777777" w:rsidR="00191708" w:rsidRPr="00D34376" w:rsidRDefault="00191708" w:rsidP="00191708">
      <w:pPr>
        <w:textAlignment w:val="baseline"/>
        <w:rPr>
          <w:rFonts w:ascii="Arial" w:eastAsia="Times New Roman" w:hAnsi="Arial" w:cs="Arial"/>
          <w:sz w:val="18"/>
          <w:szCs w:val="18"/>
        </w:rPr>
      </w:pPr>
      <w:r w:rsidRPr="00D34376">
        <w:rPr>
          <w:rFonts w:ascii="Arial" w:eastAsia="Times New Roman" w:hAnsi="Arial" w:cs="Arial"/>
          <w:color w:val="000000"/>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2250"/>
        <w:gridCol w:w="2250"/>
        <w:gridCol w:w="2235"/>
        <w:gridCol w:w="15"/>
      </w:tblGrid>
      <w:tr w:rsidR="00341EA5" w:rsidRPr="00D34376" w14:paraId="721CEA6A" w14:textId="77777777" w:rsidTr="00B35C12">
        <w:trPr>
          <w:gridAfter w:val="1"/>
          <w:wAfter w:w="15" w:type="dxa"/>
          <w:trHeight w:val="300"/>
        </w:trPr>
        <w:tc>
          <w:tcPr>
            <w:tcW w:w="897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667358A7"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FFFFFF"/>
                <w:sz w:val="26"/>
                <w:szCs w:val="26"/>
                <w:lang w:val="en-US"/>
              </w:rPr>
              <w:t>2. Attendance at Meeting</w:t>
            </w:r>
            <w:r w:rsidRPr="00D34376">
              <w:rPr>
                <w:rFonts w:ascii="Arial" w:eastAsia="Times New Roman" w:hAnsi="Arial" w:cs="Arial"/>
                <w:b/>
                <w:bCs/>
                <w:color w:val="FFFFFF"/>
                <w:lang w:val="en-US"/>
              </w:rPr>
              <w:t>  </w:t>
            </w:r>
            <w:r w:rsidRPr="00D34376">
              <w:rPr>
                <w:rFonts w:ascii="Arial" w:eastAsia="Times New Roman" w:hAnsi="Arial" w:cs="Arial"/>
                <w:color w:val="FFFFFF"/>
              </w:rPr>
              <w:t>  </w:t>
            </w:r>
          </w:p>
        </w:tc>
      </w:tr>
      <w:tr w:rsidR="00341EA5" w:rsidRPr="00D34376" w14:paraId="7630A432"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FFFFFF"/>
            <w:hideMark/>
          </w:tcPr>
          <w:p w14:paraId="5A59C5FD"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i/>
                <w:iCs/>
                <w:color w:val="2F5496"/>
                <w:sz w:val="18"/>
                <w:szCs w:val="18"/>
                <w:lang w:val="en-US"/>
              </w:rPr>
              <w:t>Name</w:t>
            </w:r>
            <w:r w:rsidRPr="00D34376">
              <w:rPr>
                <w:rFonts w:ascii="Arial" w:eastAsia="Times New Roman" w:hAnsi="Arial" w:cs="Arial"/>
                <w:i/>
                <w:iCs/>
                <w:color w:val="2F5496"/>
                <w:sz w:val="18"/>
                <w:szCs w:val="18"/>
              </w:rPr>
              <w:t> </w:t>
            </w:r>
            <w:r w:rsidRPr="00D34376">
              <w:rPr>
                <w:rFonts w:ascii="Arial" w:eastAsia="Times New Roman" w:hAnsi="Arial" w:cs="Arial"/>
                <w:color w:val="2F5496"/>
                <w:sz w:val="18"/>
                <w:szCs w:val="18"/>
              </w:rPr>
              <w:t> </w:t>
            </w:r>
          </w:p>
        </w:tc>
        <w:tc>
          <w:tcPr>
            <w:tcW w:w="2250" w:type="dxa"/>
            <w:tcBorders>
              <w:top w:val="single" w:sz="6" w:space="0" w:color="auto"/>
              <w:left w:val="nil"/>
              <w:bottom w:val="single" w:sz="6" w:space="0" w:color="auto"/>
              <w:right w:val="nil"/>
            </w:tcBorders>
            <w:shd w:val="clear" w:color="auto" w:fill="FFFFFF"/>
            <w:hideMark/>
          </w:tcPr>
          <w:p w14:paraId="410D60E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FFFFFF"/>
            <w:hideMark/>
          </w:tcPr>
          <w:p w14:paraId="394AC679"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i/>
                <w:iCs/>
                <w:color w:val="2F5496"/>
                <w:sz w:val="18"/>
                <w:szCs w:val="18"/>
                <w:lang w:val="en-US"/>
              </w:rPr>
              <w:t>Minutes Approval </w:t>
            </w:r>
            <w:r w:rsidRPr="00D34376">
              <w:rPr>
                <w:rFonts w:ascii="Arial" w:eastAsia="Times New Roman" w:hAnsi="Arial" w:cs="Arial"/>
                <w:i/>
                <w:iCs/>
                <w:color w:val="2F5496"/>
                <w:sz w:val="18"/>
                <w:szCs w:val="18"/>
              </w:rPr>
              <w:t> </w:t>
            </w:r>
            <w:r w:rsidRPr="00D34376">
              <w:rPr>
                <w:rFonts w:ascii="Arial" w:eastAsia="Times New Roman" w:hAnsi="Arial" w:cs="Arial"/>
                <w:color w:val="2F5496"/>
                <w:sz w:val="18"/>
                <w:szCs w:val="18"/>
              </w:rPr>
              <w:t> </w:t>
            </w:r>
          </w:p>
        </w:tc>
        <w:tc>
          <w:tcPr>
            <w:tcW w:w="2235" w:type="dxa"/>
            <w:tcBorders>
              <w:top w:val="single" w:sz="6" w:space="0" w:color="auto"/>
              <w:left w:val="nil"/>
              <w:bottom w:val="single" w:sz="6" w:space="0" w:color="auto"/>
              <w:right w:val="nil"/>
            </w:tcBorders>
            <w:shd w:val="clear" w:color="auto" w:fill="FFFFFF"/>
            <w:hideMark/>
          </w:tcPr>
          <w:p w14:paraId="04ACD9EA"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3BC4CCA0"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4318093A"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Rachel Tausem</w:t>
            </w: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0C26C1AD"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45E0C7E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YES</w:t>
            </w:r>
            <w:r w:rsidRPr="00D34376">
              <w:rPr>
                <w:rFonts w:ascii="Arial" w:eastAsia="Times New Roman" w:hAnsi="Arial" w:cs="Arial"/>
                <w:sz w:val="18"/>
                <w:szCs w:val="18"/>
              </w:rPr>
              <w:t>  </w:t>
            </w:r>
          </w:p>
        </w:tc>
        <w:tc>
          <w:tcPr>
            <w:tcW w:w="2235" w:type="dxa"/>
            <w:tcBorders>
              <w:top w:val="single" w:sz="6" w:space="0" w:color="auto"/>
              <w:left w:val="nil"/>
              <w:bottom w:val="single" w:sz="6" w:space="0" w:color="auto"/>
              <w:right w:val="nil"/>
            </w:tcBorders>
            <w:shd w:val="clear" w:color="auto" w:fill="auto"/>
            <w:hideMark/>
          </w:tcPr>
          <w:p w14:paraId="5B613896"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3BEE905F"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07EAF2D1"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Pritam Suwal Shrestha</w:t>
            </w: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5B71E37D"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3B3108A7"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YES </w:t>
            </w:r>
          </w:p>
        </w:tc>
        <w:tc>
          <w:tcPr>
            <w:tcW w:w="2235" w:type="dxa"/>
            <w:tcBorders>
              <w:top w:val="single" w:sz="6" w:space="0" w:color="auto"/>
              <w:left w:val="nil"/>
              <w:bottom w:val="single" w:sz="6" w:space="0" w:color="auto"/>
              <w:right w:val="nil"/>
            </w:tcBorders>
            <w:shd w:val="clear" w:color="auto" w:fill="auto"/>
            <w:hideMark/>
          </w:tcPr>
          <w:p w14:paraId="6325CB21"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24CD8259"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4A256F1E"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Ninu</w:t>
            </w:r>
            <w:r w:rsidRPr="00D34376">
              <w:rPr>
                <w:rFonts w:ascii="Arial" w:eastAsia="Times New Roman" w:hAnsi="Arial" w:cs="Arial"/>
                <w:sz w:val="18"/>
                <w:szCs w:val="18"/>
              </w:rPr>
              <w:t>  Latheesh </w:t>
            </w:r>
          </w:p>
        </w:tc>
        <w:tc>
          <w:tcPr>
            <w:tcW w:w="2250" w:type="dxa"/>
            <w:tcBorders>
              <w:top w:val="single" w:sz="6" w:space="0" w:color="auto"/>
              <w:left w:val="nil"/>
              <w:bottom w:val="single" w:sz="6" w:space="0" w:color="auto"/>
              <w:right w:val="nil"/>
            </w:tcBorders>
            <w:shd w:val="clear" w:color="auto" w:fill="auto"/>
            <w:hideMark/>
          </w:tcPr>
          <w:p w14:paraId="1924AD3D"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2F16C0BF"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YES </w:t>
            </w:r>
          </w:p>
        </w:tc>
        <w:tc>
          <w:tcPr>
            <w:tcW w:w="2235" w:type="dxa"/>
            <w:tcBorders>
              <w:top w:val="single" w:sz="6" w:space="0" w:color="auto"/>
              <w:left w:val="nil"/>
              <w:bottom w:val="single" w:sz="6" w:space="0" w:color="auto"/>
              <w:right w:val="nil"/>
            </w:tcBorders>
            <w:shd w:val="clear" w:color="auto" w:fill="auto"/>
            <w:hideMark/>
          </w:tcPr>
          <w:p w14:paraId="16ED3316"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2DFC121E"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7B0E6260"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Tatenda</w:t>
            </w:r>
            <w:r w:rsidRPr="00D34376">
              <w:rPr>
                <w:rFonts w:ascii="Arial" w:eastAsia="Times New Roman" w:hAnsi="Arial" w:cs="Arial"/>
                <w:sz w:val="18"/>
                <w:szCs w:val="18"/>
              </w:rPr>
              <w:t> Makova </w:t>
            </w:r>
          </w:p>
        </w:tc>
        <w:tc>
          <w:tcPr>
            <w:tcW w:w="2250" w:type="dxa"/>
            <w:tcBorders>
              <w:top w:val="single" w:sz="6" w:space="0" w:color="auto"/>
              <w:left w:val="nil"/>
              <w:bottom w:val="single" w:sz="6" w:space="0" w:color="auto"/>
              <w:right w:val="nil"/>
            </w:tcBorders>
            <w:shd w:val="clear" w:color="auto" w:fill="auto"/>
            <w:hideMark/>
          </w:tcPr>
          <w:p w14:paraId="71E0F91A"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5EC160CA"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YES</w:t>
            </w:r>
            <w:r w:rsidRPr="00D34376">
              <w:rPr>
                <w:rFonts w:ascii="Arial" w:eastAsia="Times New Roman" w:hAnsi="Arial" w:cs="Arial"/>
                <w:sz w:val="18"/>
                <w:szCs w:val="18"/>
              </w:rPr>
              <w:t>  </w:t>
            </w:r>
          </w:p>
        </w:tc>
        <w:tc>
          <w:tcPr>
            <w:tcW w:w="2235" w:type="dxa"/>
            <w:tcBorders>
              <w:top w:val="single" w:sz="6" w:space="0" w:color="auto"/>
              <w:left w:val="nil"/>
              <w:bottom w:val="single" w:sz="6" w:space="0" w:color="auto"/>
              <w:right w:val="nil"/>
            </w:tcBorders>
            <w:shd w:val="clear" w:color="auto" w:fill="auto"/>
            <w:hideMark/>
          </w:tcPr>
          <w:p w14:paraId="3BAB197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39DFFADF"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3A4FCB5C"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Mick Luu</w:t>
            </w: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223966AF"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0F250E62"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YES</w:t>
            </w:r>
            <w:r w:rsidRPr="00D34376">
              <w:rPr>
                <w:rFonts w:ascii="Arial" w:eastAsia="Times New Roman" w:hAnsi="Arial" w:cs="Arial"/>
                <w:sz w:val="18"/>
                <w:szCs w:val="18"/>
              </w:rPr>
              <w:t> </w:t>
            </w:r>
          </w:p>
        </w:tc>
        <w:tc>
          <w:tcPr>
            <w:tcW w:w="2235" w:type="dxa"/>
            <w:tcBorders>
              <w:top w:val="single" w:sz="6" w:space="0" w:color="auto"/>
              <w:left w:val="nil"/>
              <w:bottom w:val="single" w:sz="6" w:space="0" w:color="auto"/>
              <w:right w:val="nil"/>
            </w:tcBorders>
            <w:shd w:val="clear" w:color="auto" w:fill="auto"/>
            <w:hideMark/>
          </w:tcPr>
          <w:p w14:paraId="1BA59208"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42BE0EB5"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60A81F2B"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Ken Ji</w:t>
            </w: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2CC08C8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71DB59E6"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YES</w:t>
            </w:r>
            <w:r w:rsidRPr="00D34376">
              <w:rPr>
                <w:rFonts w:ascii="Arial" w:eastAsia="Times New Roman" w:hAnsi="Arial" w:cs="Arial"/>
                <w:sz w:val="18"/>
                <w:szCs w:val="18"/>
              </w:rPr>
              <w:t> </w:t>
            </w:r>
          </w:p>
        </w:tc>
        <w:tc>
          <w:tcPr>
            <w:tcW w:w="2235" w:type="dxa"/>
            <w:tcBorders>
              <w:top w:val="single" w:sz="6" w:space="0" w:color="auto"/>
              <w:left w:val="nil"/>
              <w:bottom w:val="single" w:sz="6" w:space="0" w:color="auto"/>
              <w:right w:val="nil"/>
            </w:tcBorders>
            <w:shd w:val="clear" w:color="auto" w:fill="auto"/>
            <w:hideMark/>
          </w:tcPr>
          <w:p w14:paraId="0714C45E"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2B54D8CD" w14:textId="77777777" w:rsidTr="00B35C12">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0471750"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Nick Duplex</w:t>
            </w: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12561E9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c>
          <w:tcPr>
            <w:tcW w:w="2250" w:type="dxa"/>
            <w:tcBorders>
              <w:top w:val="single" w:sz="6" w:space="0" w:color="auto"/>
              <w:left w:val="nil"/>
              <w:bottom w:val="single" w:sz="6" w:space="0" w:color="auto"/>
              <w:right w:val="nil"/>
            </w:tcBorders>
            <w:shd w:val="clear" w:color="auto" w:fill="auto"/>
            <w:hideMark/>
          </w:tcPr>
          <w:p w14:paraId="0CDF9DF6"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lang w:val="en-US"/>
              </w:rPr>
              <w:t>YES</w:t>
            </w:r>
            <w:r w:rsidRPr="00D34376">
              <w:rPr>
                <w:rFonts w:ascii="Arial" w:eastAsia="Times New Roman" w:hAnsi="Arial" w:cs="Arial"/>
                <w:sz w:val="18"/>
                <w:szCs w:val="18"/>
              </w:rPr>
              <w:t> </w:t>
            </w:r>
          </w:p>
        </w:tc>
        <w:tc>
          <w:tcPr>
            <w:tcW w:w="2235" w:type="dxa"/>
            <w:tcBorders>
              <w:top w:val="single" w:sz="6" w:space="0" w:color="auto"/>
              <w:left w:val="nil"/>
              <w:bottom w:val="single" w:sz="6" w:space="0" w:color="auto"/>
              <w:right w:val="nil"/>
            </w:tcBorders>
            <w:shd w:val="clear" w:color="auto" w:fill="auto"/>
            <w:hideMark/>
          </w:tcPr>
          <w:p w14:paraId="79BB8E73"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18"/>
                <w:szCs w:val="18"/>
              </w:rPr>
              <w:t> </w:t>
            </w:r>
          </w:p>
        </w:tc>
      </w:tr>
      <w:tr w:rsidR="00341EA5" w:rsidRPr="00D34376" w14:paraId="3EC05E00" w14:textId="77777777" w:rsidTr="00B35C12">
        <w:trPr>
          <w:trHeight w:val="300"/>
        </w:trPr>
        <w:tc>
          <w:tcPr>
            <w:tcW w:w="8985" w:type="dxa"/>
            <w:gridSpan w:val="5"/>
            <w:tcBorders>
              <w:top w:val="single" w:sz="6" w:space="0" w:color="auto"/>
              <w:left w:val="single" w:sz="6" w:space="0" w:color="auto"/>
              <w:bottom w:val="single" w:sz="6" w:space="0" w:color="auto"/>
              <w:right w:val="single" w:sz="6" w:space="0" w:color="auto"/>
            </w:tcBorders>
            <w:shd w:val="clear" w:color="auto" w:fill="D9D9D9"/>
            <w:hideMark/>
          </w:tcPr>
          <w:p w14:paraId="710DF016"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FFFFFF"/>
                <w:sz w:val="26"/>
                <w:szCs w:val="26"/>
                <w:lang w:val="en-US"/>
              </w:rPr>
              <w:t xml:space="preserve">3. Meeting </w:t>
            </w:r>
            <w:r w:rsidRPr="00D34376">
              <w:rPr>
                <w:rFonts w:ascii="Arial" w:eastAsia="Times New Roman" w:hAnsi="Arial" w:cs="Arial"/>
                <w:b/>
                <w:bCs/>
                <w:color w:val="FFFFFF"/>
                <w:lang w:val="en-US"/>
              </w:rPr>
              <w:t>Agenda </w:t>
            </w:r>
            <w:r w:rsidRPr="00D34376">
              <w:rPr>
                <w:rFonts w:ascii="Arial" w:eastAsia="Times New Roman" w:hAnsi="Arial" w:cs="Arial"/>
                <w:color w:val="FFFFFF"/>
              </w:rPr>
              <w:t>  </w:t>
            </w:r>
          </w:p>
        </w:tc>
      </w:tr>
      <w:tr w:rsidR="00341EA5" w:rsidRPr="00D34376" w14:paraId="411C4832" w14:textId="77777777" w:rsidTr="00B35C12">
        <w:trPr>
          <w:trHeight w:val="300"/>
        </w:trPr>
        <w:tc>
          <w:tcPr>
            <w:tcW w:w="8985" w:type="dxa"/>
            <w:gridSpan w:val="5"/>
            <w:tcBorders>
              <w:top w:val="single" w:sz="6" w:space="0" w:color="auto"/>
              <w:left w:val="nil"/>
              <w:bottom w:val="single" w:sz="6" w:space="0" w:color="auto"/>
              <w:right w:val="nil"/>
            </w:tcBorders>
            <w:shd w:val="clear" w:color="auto" w:fill="auto"/>
            <w:hideMark/>
          </w:tcPr>
          <w:p w14:paraId="74E2EFF4"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Attempt to reach out to a stakeholders at FMG involved with the Iron Bridge Project</w:t>
            </w:r>
          </w:p>
        </w:tc>
      </w:tr>
      <w:tr w:rsidR="00341EA5" w:rsidRPr="00D34376" w14:paraId="2D7EC7D0" w14:textId="77777777" w:rsidTr="00B35C12">
        <w:trPr>
          <w:trHeight w:val="300"/>
        </w:trPr>
        <w:tc>
          <w:tcPr>
            <w:tcW w:w="8985" w:type="dxa"/>
            <w:gridSpan w:val="5"/>
            <w:tcBorders>
              <w:top w:val="single" w:sz="6" w:space="0" w:color="auto"/>
              <w:left w:val="nil"/>
              <w:bottom w:val="single" w:sz="6" w:space="0" w:color="auto"/>
              <w:right w:val="nil"/>
            </w:tcBorders>
            <w:shd w:val="clear" w:color="auto" w:fill="auto"/>
            <w:hideMark/>
          </w:tcPr>
          <w:p w14:paraId="750A76DC"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Conversion on the general requirements of the report</w:t>
            </w:r>
          </w:p>
        </w:tc>
      </w:tr>
      <w:tr w:rsidR="00341EA5" w:rsidRPr="00D34376" w14:paraId="4DD74AE2" w14:textId="77777777" w:rsidTr="00B35C12">
        <w:trPr>
          <w:trHeight w:val="300"/>
        </w:trPr>
        <w:tc>
          <w:tcPr>
            <w:tcW w:w="8985" w:type="dxa"/>
            <w:gridSpan w:val="5"/>
            <w:tcBorders>
              <w:top w:val="single" w:sz="6" w:space="0" w:color="auto"/>
              <w:left w:val="nil"/>
              <w:bottom w:val="single" w:sz="6" w:space="0" w:color="auto"/>
              <w:right w:val="nil"/>
            </w:tcBorders>
            <w:shd w:val="clear" w:color="auto" w:fill="auto"/>
            <w:hideMark/>
          </w:tcPr>
          <w:p w14:paraId="73C453FF"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Assign each member of the group a project management competency to guide their research into the selected project</w:t>
            </w:r>
          </w:p>
        </w:tc>
      </w:tr>
    </w:tbl>
    <w:p w14:paraId="5760937F" w14:textId="77777777" w:rsidR="00191708" w:rsidRPr="00D34376" w:rsidRDefault="00191708" w:rsidP="00191708">
      <w:pPr>
        <w:textAlignment w:val="baseline"/>
        <w:rPr>
          <w:rFonts w:ascii="Arial" w:eastAsia="Times New Roman" w:hAnsi="Arial" w:cs="Arial"/>
          <w:sz w:val="18"/>
          <w:szCs w:val="18"/>
        </w:rPr>
      </w:pPr>
      <w:r w:rsidRPr="00D34376">
        <w:rPr>
          <w:rFonts w:ascii="Arial" w:eastAsia="Times New Roman" w:hAnsi="Arial" w:cs="Arial"/>
          <w:color w:val="000000"/>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30"/>
        <w:gridCol w:w="2100"/>
        <w:gridCol w:w="1440"/>
        <w:gridCol w:w="15"/>
      </w:tblGrid>
      <w:tr w:rsidR="00341EA5" w:rsidRPr="00D34376" w14:paraId="467BC580" w14:textId="77777777" w:rsidTr="00B35C12">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2F074F59"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FFFFFF"/>
                <w:sz w:val="26"/>
                <w:szCs w:val="26"/>
                <w:lang w:val="en-US"/>
              </w:rPr>
              <w:t>4. Meeting Notes, Decisions, Issues</w:t>
            </w:r>
            <w:r w:rsidRPr="00D34376">
              <w:rPr>
                <w:rFonts w:ascii="Arial" w:eastAsia="Times New Roman" w:hAnsi="Arial" w:cs="Arial"/>
                <w:b/>
                <w:bCs/>
                <w:color w:val="FFFFFF"/>
                <w:lang w:val="en-US"/>
              </w:rPr>
              <w:t> </w:t>
            </w:r>
            <w:r w:rsidRPr="00D34376">
              <w:rPr>
                <w:rFonts w:ascii="Arial" w:eastAsia="Times New Roman" w:hAnsi="Arial" w:cs="Arial"/>
                <w:color w:val="FFFFFF"/>
              </w:rPr>
              <w:t>  </w:t>
            </w:r>
          </w:p>
        </w:tc>
      </w:tr>
      <w:tr w:rsidR="00341EA5" w:rsidRPr="00D34376" w14:paraId="68B999B7" w14:textId="77777777" w:rsidTr="00B35C12">
        <w:trPr>
          <w:trHeight w:val="300"/>
        </w:trPr>
        <w:tc>
          <w:tcPr>
            <w:tcW w:w="8985" w:type="dxa"/>
            <w:gridSpan w:val="4"/>
            <w:tcBorders>
              <w:top w:val="single" w:sz="6" w:space="0" w:color="auto"/>
              <w:left w:val="nil"/>
              <w:bottom w:val="single" w:sz="6" w:space="0" w:color="auto"/>
              <w:right w:val="nil"/>
            </w:tcBorders>
            <w:shd w:val="clear" w:color="auto" w:fill="auto"/>
            <w:hideMark/>
          </w:tcPr>
          <w:p w14:paraId="155493DF"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 xml:space="preserve">An emailed was drafted to a potential contact at FMG that a group member had mutual associate with. As a group the email was approved and sent. </w:t>
            </w:r>
          </w:p>
        </w:tc>
      </w:tr>
      <w:tr w:rsidR="00341EA5" w:rsidRPr="00D34376" w14:paraId="5E92537F" w14:textId="77777777" w:rsidTr="00B35C12">
        <w:trPr>
          <w:trHeight w:val="300"/>
        </w:trPr>
        <w:tc>
          <w:tcPr>
            <w:tcW w:w="8985" w:type="dxa"/>
            <w:gridSpan w:val="4"/>
            <w:tcBorders>
              <w:top w:val="single" w:sz="6" w:space="0" w:color="auto"/>
              <w:left w:val="nil"/>
              <w:bottom w:val="single" w:sz="6" w:space="0" w:color="auto"/>
              <w:right w:val="nil"/>
            </w:tcBorders>
            <w:shd w:val="clear" w:color="auto" w:fill="auto"/>
            <w:hideMark/>
          </w:tcPr>
          <w:p w14:paraId="334AFB2A"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 xml:space="preserve">Through group discussion analysing the provided information from lectures and practical classes, it became apparent that the report would heavily rely on discussion of the project management competencies. </w:t>
            </w:r>
          </w:p>
        </w:tc>
      </w:tr>
      <w:tr w:rsidR="00341EA5" w:rsidRPr="00D34376" w14:paraId="6842BA60" w14:textId="77777777" w:rsidTr="00B35C12">
        <w:trPr>
          <w:trHeight w:val="300"/>
        </w:trPr>
        <w:tc>
          <w:tcPr>
            <w:tcW w:w="8985" w:type="dxa"/>
            <w:gridSpan w:val="4"/>
            <w:tcBorders>
              <w:top w:val="single" w:sz="6" w:space="0" w:color="auto"/>
              <w:left w:val="nil"/>
              <w:bottom w:val="single" w:sz="6" w:space="0" w:color="auto"/>
              <w:right w:val="nil"/>
            </w:tcBorders>
            <w:shd w:val="clear" w:color="auto" w:fill="auto"/>
            <w:hideMark/>
          </w:tcPr>
          <w:p w14:paraId="2E9A15CA"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The ten competencies were to be divided amongst group members for the purposes of research.</w:t>
            </w:r>
          </w:p>
        </w:tc>
      </w:tr>
      <w:tr w:rsidR="00341EA5" w:rsidRPr="00D34376" w14:paraId="683A4B27" w14:textId="77777777" w:rsidTr="00B35C12">
        <w:trPr>
          <w:trHeight w:val="300"/>
        </w:trPr>
        <w:tc>
          <w:tcPr>
            <w:tcW w:w="8985" w:type="dxa"/>
            <w:gridSpan w:val="4"/>
            <w:tcBorders>
              <w:top w:val="single" w:sz="6" w:space="0" w:color="auto"/>
              <w:left w:val="nil"/>
              <w:bottom w:val="single" w:sz="6" w:space="0" w:color="auto"/>
              <w:right w:val="nil"/>
            </w:tcBorders>
            <w:shd w:val="clear" w:color="auto" w:fill="auto"/>
            <w:hideMark/>
          </w:tcPr>
          <w:p w14:paraId="62F4E677" w14:textId="77777777" w:rsidR="00341EA5" w:rsidRPr="00D34376" w:rsidRDefault="00341EA5" w:rsidP="00B35C12">
            <w:pPr>
              <w:textAlignment w:val="baseline"/>
              <w:rPr>
                <w:rFonts w:ascii="Times New Roman" w:eastAsia="Times New Roman" w:hAnsi="Times New Roman" w:cs="Times New Roman"/>
              </w:rPr>
            </w:pPr>
            <w:r>
              <w:rPr>
                <w:rFonts w:ascii="Times New Roman" w:eastAsia="Times New Roman" w:hAnsi="Times New Roman" w:cs="Times New Roman"/>
              </w:rPr>
              <w:t xml:space="preserve">A shared Google-Doc was created so that the groups research could be combined simply in one place. </w:t>
            </w:r>
          </w:p>
        </w:tc>
      </w:tr>
      <w:tr w:rsidR="00341EA5" w:rsidRPr="00D34376" w14:paraId="10C88D74" w14:textId="77777777" w:rsidTr="00B35C12">
        <w:trPr>
          <w:trHeight w:val="300"/>
        </w:trPr>
        <w:tc>
          <w:tcPr>
            <w:tcW w:w="8985" w:type="dxa"/>
            <w:gridSpan w:val="4"/>
            <w:tcBorders>
              <w:top w:val="single" w:sz="6" w:space="0" w:color="auto"/>
              <w:left w:val="nil"/>
              <w:bottom w:val="single" w:sz="6" w:space="0" w:color="auto"/>
              <w:right w:val="nil"/>
            </w:tcBorders>
            <w:shd w:val="clear" w:color="auto" w:fill="auto"/>
            <w:hideMark/>
          </w:tcPr>
          <w:p w14:paraId="1F6214E6" w14:textId="77777777" w:rsidR="00341EA5" w:rsidRPr="00D34376" w:rsidRDefault="00341EA5" w:rsidP="00B35C12">
            <w:pPr>
              <w:textAlignment w:val="baseline"/>
              <w:rPr>
                <w:rFonts w:ascii="Times New Roman" w:eastAsia="Times New Roman" w:hAnsi="Times New Roman" w:cs="Times New Roman"/>
              </w:rPr>
            </w:pPr>
          </w:p>
        </w:tc>
      </w:tr>
      <w:tr w:rsidR="00341EA5" w:rsidRPr="00D34376" w14:paraId="5FD091C3" w14:textId="77777777" w:rsidTr="00B35C12">
        <w:trPr>
          <w:gridAfter w:val="1"/>
          <w:wAfter w:w="15" w:type="dxa"/>
          <w:trHeight w:val="300"/>
        </w:trPr>
        <w:tc>
          <w:tcPr>
            <w:tcW w:w="89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78E76312"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b/>
                <w:bCs/>
                <w:color w:val="FFFFFF"/>
                <w:sz w:val="26"/>
                <w:szCs w:val="26"/>
                <w:lang w:val="en-US"/>
              </w:rPr>
              <w:t xml:space="preserve">5. </w:t>
            </w:r>
            <w:r w:rsidRPr="00D34376">
              <w:rPr>
                <w:rFonts w:ascii="Arial" w:eastAsia="Times New Roman" w:hAnsi="Arial" w:cs="Arial"/>
                <w:b/>
                <w:bCs/>
                <w:color w:val="FFFFFF"/>
                <w:lang w:val="en-US"/>
              </w:rPr>
              <w:t>Action Items   </w:t>
            </w:r>
            <w:r w:rsidRPr="00D34376">
              <w:rPr>
                <w:rFonts w:ascii="Arial" w:eastAsia="Times New Roman" w:hAnsi="Arial" w:cs="Arial"/>
                <w:color w:val="FFFFFF"/>
              </w:rPr>
              <w:t>  </w:t>
            </w:r>
          </w:p>
        </w:tc>
      </w:tr>
      <w:tr w:rsidR="00341EA5" w:rsidRPr="00D34376" w14:paraId="6EF96EF0" w14:textId="77777777" w:rsidTr="00B35C12">
        <w:trPr>
          <w:gridAfter w:val="1"/>
          <w:wAfter w:w="15" w:type="dxa"/>
          <w:trHeight w:val="300"/>
        </w:trPr>
        <w:tc>
          <w:tcPr>
            <w:tcW w:w="5430" w:type="dxa"/>
            <w:tcBorders>
              <w:top w:val="single" w:sz="6" w:space="0" w:color="auto"/>
              <w:left w:val="nil"/>
              <w:bottom w:val="single" w:sz="6" w:space="0" w:color="auto"/>
              <w:right w:val="nil"/>
            </w:tcBorders>
            <w:shd w:val="clear" w:color="auto" w:fill="FFFFFF"/>
            <w:hideMark/>
          </w:tcPr>
          <w:p w14:paraId="5F74D927"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i/>
                <w:iCs/>
                <w:sz w:val="18"/>
                <w:szCs w:val="18"/>
                <w:lang w:val="en-US"/>
              </w:rPr>
              <w:t>Action</w:t>
            </w:r>
            <w:r w:rsidRPr="00D34376">
              <w:rPr>
                <w:rFonts w:ascii="Arial" w:eastAsia="Times New Roman" w:hAnsi="Arial" w:cs="Arial"/>
                <w:sz w:val="18"/>
                <w:szCs w:val="18"/>
              </w:rPr>
              <w:t>  </w:t>
            </w:r>
          </w:p>
        </w:tc>
        <w:tc>
          <w:tcPr>
            <w:tcW w:w="2100" w:type="dxa"/>
            <w:tcBorders>
              <w:top w:val="single" w:sz="6" w:space="0" w:color="auto"/>
              <w:left w:val="nil"/>
              <w:bottom w:val="single" w:sz="6" w:space="0" w:color="auto"/>
              <w:right w:val="nil"/>
            </w:tcBorders>
            <w:shd w:val="clear" w:color="auto" w:fill="FFFFFF"/>
            <w:hideMark/>
          </w:tcPr>
          <w:p w14:paraId="20BB9BEA"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i/>
                <w:iCs/>
                <w:sz w:val="18"/>
                <w:szCs w:val="18"/>
                <w:lang w:val="en-US"/>
              </w:rPr>
              <w:t>Due Date</w:t>
            </w:r>
            <w:r w:rsidRPr="00D34376">
              <w:rPr>
                <w:rFonts w:ascii="Arial" w:eastAsia="Times New Roman" w:hAnsi="Arial" w:cs="Arial"/>
                <w:sz w:val="18"/>
                <w:szCs w:val="18"/>
              </w:rPr>
              <w:t>  </w:t>
            </w:r>
          </w:p>
        </w:tc>
        <w:tc>
          <w:tcPr>
            <w:tcW w:w="1440" w:type="dxa"/>
            <w:tcBorders>
              <w:top w:val="single" w:sz="6" w:space="0" w:color="auto"/>
              <w:left w:val="nil"/>
              <w:bottom w:val="single" w:sz="6" w:space="0" w:color="auto"/>
              <w:right w:val="nil"/>
            </w:tcBorders>
            <w:shd w:val="clear" w:color="auto" w:fill="FFFFFF"/>
            <w:hideMark/>
          </w:tcPr>
          <w:p w14:paraId="58592551"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i/>
                <w:iCs/>
                <w:sz w:val="18"/>
                <w:szCs w:val="18"/>
                <w:lang w:val="en-US"/>
              </w:rPr>
              <w:t>Status</w:t>
            </w:r>
            <w:r w:rsidRPr="00D34376">
              <w:rPr>
                <w:rFonts w:ascii="Arial" w:eastAsia="Times New Roman" w:hAnsi="Arial" w:cs="Arial"/>
                <w:sz w:val="18"/>
                <w:szCs w:val="18"/>
              </w:rPr>
              <w:t>  </w:t>
            </w:r>
          </w:p>
        </w:tc>
      </w:tr>
      <w:tr w:rsidR="00341EA5" w:rsidRPr="00D34376" w14:paraId="09C58C4D" w14:textId="77777777" w:rsidTr="00B35C12">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7221D735" w14:textId="77777777" w:rsidR="00341EA5" w:rsidRPr="00D34376" w:rsidRDefault="00341EA5" w:rsidP="00B35C12">
            <w:pPr>
              <w:textAlignment w:val="baseline"/>
              <w:rPr>
                <w:rFonts w:ascii="Times New Roman" w:eastAsia="Times New Roman" w:hAnsi="Times New Roman" w:cs="Times New Roman"/>
              </w:rPr>
            </w:pPr>
            <w:r>
              <w:rPr>
                <w:rFonts w:ascii="Arial" w:eastAsia="Times New Roman" w:hAnsi="Arial" w:cs="Arial"/>
                <w:sz w:val="20"/>
                <w:szCs w:val="20"/>
              </w:rPr>
              <w:t xml:space="preserve">Group members would </w:t>
            </w:r>
            <w:r w:rsidRPr="00D34376">
              <w:rPr>
                <w:rFonts w:ascii="Arial" w:eastAsia="Times New Roman" w:hAnsi="Arial" w:cs="Arial"/>
                <w:sz w:val="20"/>
                <w:szCs w:val="20"/>
              </w:rPr>
              <w:t>research</w:t>
            </w:r>
            <w:r>
              <w:rPr>
                <w:rFonts w:ascii="Arial" w:eastAsia="Times New Roman" w:hAnsi="Arial" w:cs="Arial"/>
                <w:sz w:val="20"/>
                <w:szCs w:val="20"/>
              </w:rPr>
              <w:t xml:space="preserve"> the</w:t>
            </w:r>
            <w:r w:rsidRPr="00D34376">
              <w:rPr>
                <w:rFonts w:ascii="Arial" w:eastAsia="Times New Roman" w:hAnsi="Arial" w:cs="Arial"/>
                <w:sz w:val="20"/>
                <w:szCs w:val="20"/>
              </w:rPr>
              <w:t xml:space="preserve"> project management competencies for </w:t>
            </w:r>
            <w:r>
              <w:rPr>
                <w:rFonts w:ascii="Arial" w:eastAsia="Times New Roman" w:hAnsi="Arial" w:cs="Arial"/>
                <w:sz w:val="20"/>
                <w:szCs w:val="20"/>
              </w:rPr>
              <w:t>the Iron Bridge Project</w:t>
            </w:r>
          </w:p>
        </w:tc>
        <w:tc>
          <w:tcPr>
            <w:tcW w:w="2100" w:type="dxa"/>
            <w:tcBorders>
              <w:top w:val="single" w:sz="6" w:space="0" w:color="auto"/>
              <w:left w:val="nil"/>
              <w:bottom w:val="single" w:sz="6" w:space="0" w:color="auto"/>
              <w:right w:val="nil"/>
            </w:tcBorders>
            <w:shd w:val="clear" w:color="auto" w:fill="auto"/>
            <w:hideMark/>
          </w:tcPr>
          <w:p w14:paraId="174A0D5C" w14:textId="77777777" w:rsidR="00341EA5" w:rsidRPr="00D34376" w:rsidRDefault="00341EA5" w:rsidP="00B35C12">
            <w:pPr>
              <w:textAlignment w:val="baseline"/>
              <w:rPr>
                <w:rFonts w:ascii="Times New Roman" w:eastAsia="Times New Roman" w:hAnsi="Times New Roman" w:cs="Times New Roman"/>
              </w:rPr>
            </w:pPr>
            <w:r>
              <w:rPr>
                <w:rFonts w:ascii="Arial" w:eastAsia="Times New Roman" w:hAnsi="Arial" w:cs="Arial"/>
                <w:sz w:val="20"/>
                <w:szCs w:val="20"/>
              </w:rPr>
              <w:t>19</w:t>
            </w:r>
            <w:r w:rsidRPr="00D34376">
              <w:rPr>
                <w:rFonts w:ascii="Arial" w:eastAsia="Times New Roman" w:hAnsi="Arial" w:cs="Arial"/>
                <w:sz w:val="20"/>
                <w:szCs w:val="20"/>
              </w:rPr>
              <w:t>/04/24 </w:t>
            </w:r>
          </w:p>
        </w:tc>
        <w:tc>
          <w:tcPr>
            <w:tcW w:w="1440" w:type="dxa"/>
            <w:tcBorders>
              <w:top w:val="single" w:sz="6" w:space="0" w:color="auto"/>
              <w:left w:val="nil"/>
              <w:bottom w:val="single" w:sz="6" w:space="0" w:color="auto"/>
              <w:right w:val="nil"/>
            </w:tcBorders>
            <w:shd w:val="clear" w:color="auto" w:fill="auto"/>
            <w:hideMark/>
          </w:tcPr>
          <w:p w14:paraId="0EEF34B4" w14:textId="77777777" w:rsidR="00341EA5" w:rsidRPr="00D34376" w:rsidRDefault="00341EA5" w:rsidP="00B35C12">
            <w:pPr>
              <w:textAlignment w:val="baseline"/>
              <w:rPr>
                <w:rFonts w:ascii="Times New Roman" w:eastAsia="Times New Roman" w:hAnsi="Times New Roman" w:cs="Times New Roman"/>
              </w:rPr>
            </w:pPr>
            <w:r w:rsidRPr="00D34376">
              <w:rPr>
                <w:rFonts w:ascii="Arial" w:eastAsia="Times New Roman" w:hAnsi="Arial" w:cs="Arial"/>
                <w:sz w:val="20"/>
                <w:szCs w:val="20"/>
              </w:rPr>
              <w:t>In Progress </w:t>
            </w:r>
          </w:p>
        </w:tc>
      </w:tr>
      <w:tr w:rsidR="00341EA5" w:rsidRPr="00D34376" w14:paraId="5E55946F" w14:textId="77777777" w:rsidTr="00B35C12">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7AA40E35" w14:textId="77777777" w:rsidR="00341EA5" w:rsidRPr="00D34376" w:rsidRDefault="00341EA5" w:rsidP="00B35C12">
            <w:pPr>
              <w:textAlignment w:val="baseline"/>
              <w:rPr>
                <w:rFonts w:ascii="Times New Roman" w:eastAsia="Times New Roman" w:hAnsi="Times New Roman" w:cs="Times New Roman"/>
              </w:rPr>
            </w:pPr>
          </w:p>
        </w:tc>
        <w:tc>
          <w:tcPr>
            <w:tcW w:w="2100" w:type="dxa"/>
            <w:tcBorders>
              <w:top w:val="single" w:sz="6" w:space="0" w:color="auto"/>
              <w:left w:val="nil"/>
              <w:bottom w:val="single" w:sz="6" w:space="0" w:color="auto"/>
              <w:right w:val="nil"/>
            </w:tcBorders>
            <w:shd w:val="clear" w:color="auto" w:fill="auto"/>
            <w:hideMark/>
          </w:tcPr>
          <w:p w14:paraId="02C1F5DA" w14:textId="77777777" w:rsidR="00341EA5" w:rsidRPr="00D34376" w:rsidRDefault="00341EA5" w:rsidP="00B35C12">
            <w:pPr>
              <w:textAlignment w:val="baseline"/>
              <w:rPr>
                <w:rFonts w:ascii="Times New Roman" w:eastAsia="Times New Roman" w:hAnsi="Times New Roman" w:cs="Times New Roman"/>
              </w:rPr>
            </w:pPr>
          </w:p>
        </w:tc>
        <w:tc>
          <w:tcPr>
            <w:tcW w:w="1440" w:type="dxa"/>
            <w:tcBorders>
              <w:top w:val="single" w:sz="6" w:space="0" w:color="auto"/>
              <w:left w:val="nil"/>
              <w:bottom w:val="single" w:sz="6" w:space="0" w:color="auto"/>
              <w:right w:val="nil"/>
            </w:tcBorders>
            <w:shd w:val="clear" w:color="auto" w:fill="auto"/>
            <w:hideMark/>
          </w:tcPr>
          <w:p w14:paraId="66016391" w14:textId="77777777" w:rsidR="00341EA5" w:rsidRPr="00D34376" w:rsidRDefault="00341EA5" w:rsidP="00B35C12">
            <w:pPr>
              <w:textAlignment w:val="baseline"/>
              <w:rPr>
                <w:rFonts w:ascii="Times New Roman" w:eastAsia="Times New Roman" w:hAnsi="Times New Roman" w:cs="Times New Roman"/>
              </w:rPr>
            </w:pPr>
          </w:p>
        </w:tc>
      </w:tr>
      <w:tr w:rsidR="00341EA5" w:rsidRPr="00D34376" w14:paraId="2B159CA0" w14:textId="77777777" w:rsidTr="00B35C12">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142C403E" w14:textId="77777777" w:rsidR="00341EA5" w:rsidRPr="00D34376" w:rsidRDefault="00341EA5" w:rsidP="00B35C12">
            <w:pPr>
              <w:textAlignment w:val="baseline"/>
              <w:rPr>
                <w:rFonts w:ascii="Times New Roman" w:eastAsia="Times New Roman" w:hAnsi="Times New Roman" w:cs="Times New Roman"/>
              </w:rPr>
            </w:pPr>
          </w:p>
        </w:tc>
        <w:tc>
          <w:tcPr>
            <w:tcW w:w="2100" w:type="dxa"/>
            <w:tcBorders>
              <w:top w:val="single" w:sz="6" w:space="0" w:color="auto"/>
              <w:left w:val="nil"/>
              <w:bottom w:val="single" w:sz="6" w:space="0" w:color="auto"/>
              <w:right w:val="nil"/>
            </w:tcBorders>
            <w:shd w:val="clear" w:color="auto" w:fill="auto"/>
            <w:hideMark/>
          </w:tcPr>
          <w:p w14:paraId="00A93CCE" w14:textId="77777777" w:rsidR="00341EA5" w:rsidRPr="00D34376" w:rsidRDefault="00341EA5" w:rsidP="00B35C12">
            <w:pPr>
              <w:textAlignment w:val="baseline"/>
              <w:rPr>
                <w:rFonts w:ascii="Times New Roman" w:eastAsia="Times New Roman" w:hAnsi="Times New Roman" w:cs="Times New Roman"/>
              </w:rPr>
            </w:pPr>
          </w:p>
        </w:tc>
        <w:tc>
          <w:tcPr>
            <w:tcW w:w="1440" w:type="dxa"/>
            <w:tcBorders>
              <w:top w:val="single" w:sz="6" w:space="0" w:color="auto"/>
              <w:left w:val="nil"/>
              <w:bottom w:val="single" w:sz="6" w:space="0" w:color="auto"/>
              <w:right w:val="nil"/>
            </w:tcBorders>
            <w:shd w:val="clear" w:color="auto" w:fill="auto"/>
            <w:hideMark/>
          </w:tcPr>
          <w:p w14:paraId="778E59BD" w14:textId="77777777" w:rsidR="00341EA5" w:rsidRPr="00D34376" w:rsidRDefault="00341EA5" w:rsidP="00B35C12">
            <w:pPr>
              <w:textAlignment w:val="baseline"/>
              <w:rPr>
                <w:rFonts w:ascii="Times New Roman" w:eastAsia="Times New Roman" w:hAnsi="Times New Roman" w:cs="Times New Roman"/>
              </w:rPr>
            </w:pPr>
          </w:p>
        </w:tc>
      </w:tr>
    </w:tbl>
    <w:p w14:paraId="772679D1" w14:textId="77777777" w:rsidR="00191708" w:rsidRPr="00D34376" w:rsidRDefault="00191708" w:rsidP="00191708">
      <w:pPr>
        <w:shd w:val="clear" w:color="auto" w:fill="FFFFFF"/>
        <w:rPr>
          <w:rFonts w:ascii="Arial" w:eastAsia="Times New Roman" w:hAnsi="Arial" w:cs="Arial"/>
          <w:vanish/>
          <w:color w:val="000000"/>
          <w:sz w:val="18"/>
          <w:szCs w:val="18"/>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90"/>
        <w:gridCol w:w="1260"/>
        <w:gridCol w:w="1260"/>
        <w:gridCol w:w="1260"/>
        <w:gridCol w:w="1260"/>
        <w:gridCol w:w="1320"/>
      </w:tblGrid>
      <w:tr w:rsidR="00191708" w:rsidRPr="006A654D" w14:paraId="494375C6" w14:textId="77777777">
        <w:trPr>
          <w:trHeight w:val="300"/>
        </w:trPr>
        <w:tc>
          <w:tcPr>
            <w:tcW w:w="891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1A1C4302"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b/>
                <w:color w:val="FFFFFF"/>
                <w:sz w:val="26"/>
                <w:szCs w:val="26"/>
                <w:lang w:val="en-US"/>
              </w:rPr>
              <w:t>6. Next Meeting</w:t>
            </w:r>
            <w:r w:rsidRPr="00D34376">
              <w:rPr>
                <w:rFonts w:ascii="Arial" w:eastAsia="Times New Roman" w:hAnsi="Arial" w:cs="Arial"/>
                <w:color w:val="FFFFFF"/>
                <w:sz w:val="26"/>
                <w:szCs w:val="26"/>
              </w:rPr>
              <w:t>  </w:t>
            </w:r>
          </w:p>
        </w:tc>
      </w:tr>
      <w:tr w:rsidR="00191708" w:rsidRPr="006A654D" w14:paraId="21A44310" w14:textId="77777777">
        <w:trPr>
          <w:trHeight w:val="225"/>
        </w:trPr>
        <w:tc>
          <w:tcPr>
            <w:tcW w:w="255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3C0A02CC"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i/>
                <w:sz w:val="18"/>
                <w:szCs w:val="18"/>
                <w:lang w:val="en-US"/>
              </w:rPr>
              <w:t>Date:  </w:t>
            </w:r>
            <w:r w:rsidRPr="00D34376">
              <w:rPr>
                <w:rFonts w:ascii="Arial" w:eastAsia="Times New Roman" w:hAnsi="Arial" w:cs="Arial"/>
                <w:sz w:val="18"/>
                <w:szCs w:val="18"/>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71A2C17"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sz w:val="18"/>
                <w:szCs w:val="18"/>
              </w:rPr>
              <w:t> </w:t>
            </w:r>
            <w:r>
              <w:rPr>
                <w:rFonts w:ascii="Arial" w:eastAsia="Times New Roman" w:hAnsi="Arial" w:cs="Arial"/>
                <w:sz w:val="18"/>
                <w:szCs w:val="18"/>
              </w:rPr>
              <w:t>19</w:t>
            </w:r>
            <w:r w:rsidRPr="00D34376">
              <w:rPr>
                <w:rFonts w:ascii="Arial" w:eastAsia="Times New Roman" w:hAnsi="Arial" w:cs="Arial"/>
                <w:sz w:val="18"/>
                <w:szCs w:val="18"/>
              </w:rPr>
              <w:t>/0</w:t>
            </w:r>
            <w:r>
              <w:rPr>
                <w:rFonts w:ascii="Arial" w:eastAsia="Times New Roman" w:hAnsi="Arial" w:cs="Arial"/>
                <w:sz w:val="18"/>
                <w:szCs w:val="18"/>
              </w:rPr>
              <w:t>3</w:t>
            </w:r>
            <w:r w:rsidRPr="00D34376">
              <w:rPr>
                <w:rFonts w:ascii="Arial" w:eastAsia="Times New Roman" w:hAnsi="Arial" w:cs="Arial"/>
                <w:sz w:val="18"/>
                <w:szCs w:val="18"/>
              </w:rPr>
              <w:t>/24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721A6257"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i/>
                <w:sz w:val="18"/>
                <w:szCs w:val="18"/>
                <w:lang w:val="en-US"/>
              </w:rPr>
              <w:t>Time:  </w:t>
            </w:r>
            <w:r w:rsidRPr="00D34376">
              <w:rPr>
                <w:rFonts w:ascii="Arial" w:eastAsia="Times New Roman" w:hAnsi="Arial" w:cs="Arial"/>
                <w:sz w:val="18"/>
                <w:szCs w:val="18"/>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93BAAB3"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sz w:val="18"/>
                <w:szCs w:val="18"/>
              </w:rPr>
              <w:t> 11AM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110820D"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i/>
                <w:sz w:val="18"/>
                <w:szCs w:val="18"/>
                <w:lang w:val="en-US"/>
              </w:rPr>
              <w:t>Location:  </w:t>
            </w:r>
            <w:r w:rsidRPr="00D34376">
              <w:rPr>
                <w:rFonts w:ascii="Arial" w:eastAsia="Times New Roman" w:hAnsi="Arial" w:cs="Arial"/>
                <w:sz w:val="18"/>
                <w:szCs w:val="18"/>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159EB49"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color w:val="2F5496"/>
                <w:sz w:val="20"/>
                <w:szCs w:val="20"/>
                <w:lang w:val="en-US"/>
              </w:rPr>
              <w:t>Ezone North Meeting Room 203</w:t>
            </w:r>
            <w:r w:rsidRPr="00D34376">
              <w:rPr>
                <w:rFonts w:ascii="Arial" w:eastAsia="Times New Roman" w:hAnsi="Arial" w:cs="Arial"/>
                <w:color w:val="2F5496"/>
                <w:sz w:val="20"/>
                <w:szCs w:val="20"/>
              </w:rPr>
              <w:t> </w:t>
            </w:r>
          </w:p>
        </w:tc>
      </w:tr>
      <w:tr w:rsidR="00191708" w:rsidRPr="006A654D" w14:paraId="6721131B" w14:textId="77777777">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35AD7F46" w14:textId="77777777" w:rsidR="00191708" w:rsidRPr="00D34376" w:rsidRDefault="00191708">
            <w:pPr>
              <w:textAlignment w:val="baseline"/>
              <w:rPr>
                <w:rFonts w:ascii="Times New Roman" w:eastAsia="Times New Roman" w:hAnsi="Times New Roman" w:cs="Times New Roman"/>
              </w:rPr>
            </w:pPr>
            <w:r w:rsidRPr="00D34376">
              <w:rPr>
                <w:rFonts w:ascii="Arial" w:eastAsia="Times New Roman" w:hAnsi="Arial" w:cs="Arial"/>
                <w:i/>
                <w:sz w:val="18"/>
                <w:szCs w:val="18"/>
                <w:lang w:val="en-US"/>
              </w:rPr>
              <w:t>Agenda:  </w:t>
            </w:r>
            <w:r w:rsidRPr="00D34376">
              <w:rPr>
                <w:rFonts w:ascii="Arial" w:eastAsia="Times New Roman" w:hAnsi="Arial" w:cs="Arial"/>
                <w:sz w:val="18"/>
                <w:szCs w:val="18"/>
              </w:rPr>
              <w:t>  </w:t>
            </w:r>
          </w:p>
        </w:tc>
        <w:tc>
          <w:tcPr>
            <w:tcW w:w="7635" w:type="dxa"/>
            <w:gridSpan w:val="6"/>
            <w:tcBorders>
              <w:top w:val="single" w:sz="6" w:space="0" w:color="auto"/>
              <w:left w:val="single" w:sz="6" w:space="0" w:color="auto"/>
              <w:bottom w:val="single" w:sz="6" w:space="0" w:color="auto"/>
              <w:right w:val="single" w:sz="6" w:space="0" w:color="auto"/>
            </w:tcBorders>
            <w:shd w:val="clear" w:color="auto" w:fill="auto"/>
            <w:hideMark/>
          </w:tcPr>
          <w:p w14:paraId="5BF87EB0" w14:textId="77777777" w:rsidR="00191708" w:rsidRPr="00D34376" w:rsidRDefault="00191708">
            <w:pPr>
              <w:textAlignment w:val="baseline"/>
              <w:rPr>
                <w:rFonts w:ascii="Times New Roman" w:eastAsia="Times New Roman" w:hAnsi="Times New Roman" w:cs="Times New Roman"/>
              </w:rPr>
            </w:pPr>
            <w:r>
              <w:rPr>
                <w:rFonts w:ascii="Arial" w:eastAsia="Times New Roman" w:hAnsi="Arial" w:cs="Arial"/>
                <w:sz w:val="18"/>
                <w:szCs w:val="18"/>
              </w:rPr>
              <w:t>Discuss the findings of the research over the previous week</w:t>
            </w:r>
          </w:p>
        </w:tc>
      </w:tr>
    </w:tbl>
    <w:p w14:paraId="7AE6E598" w14:textId="77777777" w:rsidR="00191708" w:rsidRPr="00D34376" w:rsidRDefault="00191708" w:rsidP="00191708">
      <w:pPr>
        <w:textAlignment w:val="baseline"/>
        <w:rPr>
          <w:rFonts w:ascii="Arial" w:eastAsia="Times New Roman" w:hAnsi="Arial" w:cs="Arial"/>
          <w:sz w:val="18"/>
          <w:szCs w:val="18"/>
        </w:rPr>
      </w:pPr>
      <w:r w:rsidRPr="00D34376">
        <w:rPr>
          <w:rFonts w:ascii="Arial" w:eastAsia="Times New Roman" w:hAnsi="Arial" w:cs="Arial"/>
          <w:color w:val="000000"/>
        </w:rPr>
        <w:t> </w:t>
      </w:r>
    </w:p>
    <w:p w14:paraId="070302EA" w14:textId="77777777" w:rsidR="00341EA5" w:rsidRDefault="00341EA5" w:rsidP="00341EA5">
      <w:pPr>
        <w:textAlignment w:val="baseline"/>
        <w:rPr>
          <w:rFonts w:ascii="Arial" w:eastAsia="Times New Roman" w:hAnsi="Arial" w:cs="Arial"/>
          <w:color w:val="000000"/>
          <w:sz w:val="20"/>
          <w:szCs w:val="20"/>
        </w:rPr>
      </w:pPr>
    </w:p>
    <w:p w14:paraId="199386E1" w14:textId="77777777" w:rsidR="00341EA5" w:rsidRDefault="00341EA5" w:rsidP="00341EA5">
      <w:pPr>
        <w:textAlignment w:val="baseline"/>
        <w:rPr>
          <w:rFonts w:ascii="Arial" w:eastAsia="Times New Roman" w:hAnsi="Arial" w:cs="Arial"/>
          <w:color w:val="000000"/>
          <w:sz w:val="20"/>
          <w:szCs w:val="20"/>
        </w:rPr>
      </w:pPr>
    </w:p>
    <w:p w14:paraId="5856BBFC" w14:textId="762E6429" w:rsidR="00191708" w:rsidRPr="00341EA5" w:rsidRDefault="00191708" w:rsidP="00191708">
      <w:pPr>
        <w:textAlignment w:val="baseline"/>
        <w:rPr>
          <w:rFonts w:ascii="Arial" w:eastAsia="Times New Roman" w:hAnsi="Arial" w:cs="Arial"/>
          <w:b/>
          <w:sz w:val="18"/>
          <w:szCs w:val="18"/>
        </w:rPr>
      </w:pPr>
      <w:r w:rsidRPr="00875577">
        <w:rPr>
          <w:rFonts w:ascii="Arial" w:eastAsia="Times New Roman" w:hAnsi="Arial" w:cs="Arial"/>
          <w:b/>
          <w:color w:val="000000"/>
          <w:sz w:val="20"/>
          <w:szCs w:val="20"/>
        </w:rPr>
        <w:t>Post Meeting Team Reflection </w:t>
      </w:r>
    </w:p>
    <w:p w14:paraId="6D80AF42" w14:textId="54C9F994" w:rsidR="00191708" w:rsidRDefault="00191708" w:rsidP="00341EA5">
      <w:pPr>
        <w:textAlignment w:val="baseline"/>
        <w:rPr>
          <w:rFonts w:ascii="Arial" w:eastAsia="Times New Roman" w:hAnsi="Arial" w:cs="Arial"/>
          <w:sz w:val="20"/>
          <w:szCs w:val="20"/>
        </w:rPr>
      </w:pPr>
      <w:r>
        <w:rPr>
          <w:rFonts w:ascii="Arial" w:eastAsia="Times New Roman" w:hAnsi="Arial" w:cs="Arial"/>
          <w:sz w:val="20"/>
          <w:szCs w:val="20"/>
        </w:rPr>
        <w:t xml:space="preserve">This meeting was productive </w:t>
      </w:r>
      <w:r w:rsidRPr="00D34376">
        <w:rPr>
          <w:rFonts w:ascii="Arial" w:eastAsia="Times New Roman" w:hAnsi="Arial" w:cs="Arial"/>
          <w:sz w:val="20"/>
          <w:szCs w:val="20"/>
        </w:rPr>
        <w:t>as we achieved</w:t>
      </w:r>
      <w:r>
        <w:rPr>
          <w:rFonts w:ascii="Arial" w:eastAsia="Times New Roman" w:hAnsi="Arial" w:cs="Arial"/>
          <w:sz w:val="20"/>
          <w:szCs w:val="20"/>
        </w:rPr>
        <w:t xml:space="preserve"> the objective of reaching out to a stakeholder of the project. The team also felt imbued with a new sense of direction from the previous week as with now more clear assigned individual goals for the week to follow we could be more confident that our efforts would contribute directly to the overall project goals.</w:t>
      </w:r>
    </w:p>
    <w:p w14:paraId="7CD06352" w14:textId="77777777" w:rsidR="00191708" w:rsidRDefault="00191708" w:rsidP="00341EA5">
      <w:pPr>
        <w:textAlignment w:val="baseline"/>
        <w:rPr>
          <w:rFonts w:ascii="Arial" w:eastAsia="Times New Roman" w:hAnsi="Arial" w:cs="Arial"/>
          <w:sz w:val="20"/>
          <w:szCs w:val="20"/>
        </w:rPr>
      </w:pPr>
      <w:r>
        <w:rPr>
          <w:rFonts w:ascii="Arial" w:eastAsia="Times New Roman" w:hAnsi="Arial" w:cs="Arial"/>
          <w:sz w:val="20"/>
          <w:szCs w:val="20"/>
        </w:rPr>
        <w:t xml:space="preserve">Group cohesiveness also had noticeable development after this meeting as members demonstrated more openness to contribute to discussion and ready willingness to adopt responsibilities relating to the report. A group identity was more clearly starting to reveal </w:t>
      </w:r>
      <w:r w:rsidR="00341EA5">
        <w:rPr>
          <w:rFonts w:ascii="Arial" w:eastAsia="Times New Roman" w:hAnsi="Arial" w:cs="Arial"/>
          <w:sz w:val="20"/>
          <w:szCs w:val="20"/>
        </w:rPr>
        <w:t>itelf</w:t>
      </w:r>
      <w:r>
        <w:rPr>
          <w:rFonts w:ascii="Arial" w:eastAsia="Times New Roman" w:hAnsi="Arial" w:cs="Arial"/>
          <w:sz w:val="20"/>
          <w:szCs w:val="20"/>
        </w:rPr>
        <w:t>.</w:t>
      </w:r>
    </w:p>
    <w:p w14:paraId="617F33A7" w14:textId="77777777" w:rsidR="00341EA5" w:rsidRDefault="00341EA5" w:rsidP="00341EA5">
      <w:pPr>
        <w:textAlignment w:val="baseline"/>
        <w:rPr>
          <w:rFonts w:ascii="Arial" w:eastAsia="Times New Roman" w:hAnsi="Arial" w:cs="Arial"/>
          <w:sz w:val="20"/>
          <w:szCs w:val="20"/>
        </w:rPr>
      </w:pPr>
    </w:p>
    <w:p w14:paraId="4CB1F765" w14:textId="77777777" w:rsidR="00191708" w:rsidRPr="006A654D" w:rsidRDefault="00191708" w:rsidP="00191708">
      <w:pPr>
        <w:textAlignment w:val="baseline"/>
        <w:rPr>
          <w:rFonts w:ascii="Times New Roman" w:eastAsia="Times New Roman" w:hAnsi="Times New Roman" w:cs="Times New Roman"/>
          <w:sz w:val="24"/>
          <w:szCs w:val="24"/>
        </w:rPr>
      </w:pPr>
    </w:p>
    <w:p w14:paraId="057FC8EF" w14:textId="77777777" w:rsidR="00222F96" w:rsidRDefault="00222F9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E46C36B" w14:textId="77777777" w:rsidR="00222F96" w:rsidRDefault="00222F9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15824B49" w14:textId="77777777" w:rsidR="00222F96" w:rsidRDefault="00222F9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FBC6B84" w14:textId="77777777" w:rsidR="00222F96" w:rsidRDefault="00222F9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6466E06C" w14:textId="77777777" w:rsidR="005D73D0" w:rsidRDefault="005D73D0"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305EFE4D" w14:textId="77777777" w:rsidR="005D73D0" w:rsidRDefault="005D73D0"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302E7E3A" w14:textId="77777777" w:rsidR="005D73D0" w:rsidRDefault="005D73D0"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3B4A9593" w14:textId="77777777" w:rsidR="00284659" w:rsidRDefault="00284659"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6E6702CB" w14:textId="77777777" w:rsidR="00284659" w:rsidRDefault="00284659"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247BB54E" w14:textId="77777777" w:rsidR="00284659" w:rsidRDefault="00284659"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5FBD1E6E" w14:textId="77777777" w:rsidR="00222F96" w:rsidRDefault="00222F96"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54374F17" w14:textId="77777777" w:rsidR="00341EA5" w:rsidRDefault="00341EA5"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3FA9429D" w14:textId="77777777" w:rsidR="00341EA5" w:rsidRDefault="00341EA5"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0DCE0ED8" w14:textId="77777777" w:rsidR="00341EA5" w:rsidRDefault="00341EA5"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133E0BB6" w14:textId="77777777" w:rsidR="00341EA5" w:rsidRDefault="00341EA5"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p>
    <w:p w14:paraId="7487B06D" w14:textId="664E3641"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000000"/>
          <w:sz w:val="24"/>
          <w:szCs w:val="24"/>
          <w:lang w:val="en-US" w:eastAsia="zh-CN" w:bidi="th-TH"/>
        </w:rPr>
        <w:t xml:space="preserve">MEETING </w:t>
      </w:r>
      <w:r w:rsidR="00DC20BE" w:rsidRPr="00DC20BE">
        <w:rPr>
          <w:rFonts w:ascii="Times New Roman" w:eastAsia="Times New Roman" w:hAnsi="Times New Roman" w:cs="Times New Roman"/>
          <w:b/>
          <w:bCs/>
          <w:color w:val="000000"/>
          <w:sz w:val="24"/>
          <w:szCs w:val="24"/>
          <w:lang w:val="en-US" w:eastAsia="zh-CN" w:bidi="th-TH"/>
        </w:rPr>
        <w:t xml:space="preserve">4 </w:t>
      </w:r>
      <w:r w:rsidRPr="00AD60A8">
        <w:rPr>
          <w:rFonts w:ascii="Times New Roman" w:eastAsia="Times New Roman" w:hAnsi="Times New Roman" w:cs="Times New Roman"/>
          <w:b/>
          <w:color w:val="000000"/>
          <w:sz w:val="24"/>
          <w:szCs w:val="24"/>
          <w:lang w:val="en-US" w:eastAsia="zh-CN" w:bidi="th-TH"/>
        </w:rPr>
        <w:t>MINUTES</w:t>
      </w:r>
      <w:r w:rsidRPr="005D364A">
        <w:rPr>
          <w:rFonts w:ascii="Times New Roman" w:eastAsia="Times New Roman" w:hAnsi="Times New Roman" w:cs="Times New Roman"/>
          <w:color w:val="000000"/>
          <w:sz w:val="24"/>
          <w:szCs w:val="24"/>
          <w:lang w:val="en-AU" w:eastAsia="zh-CN" w:bidi="th-TH"/>
        </w:rPr>
        <w:tab/>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55"/>
      </w:tblGrid>
      <w:tr w:rsidR="005D364A" w:rsidRPr="005D364A" w14:paraId="600316D6" w14:textId="77777777" w:rsidTr="005D364A">
        <w:trPr>
          <w:trHeight w:val="300"/>
        </w:trPr>
        <w:tc>
          <w:tcPr>
            <w:tcW w:w="2730" w:type="dxa"/>
            <w:tcBorders>
              <w:top w:val="nil"/>
              <w:left w:val="nil"/>
              <w:bottom w:val="single" w:sz="6" w:space="0" w:color="auto"/>
              <w:right w:val="nil"/>
            </w:tcBorders>
            <w:shd w:val="clear" w:color="auto" w:fill="auto"/>
            <w:hideMark/>
          </w:tcPr>
          <w:p w14:paraId="14884C9F" w14:textId="77777777" w:rsidR="005D364A" w:rsidRPr="005D364A" w:rsidRDefault="005D364A" w:rsidP="007B2C5D">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color w:val="2F5496"/>
                <w:sz w:val="24"/>
                <w:szCs w:val="24"/>
                <w:lang w:val="en-US" w:eastAsia="zh-CN" w:bidi="th-TH"/>
              </w:rPr>
              <w:t>Date of Meeting: 19/03/2024</w:t>
            </w:r>
            <w:r w:rsidRPr="005D364A">
              <w:rPr>
                <w:rFonts w:ascii="Times New Roman" w:eastAsia="Times New Roman" w:hAnsi="Times New Roman" w:cs="Times New Roman"/>
                <w:b/>
                <w:i/>
                <w:color w:val="2F5496"/>
                <w:sz w:val="24"/>
                <w:szCs w:val="24"/>
                <w:lang w:val="en-AU" w:eastAsia="zh-CN" w:bidi="th-TH"/>
              </w:rPr>
              <w:t> </w:t>
            </w:r>
            <w:r w:rsidRPr="005D364A">
              <w:rPr>
                <w:rFonts w:ascii="Times New Roman" w:eastAsia="Times New Roman" w:hAnsi="Times New Roman" w:cs="Times New Roman"/>
                <w:b/>
                <w:color w:val="2F5496"/>
                <w:sz w:val="24"/>
                <w:szCs w:val="24"/>
                <w:lang w:val="en-AU" w:eastAsia="zh-CN" w:bidi="th-TH"/>
              </w:rPr>
              <w:t> </w:t>
            </w:r>
          </w:p>
        </w:tc>
        <w:tc>
          <w:tcPr>
            <w:tcW w:w="6255" w:type="dxa"/>
            <w:tcBorders>
              <w:top w:val="nil"/>
              <w:left w:val="nil"/>
              <w:bottom w:val="single" w:sz="6" w:space="0" w:color="auto"/>
              <w:right w:val="nil"/>
            </w:tcBorders>
            <w:shd w:val="clear" w:color="auto" w:fill="auto"/>
            <w:hideMark/>
          </w:tcPr>
          <w:p w14:paraId="4BF02F86" w14:textId="77777777" w:rsidR="005D364A" w:rsidRPr="005D364A" w:rsidRDefault="005D364A" w:rsidP="007B2C5D">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color w:val="2F5496"/>
                <w:sz w:val="24"/>
                <w:szCs w:val="24"/>
                <w:lang w:val="en-US" w:eastAsia="zh-CN" w:bidi="th-TH"/>
              </w:rPr>
              <w:t>Location: Ezone North Meeting Room 203</w:t>
            </w:r>
            <w:r w:rsidRPr="005D364A">
              <w:rPr>
                <w:rFonts w:ascii="Times New Roman" w:eastAsia="Times New Roman" w:hAnsi="Times New Roman" w:cs="Times New Roman"/>
                <w:b/>
                <w:color w:val="2F5496"/>
                <w:sz w:val="24"/>
                <w:szCs w:val="24"/>
                <w:lang w:val="en-AU" w:eastAsia="zh-CN" w:bidi="th-TH"/>
              </w:rPr>
              <w:t> </w:t>
            </w:r>
          </w:p>
          <w:p w14:paraId="585C179F" w14:textId="77777777" w:rsidR="005D364A" w:rsidRPr="005D364A" w:rsidRDefault="005D364A" w:rsidP="007B2C5D">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color w:val="2F5496"/>
                <w:sz w:val="24"/>
                <w:szCs w:val="24"/>
                <w:lang w:val="en-US" w:eastAsia="zh-CN" w:bidi="th-TH"/>
              </w:rPr>
              <w:t>Chair: Pritam Suwal Shrestha</w:t>
            </w:r>
            <w:r w:rsidRPr="005D364A">
              <w:rPr>
                <w:rFonts w:ascii="Times New Roman" w:eastAsia="Times New Roman" w:hAnsi="Times New Roman" w:cs="Times New Roman"/>
                <w:b/>
                <w:color w:val="2F5496"/>
                <w:sz w:val="24"/>
                <w:szCs w:val="24"/>
                <w:lang w:val="en-AU" w:eastAsia="zh-CN" w:bidi="th-TH"/>
              </w:rPr>
              <w:t> </w:t>
            </w:r>
          </w:p>
        </w:tc>
      </w:tr>
      <w:tr w:rsidR="005D364A" w:rsidRPr="005D364A" w14:paraId="56863D35" w14:textId="77777777" w:rsidTr="005D364A">
        <w:trPr>
          <w:trHeight w:val="300"/>
        </w:trPr>
        <w:tc>
          <w:tcPr>
            <w:tcW w:w="2730" w:type="dxa"/>
            <w:tcBorders>
              <w:top w:val="single" w:sz="6" w:space="0" w:color="auto"/>
              <w:left w:val="nil"/>
              <w:bottom w:val="single" w:sz="6" w:space="0" w:color="auto"/>
              <w:right w:val="nil"/>
            </w:tcBorders>
            <w:shd w:val="clear" w:color="auto" w:fill="auto"/>
            <w:hideMark/>
          </w:tcPr>
          <w:p w14:paraId="718FF50B" w14:textId="77777777" w:rsidR="005D364A" w:rsidRPr="005D364A" w:rsidRDefault="005D364A" w:rsidP="007B2C5D">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color w:val="2F5496"/>
                <w:sz w:val="24"/>
                <w:szCs w:val="24"/>
                <w:lang w:val="en-US" w:eastAsia="zh-CN" w:bidi="th-TH"/>
              </w:rPr>
              <w:t>Minutes Prepared By: </w:t>
            </w:r>
            <w:r w:rsidRPr="005D364A">
              <w:rPr>
                <w:rFonts w:ascii="Times New Roman" w:eastAsia="Times New Roman" w:hAnsi="Times New Roman" w:cs="Times New Roman"/>
                <w:b/>
                <w:i/>
                <w:color w:val="2F5496"/>
                <w:sz w:val="24"/>
                <w:szCs w:val="24"/>
                <w:lang w:val="en-AU" w:eastAsia="zh-CN" w:bidi="th-TH"/>
              </w:rPr>
              <w:t xml:space="preserve">  </w:t>
            </w:r>
            <w:r w:rsidRPr="005D364A">
              <w:rPr>
                <w:rFonts w:ascii="Times New Roman" w:eastAsia="Times New Roman" w:hAnsi="Times New Roman" w:cs="Times New Roman"/>
                <w:b/>
                <w:color w:val="2F5496"/>
                <w:sz w:val="24"/>
                <w:szCs w:val="24"/>
                <w:lang w:val="en-US" w:eastAsia="zh-CN" w:bidi="th-TH"/>
              </w:rPr>
              <w:t>Ken Ji</w:t>
            </w:r>
            <w:r w:rsidRPr="005D364A">
              <w:rPr>
                <w:rFonts w:ascii="Times New Roman" w:eastAsia="Times New Roman" w:hAnsi="Times New Roman" w:cs="Times New Roman"/>
                <w:b/>
                <w:color w:val="2F5496"/>
                <w:sz w:val="24"/>
                <w:szCs w:val="24"/>
                <w:lang w:val="en-AU" w:eastAsia="zh-CN" w:bidi="th-TH"/>
              </w:rPr>
              <w:t> </w:t>
            </w:r>
          </w:p>
        </w:tc>
        <w:tc>
          <w:tcPr>
            <w:tcW w:w="6255" w:type="dxa"/>
            <w:tcBorders>
              <w:top w:val="single" w:sz="6" w:space="0" w:color="auto"/>
              <w:left w:val="nil"/>
              <w:bottom w:val="single" w:sz="6" w:space="0" w:color="auto"/>
              <w:right w:val="nil"/>
            </w:tcBorders>
            <w:shd w:val="clear" w:color="auto" w:fill="auto"/>
            <w:hideMark/>
          </w:tcPr>
          <w:p w14:paraId="3AB89704" w14:textId="77777777" w:rsidR="005D364A" w:rsidRPr="005D364A" w:rsidRDefault="005D364A" w:rsidP="007B2C5D">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sz w:val="24"/>
                <w:szCs w:val="24"/>
                <w:lang w:val="en-AU" w:eastAsia="zh-CN" w:bidi="th-TH"/>
              </w:rPr>
              <w:t>  </w:t>
            </w:r>
          </w:p>
        </w:tc>
      </w:tr>
      <w:tr w:rsidR="005D364A" w:rsidRPr="005D364A" w14:paraId="0FD0ECEA" w14:textId="77777777" w:rsidTr="005D364A">
        <w:trPr>
          <w:trHeight w:val="300"/>
        </w:trPr>
        <w:tc>
          <w:tcPr>
            <w:tcW w:w="898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6E70267" w14:textId="40BECB46"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 xml:space="preserve">1. Purpose of Meeting </w:t>
            </w:r>
          </w:p>
          <w:p w14:paraId="175415B1"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Discussing competencies and didn’t find adequate information, decided to look for new project </w:t>
            </w:r>
          </w:p>
        </w:tc>
      </w:tr>
    </w:tbl>
    <w:p w14:paraId="5D1D76A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2250"/>
        <w:gridCol w:w="2250"/>
        <w:gridCol w:w="2235"/>
        <w:gridCol w:w="15"/>
      </w:tblGrid>
      <w:tr w:rsidR="005D364A" w:rsidRPr="005D364A" w14:paraId="1455CA8F" w14:textId="77777777" w:rsidTr="005D364A">
        <w:trPr>
          <w:gridAfter w:val="1"/>
          <w:wAfter w:w="15" w:type="dxa"/>
          <w:trHeight w:val="300"/>
        </w:trPr>
        <w:tc>
          <w:tcPr>
            <w:tcW w:w="897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E5E57A9" w14:textId="77777777" w:rsidR="005D364A" w:rsidRPr="005D364A" w:rsidRDefault="005D364A" w:rsidP="007B2C5D">
            <w:pPr>
              <w:spacing w:after="0" w:line="360" w:lineRule="auto"/>
              <w:textAlignment w:val="baseline"/>
              <w:divId w:val="1285889608"/>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2. Attendance at Meeting  </w:t>
            </w:r>
            <w:r w:rsidRPr="005D364A">
              <w:rPr>
                <w:rFonts w:ascii="Times New Roman" w:eastAsia="Times New Roman" w:hAnsi="Times New Roman" w:cs="Times New Roman"/>
                <w:color w:val="FFFFFF"/>
                <w:sz w:val="24"/>
                <w:szCs w:val="24"/>
                <w:lang w:val="en-AU" w:eastAsia="zh-CN" w:bidi="th-TH"/>
              </w:rPr>
              <w:t>  </w:t>
            </w:r>
          </w:p>
        </w:tc>
      </w:tr>
      <w:tr w:rsidR="005D364A" w:rsidRPr="005D364A" w14:paraId="48FC7ECD"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FFFFFF"/>
            <w:hideMark/>
          </w:tcPr>
          <w:p w14:paraId="3A489376"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color w:val="2F5496"/>
                <w:sz w:val="24"/>
                <w:szCs w:val="24"/>
                <w:lang w:val="en-US" w:eastAsia="zh-CN" w:bidi="th-TH"/>
              </w:rPr>
              <w:t>Name</w:t>
            </w:r>
            <w:r w:rsidRPr="005D364A">
              <w:rPr>
                <w:rFonts w:ascii="Times New Roman" w:eastAsia="Times New Roman" w:hAnsi="Times New Roman" w:cs="Times New Roman"/>
                <w:i/>
                <w:color w:val="2F5496"/>
                <w:sz w:val="24"/>
                <w:szCs w:val="24"/>
                <w:lang w:val="en-AU" w:eastAsia="zh-CN" w:bidi="th-TH"/>
              </w:rPr>
              <w:t> </w:t>
            </w:r>
            <w:r w:rsidRPr="005D364A">
              <w:rPr>
                <w:rFonts w:ascii="Times New Roman" w:eastAsia="Times New Roman" w:hAnsi="Times New Roman" w:cs="Times New Roman"/>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0D4DE299"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FFABB0E"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color w:val="2F5496"/>
                <w:sz w:val="24"/>
                <w:szCs w:val="24"/>
                <w:lang w:val="en-US" w:eastAsia="zh-CN" w:bidi="th-TH"/>
              </w:rPr>
              <w:t>Minutes Approval </w:t>
            </w:r>
            <w:r w:rsidRPr="005D364A">
              <w:rPr>
                <w:rFonts w:ascii="Times New Roman" w:eastAsia="Times New Roman" w:hAnsi="Times New Roman" w:cs="Times New Roman"/>
                <w:i/>
                <w:color w:val="2F5496"/>
                <w:sz w:val="24"/>
                <w:szCs w:val="24"/>
                <w:lang w:val="en-AU" w:eastAsia="zh-CN" w:bidi="th-TH"/>
              </w:rPr>
              <w:t> </w:t>
            </w:r>
            <w:r w:rsidRPr="005D364A">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50E7001F"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3887AC86"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9995AA3"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Rachel Tausem</w:t>
            </w: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B36E2BA"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3A4C64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YES</w:t>
            </w:r>
            <w:r w:rsidRPr="005D364A">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13582B74"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31E1F962"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47F2710A" w14:textId="1220C05D"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Pritam Suwal Shrestha</w:t>
            </w:r>
          </w:p>
        </w:tc>
        <w:tc>
          <w:tcPr>
            <w:tcW w:w="2250" w:type="dxa"/>
            <w:tcBorders>
              <w:top w:val="single" w:sz="6" w:space="0" w:color="auto"/>
              <w:left w:val="nil"/>
              <w:bottom w:val="single" w:sz="6" w:space="0" w:color="auto"/>
              <w:right w:val="nil"/>
            </w:tcBorders>
            <w:shd w:val="clear" w:color="auto" w:fill="auto"/>
            <w:hideMark/>
          </w:tcPr>
          <w:p w14:paraId="3AE756BD"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7F75CC9"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YES </w:t>
            </w:r>
          </w:p>
        </w:tc>
        <w:tc>
          <w:tcPr>
            <w:tcW w:w="2235" w:type="dxa"/>
            <w:tcBorders>
              <w:top w:val="single" w:sz="6" w:space="0" w:color="auto"/>
              <w:left w:val="nil"/>
              <w:bottom w:val="single" w:sz="6" w:space="0" w:color="auto"/>
              <w:right w:val="nil"/>
            </w:tcBorders>
            <w:shd w:val="clear" w:color="auto" w:fill="auto"/>
            <w:hideMark/>
          </w:tcPr>
          <w:p w14:paraId="47AF79D7"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02E4CCFB"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4528FAFE" w14:textId="155251A4"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Ninu</w:t>
            </w:r>
            <w:r w:rsidRPr="005D364A">
              <w:rPr>
                <w:rFonts w:ascii="Times New Roman" w:eastAsia="Times New Roman" w:hAnsi="Times New Roman" w:cs="Times New Roman"/>
                <w:sz w:val="24"/>
                <w:szCs w:val="24"/>
                <w:lang w:val="en-AU" w:eastAsia="zh-CN" w:bidi="th-TH"/>
              </w:rPr>
              <w:t> Latheesh </w:t>
            </w:r>
          </w:p>
        </w:tc>
        <w:tc>
          <w:tcPr>
            <w:tcW w:w="2250" w:type="dxa"/>
            <w:tcBorders>
              <w:top w:val="single" w:sz="6" w:space="0" w:color="auto"/>
              <w:left w:val="nil"/>
              <w:bottom w:val="single" w:sz="6" w:space="0" w:color="auto"/>
              <w:right w:val="nil"/>
            </w:tcBorders>
            <w:shd w:val="clear" w:color="auto" w:fill="auto"/>
            <w:hideMark/>
          </w:tcPr>
          <w:p w14:paraId="5031CCAC"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185B9A1"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YES </w:t>
            </w:r>
          </w:p>
        </w:tc>
        <w:tc>
          <w:tcPr>
            <w:tcW w:w="2235" w:type="dxa"/>
            <w:tcBorders>
              <w:top w:val="single" w:sz="6" w:space="0" w:color="auto"/>
              <w:left w:val="nil"/>
              <w:bottom w:val="single" w:sz="6" w:space="0" w:color="auto"/>
              <w:right w:val="nil"/>
            </w:tcBorders>
            <w:shd w:val="clear" w:color="auto" w:fill="auto"/>
            <w:hideMark/>
          </w:tcPr>
          <w:p w14:paraId="222F127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03C2E86C"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E9879ED"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Tatenda</w:t>
            </w:r>
            <w:r w:rsidRPr="005D364A">
              <w:rPr>
                <w:rFonts w:ascii="Times New Roman" w:eastAsia="Times New Roman" w:hAnsi="Times New Roman" w:cs="Times New Roman"/>
                <w:sz w:val="24"/>
                <w:szCs w:val="24"/>
                <w:lang w:val="en-AU" w:eastAsia="zh-CN" w:bidi="th-TH"/>
              </w:rPr>
              <w:t> Makova </w:t>
            </w:r>
          </w:p>
        </w:tc>
        <w:tc>
          <w:tcPr>
            <w:tcW w:w="2250" w:type="dxa"/>
            <w:tcBorders>
              <w:top w:val="single" w:sz="6" w:space="0" w:color="auto"/>
              <w:left w:val="nil"/>
              <w:bottom w:val="single" w:sz="6" w:space="0" w:color="auto"/>
              <w:right w:val="nil"/>
            </w:tcBorders>
            <w:shd w:val="clear" w:color="auto" w:fill="auto"/>
            <w:hideMark/>
          </w:tcPr>
          <w:p w14:paraId="5A8A2A2D"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180F038"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YES</w:t>
            </w:r>
            <w:r w:rsidRPr="005D364A">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4A8C4F16"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2EF83232"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675B259D"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Mick Luu</w:t>
            </w: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EBEE296"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C075334"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YES</w:t>
            </w:r>
            <w:r w:rsidRPr="005D364A">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700FF35D"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2F013EF5"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02AA61F0"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Ken Ji</w:t>
            </w: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D7BE963"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5B55374"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YES</w:t>
            </w:r>
            <w:r w:rsidRPr="005D364A">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484F8DD7"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772A3E03" w14:textId="77777777" w:rsidTr="005D364A">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5DD90C47"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Nick Duplex</w:t>
            </w: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AB8E060"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184A1E2"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YES</w:t>
            </w:r>
            <w:r w:rsidRPr="005D364A">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843413A"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6C5FEDA2" w14:textId="77777777" w:rsidTr="005D364A">
        <w:trPr>
          <w:trHeight w:val="300"/>
        </w:trPr>
        <w:tc>
          <w:tcPr>
            <w:tcW w:w="8985" w:type="dxa"/>
            <w:gridSpan w:val="5"/>
            <w:tcBorders>
              <w:top w:val="single" w:sz="6" w:space="0" w:color="auto"/>
              <w:left w:val="single" w:sz="6" w:space="0" w:color="auto"/>
              <w:bottom w:val="single" w:sz="6" w:space="0" w:color="auto"/>
              <w:right w:val="single" w:sz="6" w:space="0" w:color="auto"/>
            </w:tcBorders>
            <w:shd w:val="clear" w:color="auto" w:fill="D9D9D9"/>
            <w:hideMark/>
          </w:tcPr>
          <w:p w14:paraId="2A99E12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3. Meeting Agenda </w:t>
            </w:r>
            <w:r w:rsidRPr="005D364A">
              <w:rPr>
                <w:rFonts w:ascii="Times New Roman" w:eastAsia="Times New Roman" w:hAnsi="Times New Roman" w:cs="Times New Roman"/>
                <w:color w:val="FFFFFF"/>
                <w:sz w:val="24"/>
                <w:szCs w:val="24"/>
                <w:lang w:val="en-AU" w:eastAsia="zh-CN" w:bidi="th-TH"/>
              </w:rPr>
              <w:t>  </w:t>
            </w:r>
          </w:p>
        </w:tc>
      </w:tr>
      <w:tr w:rsidR="005D364A" w:rsidRPr="005D364A" w14:paraId="3B0C3AAA" w14:textId="77777777" w:rsidTr="005D364A">
        <w:trPr>
          <w:trHeight w:val="300"/>
        </w:trPr>
        <w:tc>
          <w:tcPr>
            <w:tcW w:w="8985" w:type="dxa"/>
            <w:gridSpan w:val="5"/>
            <w:tcBorders>
              <w:top w:val="single" w:sz="6" w:space="0" w:color="auto"/>
              <w:left w:val="nil"/>
              <w:bottom w:val="single" w:sz="6" w:space="0" w:color="auto"/>
              <w:right w:val="nil"/>
            </w:tcBorders>
            <w:shd w:val="clear" w:color="auto" w:fill="auto"/>
            <w:hideMark/>
          </w:tcPr>
          <w:p w14:paraId="372C56D7"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Discussing competencies and didn’t find adequate information, decided to look for new project.  </w:t>
            </w:r>
          </w:p>
        </w:tc>
      </w:tr>
      <w:tr w:rsidR="005D364A" w:rsidRPr="005D364A" w14:paraId="52F582EF" w14:textId="77777777" w:rsidTr="005D364A">
        <w:trPr>
          <w:trHeight w:val="300"/>
        </w:trPr>
        <w:tc>
          <w:tcPr>
            <w:tcW w:w="8985" w:type="dxa"/>
            <w:gridSpan w:val="5"/>
            <w:tcBorders>
              <w:top w:val="single" w:sz="6" w:space="0" w:color="auto"/>
              <w:left w:val="nil"/>
              <w:bottom w:val="single" w:sz="6" w:space="0" w:color="auto"/>
              <w:right w:val="nil"/>
            </w:tcBorders>
            <w:shd w:val="clear" w:color="auto" w:fill="auto"/>
            <w:hideMark/>
          </w:tcPr>
          <w:p w14:paraId="5F336D50"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Nick and Mick were assigned to find new projects and company contact points.</w:t>
            </w:r>
            <w:r w:rsidRPr="005D364A">
              <w:rPr>
                <w:rFonts w:ascii="Times New Roman" w:eastAsia="Times New Roman" w:hAnsi="Times New Roman" w:cs="Times New Roman"/>
                <w:sz w:val="24"/>
                <w:szCs w:val="24"/>
                <w:lang w:val="en-AU" w:eastAsia="zh-CN" w:bidi="th-TH"/>
              </w:rPr>
              <w:t> </w:t>
            </w:r>
          </w:p>
        </w:tc>
      </w:tr>
      <w:tr w:rsidR="005D364A" w:rsidRPr="005D364A" w14:paraId="165D047A" w14:textId="77777777" w:rsidTr="005D364A">
        <w:trPr>
          <w:trHeight w:val="300"/>
        </w:trPr>
        <w:tc>
          <w:tcPr>
            <w:tcW w:w="8985" w:type="dxa"/>
            <w:gridSpan w:val="5"/>
            <w:tcBorders>
              <w:top w:val="single" w:sz="6" w:space="0" w:color="auto"/>
              <w:left w:val="nil"/>
              <w:bottom w:val="single" w:sz="6" w:space="0" w:color="auto"/>
              <w:right w:val="nil"/>
            </w:tcBorders>
            <w:shd w:val="clear" w:color="auto" w:fill="auto"/>
            <w:hideMark/>
          </w:tcPr>
          <w:p w14:paraId="2FACE1BE"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Plan for an additional Saturday meeting before the weekly Tuesday meeting. </w:t>
            </w:r>
          </w:p>
        </w:tc>
      </w:tr>
    </w:tbl>
    <w:p w14:paraId="0981769E"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30"/>
        <w:gridCol w:w="2100"/>
        <w:gridCol w:w="1440"/>
        <w:gridCol w:w="15"/>
      </w:tblGrid>
      <w:tr w:rsidR="005D364A" w:rsidRPr="005D364A" w14:paraId="743A9418" w14:textId="77777777" w:rsidTr="00D02BDF">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6B04B03" w14:textId="77777777" w:rsidR="005D364A" w:rsidRPr="005D364A" w:rsidRDefault="005D364A" w:rsidP="007B2C5D">
            <w:pPr>
              <w:spacing w:after="0" w:line="360" w:lineRule="auto"/>
              <w:textAlignment w:val="baseline"/>
              <w:divId w:val="528641964"/>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4. Meeting Notes, Decisions, Issues </w:t>
            </w:r>
            <w:r w:rsidRPr="005D364A">
              <w:rPr>
                <w:rFonts w:ascii="Times New Roman" w:eastAsia="Times New Roman" w:hAnsi="Times New Roman" w:cs="Times New Roman"/>
                <w:color w:val="FFFFFF"/>
                <w:sz w:val="24"/>
                <w:szCs w:val="24"/>
                <w:lang w:val="en-AU" w:eastAsia="zh-CN" w:bidi="th-TH"/>
              </w:rPr>
              <w:t>  </w:t>
            </w:r>
          </w:p>
        </w:tc>
      </w:tr>
      <w:tr w:rsidR="005D364A" w:rsidRPr="005D364A" w14:paraId="51A836E6" w14:textId="77777777" w:rsidTr="00D02BDF">
        <w:trPr>
          <w:trHeight w:val="450"/>
        </w:trPr>
        <w:tc>
          <w:tcPr>
            <w:tcW w:w="8985" w:type="dxa"/>
            <w:gridSpan w:val="4"/>
            <w:tcBorders>
              <w:top w:val="single" w:sz="6" w:space="0" w:color="auto"/>
              <w:left w:val="nil"/>
              <w:bottom w:val="single" w:sz="6" w:space="0" w:color="auto"/>
              <w:right w:val="nil"/>
            </w:tcBorders>
            <w:shd w:val="clear" w:color="auto" w:fill="auto"/>
            <w:hideMark/>
          </w:tcPr>
          <w:p w14:paraId="06504D0A"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Each team member presented their findings on their selected project management competencies and discussed what information they are missing.</w:t>
            </w:r>
            <w:r w:rsidRPr="005D364A">
              <w:rPr>
                <w:rFonts w:ascii="Times New Roman" w:eastAsia="Times New Roman" w:hAnsi="Times New Roman" w:cs="Times New Roman"/>
                <w:sz w:val="24"/>
                <w:szCs w:val="24"/>
                <w:lang w:val="en-AU" w:eastAsia="zh-CN" w:bidi="th-TH"/>
              </w:rPr>
              <w:t> </w:t>
            </w:r>
          </w:p>
        </w:tc>
      </w:tr>
      <w:tr w:rsidR="005D364A" w:rsidRPr="005D364A" w14:paraId="17EF6B1E"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hideMark/>
          </w:tcPr>
          <w:p w14:paraId="3D4EED39"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As a team we reviewed the list of missing information and the difficulty of reaching out to company contacts.  </w:t>
            </w:r>
          </w:p>
        </w:tc>
      </w:tr>
      <w:tr w:rsidR="005D364A" w:rsidRPr="005D364A" w14:paraId="46FEFD74"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hideMark/>
          </w:tcPr>
          <w:p w14:paraId="56ED1558"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Discussing competencies and didn’t find adequate information, decided to look for new projects. </w:t>
            </w:r>
          </w:p>
          <w:p w14:paraId="6058BAB1"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w:t>
            </w:r>
          </w:p>
        </w:tc>
      </w:tr>
      <w:tr w:rsidR="005D364A" w:rsidRPr="005D364A" w14:paraId="3529B4A1"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hideMark/>
          </w:tcPr>
          <w:p w14:paraId="3F4E2D39"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Decided to have all our potential project found by Saturday so we can propose a new project for next week. </w:t>
            </w:r>
          </w:p>
        </w:tc>
      </w:tr>
      <w:tr w:rsidR="005D364A" w:rsidRPr="005D364A" w14:paraId="494382CE"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hideMark/>
          </w:tcPr>
          <w:p w14:paraId="1C0364EC"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Tatenda attempt to reach out to FMG Company project contact for the very last time. </w:t>
            </w:r>
          </w:p>
        </w:tc>
      </w:tr>
      <w:tr w:rsidR="005D364A" w:rsidRPr="005D364A" w14:paraId="19FEF88A"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hideMark/>
          </w:tcPr>
          <w:p w14:paraId="75D225BF" w14:textId="3639A370"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Decided to meet on Saturday 23/03 to confirm new projects findings. </w:t>
            </w:r>
          </w:p>
        </w:tc>
      </w:tr>
      <w:tr w:rsidR="00B13C6F" w:rsidRPr="005D364A" w14:paraId="061D7055"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tcPr>
          <w:p w14:paraId="1519494B" w14:textId="5118C800" w:rsidR="00B13C6F" w:rsidRPr="005D364A" w:rsidRDefault="00B13C6F"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A email was sent to Professor Cosimo Faiello to update him on our progress and seek assistance with the challenges we faced. </w:t>
            </w:r>
          </w:p>
        </w:tc>
      </w:tr>
      <w:tr w:rsidR="00B13C6F" w:rsidRPr="005D364A" w14:paraId="0206FE0C" w14:textId="77777777" w:rsidTr="00D02BDF">
        <w:trPr>
          <w:trHeight w:val="300"/>
        </w:trPr>
        <w:tc>
          <w:tcPr>
            <w:tcW w:w="8985" w:type="dxa"/>
            <w:gridSpan w:val="4"/>
            <w:tcBorders>
              <w:top w:val="single" w:sz="6" w:space="0" w:color="auto"/>
              <w:left w:val="nil"/>
              <w:bottom w:val="single" w:sz="6" w:space="0" w:color="auto"/>
              <w:right w:val="nil"/>
            </w:tcBorders>
            <w:shd w:val="clear" w:color="auto" w:fill="auto"/>
          </w:tcPr>
          <w:p w14:paraId="53DA8AAD" w14:textId="77777777" w:rsidR="00B13C6F" w:rsidRPr="005D364A" w:rsidRDefault="00B13C6F" w:rsidP="007B2C5D">
            <w:pPr>
              <w:spacing w:after="0" w:line="360" w:lineRule="auto"/>
              <w:textAlignment w:val="baseline"/>
              <w:rPr>
                <w:rFonts w:ascii="Times New Roman" w:eastAsia="Times New Roman" w:hAnsi="Times New Roman" w:cs="Times New Roman"/>
                <w:sz w:val="24"/>
                <w:szCs w:val="24"/>
                <w:lang w:val="en-AU" w:eastAsia="zh-CN" w:bidi="th-TH"/>
              </w:rPr>
            </w:pPr>
          </w:p>
        </w:tc>
      </w:tr>
      <w:tr w:rsidR="005D364A" w:rsidRPr="005D364A" w14:paraId="1BBC0746" w14:textId="77777777" w:rsidTr="00D02BDF">
        <w:trPr>
          <w:gridAfter w:val="1"/>
          <w:wAfter w:w="15" w:type="dxa"/>
          <w:trHeight w:val="300"/>
        </w:trPr>
        <w:tc>
          <w:tcPr>
            <w:tcW w:w="89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65918C30"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5. Action Items   </w:t>
            </w:r>
            <w:r w:rsidRPr="005D364A">
              <w:rPr>
                <w:rFonts w:ascii="Times New Roman" w:eastAsia="Times New Roman" w:hAnsi="Times New Roman" w:cs="Times New Roman"/>
                <w:color w:val="FFFFFF"/>
                <w:sz w:val="24"/>
                <w:szCs w:val="24"/>
                <w:lang w:val="en-AU" w:eastAsia="zh-CN" w:bidi="th-TH"/>
              </w:rPr>
              <w:t>  </w:t>
            </w:r>
          </w:p>
        </w:tc>
      </w:tr>
      <w:tr w:rsidR="005D364A" w:rsidRPr="005D364A" w14:paraId="2170EB3A" w14:textId="77777777" w:rsidTr="00D02BDF">
        <w:trPr>
          <w:gridAfter w:val="1"/>
          <w:wAfter w:w="15" w:type="dxa"/>
          <w:trHeight w:val="300"/>
        </w:trPr>
        <w:tc>
          <w:tcPr>
            <w:tcW w:w="5430" w:type="dxa"/>
            <w:tcBorders>
              <w:top w:val="single" w:sz="6" w:space="0" w:color="auto"/>
              <w:left w:val="nil"/>
              <w:bottom w:val="single" w:sz="6" w:space="0" w:color="auto"/>
              <w:right w:val="nil"/>
            </w:tcBorders>
            <w:shd w:val="clear" w:color="auto" w:fill="FFFFFF"/>
            <w:hideMark/>
          </w:tcPr>
          <w:p w14:paraId="176FC93F"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Action</w:t>
            </w:r>
            <w:r w:rsidRPr="005D364A">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FFFFFF"/>
            <w:hideMark/>
          </w:tcPr>
          <w:p w14:paraId="36882DEF"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Due Date</w:t>
            </w:r>
            <w:r w:rsidRPr="005D364A">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FFFFFF"/>
            <w:hideMark/>
          </w:tcPr>
          <w:p w14:paraId="2156FE92"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Status</w:t>
            </w:r>
            <w:r w:rsidRPr="005D364A">
              <w:rPr>
                <w:rFonts w:ascii="Times New Roman" w:eastAsia="Times New Roman" w:hAnsi="Times New Roman" w:cs="Times New Roman"/>
                <w:sz w:val="24"/>
                <w:szCs w:val="24"/>
                <w:lang w:val="en-AU" w:eastAsia="zh-CN" w:bidi="th-TH"/>
              </w:rPr>
              <w:t>  </w:t>
            </w:r>
          </w:p>
        </w:tc>
      </w:tr>
      <w:tr w:rsidR="00D02BDF" w:rsidRPr="005D364A" w14:paraId="4D09429B" w14:textId="77777777" w:rsidTr="00D02BDF">
        <w:trPr>
          <w:trHeight w:val="300"/>
        </w:trPr>
        <w:tc>
          <w:tcPr>
            <w:tcW w:w="5430" w:type="dxa"/>
            <w:tcBorders>
              <w:top w:val="single" w:sz="6" w:space="0" w:color="auto"/>
              <w:left w:val="nil"/>
              <w:bottom w:val="single" w:sz="6" w:space="0" w:color="auto"/>
              <w:right w:val="nil"/>
            </w:tcBorders>
            <w:shd w:val="clear" w:color="auto" w:fill="auto"/>
          </w:tcPr>
          <w:p w14:paraId="3BE799FD" w14:textId="6D242166" w:rsidR="00D02BDF" w:rsidRPr="005D364A" w:rsidRDefault="00D02BDF" w:rsidP="00D02BDF">
            <w:pPr>
              <w:spacing w:after="0" w:line="360" w:lineRule="auto"/>
              <w:textAlignment w:val="baseline"/>
              <w:rPr>
                <w:rFonts w:ascii="Times New Roman" w:eastAsia="Times New Roman" w:hAnsi="Times New Roman" w:cs="Times New Roman"/>
                <w:sz w:val="24"/>
                <w:szCs w:val="24"/>
                <w:lang w:val="en-US" w:eastAsia="zh-CN" w:bidi="th-TH"/>
              </w:rPr>
            </w:pPr>
            <w:r w:rsidRPr="00191811">
              <w:rPr>
                <w:rFonts w:ascii="Times New Roman" w:eastAsia="Times New Roman" w:hAnsi="Times New Roman" w:cs="Times New Roman"/>
                <w:sz w:val="24"/>
                <w:szCs w:val="24"/>
              </w:rPr>
              <w:t xml:space="preserve">Group members </w:t>
            </w:r>
            <w:r>
              <w:rPr>
                <w:rFonts w:ascii="Times New Roman" w:eastAsia="Times New Roman" w:hAnsi="Times New Roman" w:cs="Times New Roman"/>
                <w:sz w:val="24"/>
                <w:szCs w:val="24"/>
              </w:rPr>
              <w:t>to</w:t>
            </w:r>
            <w:r w:rsidRPr="00191811">
              <w:rPr>
                <w:rFonts w:ascii="Times New Roman" w:eastAsia="Times New Roman" w:hAnsi="Times New Roman" w:cs="Times New Roman"/>
                <w:sz w:val="24"/>
                <w:szCs w:val="24"/>
              </w:rPr>
              <w:t xml:space="preserve"> research the project management competencies for the Iron Bridge Project</w:t>
            </w:r>
          </w:p>
        </w:tc>
        <w:tc>
          <w:tcPr>
            <w:tcW w:w="2100" w:type="dxa"/>
            <w:tcBorders>
              <w:top w:val="single" w:sz="6" w:space="0" w:color="auto"/>
              <w:left w:val="nil"/>
              <w:bottom w:val="single" w:sz="6" w:space="0" w:color="auto"/>
              <w:right w:val="nil"/>
            </w:tcBorders>
            <w:shd w:val="clear" w:color="auto" w:fill="auto"/>
          </w:tcPr>
          <w:p w14:paraId="3F0B5813" w14:textId="1E2228E3" w:rsidR="00D02BDF" w:rsidRPr="005D364A" w:rsidRDefault="00D02BDF" w:rsidP="00D02BDF">
            <w:pPr>
              <w:spacing w:after="0" w:line="360" w:lineRule="auto"/>
              <w:textAlignment w:val="baseline"/>
              <w:rPr>
                <w:rFonts w:ascii="Times New Roman" w:eastAsia="Times New Roman" w:hAnsi="Times New Roman" w:cs="Times New Roman"/>
                <w:sz w:val="24"/>
                <w:szCs w:val="24"/>
                <w:lang w:val="en-AU" w:eastAsia="zh-CN" w:bidi="th-TH"/>
              </w:rPr>
            </w:pPr>
            <w:r w:rsidRPr="00191811">
              <w:rPr>
                <w:rFonts w:ascii="Times New Roman" w:eastAsia="Times New Roman" w:hAnsi="Times New Roman" w:cs="Times New Roman"/>
                <w:sz w:val="24"/>
                <w:szCs w:val="24"/>
              </w:rPr>
              <w:t>19/04/24 </w:t>
            </w:r>
          </w:p>
        </w:tc>
        <w:tc>
          <w:tcPr>
            <w:tcW w:w="1440" w:type="dxa"/>
            <w:gridSpan w:val="2"/>
            <w:tcBorders>
              <w:top w:val="single" w:sz="6" w:space="0" w:color="auto"/>
              <w:left w:val="nil"/>
              <w:bottom w:val="single" w:sz="6" w:space="0" w:color="auto"/>
              <w:right w:val="nil"/>
            </w:tcBorders>
            <w:shd w:val="clear" w:color="auto" w:fill="auto"/>
          </w:tcPr>
          <w:p w14:paraId="313EB096" w14:textId="03EFCD32" w:rsidR="00D02BDF" w:rsidRPr="005D364A" w:rsidRDefault="00D02BDF" w:rsidP="00D02BDF">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rPr>
              <w:t>Done</w:t>
            </w:r>
            <w:r w:rsidRPr="00191811">
              <w:rPr>
                <w:rFonts w:ascii="Times New Roman" w:eastAsia="Times New Roman" w:hAnsi="Times New Roman" w:cs="Times New Roman"/>
                <w:sz w:val="24"/>
                <w:szCs w:val="24"/>
              </w:rPr>
              <w:t> </w:t>
            </w:r>
          </w:p>
        </w:tc>
      </w:tr>
      <w:tr w:rsidR="005D364A" w:rsidRPr="005D364A" w14:paraId="0DFD6BC1" w14:textId="77777777" w:rsidTr="00D02BDF">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03FCCECA"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Mick was assigned to find new projects and Western power company contacting point.</w:t>
            </w:r>
            <w:r w:rsidRPr="005D364A">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auto"/>
            <w:hideMark/>
          </w:tcPr>
          <w:p w14:paraId="1495D023" w14:textId="118EFABC" w:rsidR="005D364A" w:rsidRPr="005D364A" w:rsidRDefault="003F6FA2"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22</w:t>
            </w:r>
            <w:r w:rsidR="005D364A" w:rsidRPr="005D364A">
              <w:rPr>
                <w:rFonts w:ascii="Times New Roman" w:eastAsia="Times New Roman" w:hAnsi="Times New Roman" w:cs="Times New Roman"/>
                <w:sz w:val="24"/>
                <w:szCs w:val="24"/>
                <w:lang w:val="en-AU" w:eastAsia="zh-CN" w:bidi="th-TH"/>
              </w:rPr>
              <w:t>/03/24 </w:t>
            </w:r>
          </w:p>
        </w:tc>
        <w:tc>
          <w:tcPr>
            <w:tcW w:w="1440" w:type="dxa"/>
            <w:tcBorders>
              <w:top w:val="single" w:sz="6" w:space="0" w:color="auto"/>
              <w:left w:val="nil"/>
              <w:bottom w:val="single" w:sz="6" w:space="0" w:color="auto"/>
              <w:right w:val="nil"/>
            </w:tcBorders>
            <w:shd w:val="clear" w:color="auto" w:fill="auto"/>
            <w:hideMark/>
          </w:tcPr>
          <w:p w14:paraId="525E7D65" w14:textId="55DD880B" w:rsidR="005D364A" w:rsidRPr="005D364A" w:rsidRDefault="00457085"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Not Complete</w:t>
            </w:r>
            <w:r w:rsidR="00D02BDF" w:rsidRPr="005D364A">
              <w:rPr>
                <w:rFonts w:ascii="Times New Roman" w:eastAsia="Times New Roman" w:hAnsi="Times New Roman" w:cs="Times New Roman"/>
                <w:sz w:val="24"/>
                <w:szCs w:val="24"/>
                <w:lang w:val="en-AU" w:eastAsia="zh-CN" w:bidi="th-TH"/>
              </w:rPr>
              <w:t> </w:t>
            </w:r>
          </w:p>
        </w:tc>
      </w:tr>
      <w:tr w:rsidR="005D364A" w:rsidRPr="005D364A" w14:paraId="5B33BE5B" w14:textId="77777777" w:rsidTr="00D02BDF">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4E1B7958"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Nick was assigned to find new projects and company contacting point.</w:t>
            </w:r>
            <w:r w:rsidRPr="005D364A">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auto"/>
            <w:hideMark/>
          </w:tcPr>
          <w:p w14:paraId="0F0B0195" w14:textId="1CC1A474" w:rsidR="005D364A" w:rsidRPr="005D364A" w:rsidRDefault="003F6FA2"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22</w:t>
            </w:r>
            <w:r w:rsidR="005D364A" w:rsidRPr="005D364A">
              <w:rPr>
                <w:rFonts w:ascii="Times New Roman" w:eastAsia="Times New Roman" w:hAnsi="Times New Roman" w:cs="Times New Roman"/>
                <w:sz w:val="24"/>
                <w:szCs w:val="24"/>
                <w:lang w:val="en-AU" w:eastAsia="zh-CN" w:bidi="th-TH"/>
              </w:rPr>
              <w:t>/03/24 </w:t>
            </w:r>
          </w:p>
        </w:tc>
        <w:tc>
          <w:tcPr>
            <w:tcW w:w="1440" w:type="dxa"/>
            <w:tcBorders>
              <w:top w:val="single" w:sz="6" w:space="0" w:color="auto"/>
              <w:left w:val="nil"/>
              <w:bottom w:val="single" w:sz="6" w:space="0" w:color="auto"/>
              <w:right w:val="nil"/>
            </w:tcBorders>
            <w:shd w:val="clear" w:color="auto" w:fill="auto"/>
            <w:hideMark/>
          </w:tcPr>
          <w:p w14:paraId="34487816" w14:textId="0882D8D2"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xml:space="preserve">Not </w:t>
            </w:r>
            <w:r w:rsidR="00457085">
              <w:rPr>
                <w:rFonts w:ascii="Times New Roman" w:eastAsia="Times New Roman" w:hAnsi="Times New Roman" w:cs="Times New Roman"/>
                <w:sz w:val="24"/>
                <w:szCs w:val="24"/>
                <w:lang w:val="en-AU" w:eastAsia="zh-CN" w:bidi="th-TH"/>
              </w:rPr>
              <w:t>C</w:t>
            </w:r>
            <w:r w:rsidR="00D02BDF" w:rsidRPr="005D364A">
              <w:rPr>
                <w:rFonts w:ascii="Times New Roman" w:eastAsia="Times New Roman" w:hAnsi="Times New Roman" w:cs="Times New Roman"/>
                <w:sz w:val="24"/>
                <w:szCs w:val="24"/>
                <w:lang w:val="en-AU" w:eastAsia="zh-CN" w:bidi="th-TH"/>
              </w:rPr>
              <w:t>omplete</w:t>
            </w:r>
            <w:r w:rsidRPr="005D364A">
              <w:rPr>
                <w:rFonts w:ascii="Times New Roman" w:eastAsia="Times New Roman" w:hAnsi="Times New Roman" w:cs="Times New Roman"/>
                <w:sz w:val="24"/>
                <w:szCs w:val="24"/>
                <w:lang w:val="en-AU" w:eastAsia="zh-CN" w:bidi="th-TH"/>
              </w:rPr>
              <w:t> </w:t>
            </w:r>
          </w:p>
        </w:tc>
      </w:tr>
      <w:tr w:rsidR="005D364A" w:rsidRPr="005D364A" w14:paraId="3278E040" w14:textId="77777777" w:rsidTr="00D02BDF">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6B1A8525" w14:textId="41CDC3AC" w:rsidR="005D364A" w:rsidRPr="005D364A" w:rsidRDefault="00D02BDF"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Email</w:t>
            </w:r>
            <w:r w:rsidR="005D364A" w:rsidRPr="005D364A">
              <w:rPr>
                <w:rFonts w:ascii="Times New Roman" w:eastAsia="Times New Roman" w:hAnsi="Times New Roman" w:cs="Times New Roman"/>
                <w:sz w:val="24"/>
                <w:szCs w:val="24"/>
                <w:lang w:val="en-AU" w:eastAsia="zh-CN" w:bidi="th-TH"/>
              </w:rPr>
              <w:t xml:space="preserve"> Professor Cosimo Faiello to report project information gathering and contact point issues, also seeking for help  </w:t>
            </w:r>
          </w:p>
        </w:tc>
        <w:tc>
          <w:tcPr>
            <w:tcW w:w="2100" w:type="dxa"/>
            <w:tcBorders>
              <w:top w:val="single" w:sz="6" w:space="0" w:color="auto"/>
              <w:left w:val="nil"/>
              <w:bottom w:val="single" w:sz="6" w:space="0" w:color="auto"/>
              <w:right w:val="nil"/>
            </w:tcBorders>
            <w:shd w:val="clear" w:color="auto" w:fill="auto"/>
            <w:hideMark/>
          </w:tcPr>
          <w:p w14:paraId="7372BF58"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21/03/24 </w:t>
            </w:r>
          </w:p>
        </w:tc>
        <w:tc>
          <w:tcPr>
            <w:tcW w:w="1440" w:type="dxa"/>
            <w:tcBorders>
              <w:top w:val="single" w:sz="6" w:space="0" w:color="auto"/>
              <w:left w:val="nil"/>
              <w:bottom w:val="single" w:sz="6" w:space="0" w:color="auto"/>
              <w:right w:val="nil"/>
            </w:tcBorders>
            <w:shd w:val="clear" w:color="auto" w:fill="auto"/>
            <w:hideMark/>
          </w:tcPr>
          <w:p w14:paraId="14238A2F"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In Progress </w:t>
            </w:r>
          </w:p>
        </w:tc>
      </w:tr>
    </w:tbl>
    <w:p w14:paraId="623FD369" w14:textId="77777777" w:rsidR="005D364A" w:rsidRPr="005D364A" w:rsidRDefault="005D364A" w:rsidP="007B2C5D">
      <w:pPr>
        <w:shd w:val="clear" w:color="auto" w:fill="FFFFFF"/>
        <w:spacing w:after="30" w:line="360" w:lineRule="auto"/>
        <w:rPr>
          <w:rFonts w:ascii="Times New Roman" w:eastAsia="Times New Roman" w:hAnsi="Times New Roman" w:cs="Times New Roman"/>
          <w:vanish/>
          <w:color w:val="000000"/>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90"/>
        <w:gridCol w:w="1260"/>
        <w:gridCol w:w="1260"/>
        <w:gridCol w:w="1260"/>
        <w:gridCol w:w="1260"/>
        <w:gridCol w:w="1320"/>
      </w:tblGrid>
      <w:tr w:rsidR="005D364A" w:rsidRPr="005D364A" w14:paraId="64FD858B" w14:textId="77777777" w:rsidTr="005D364A">
        <w:trPr>
          <w:trHeight w:val="300"/>
        </w:trPr>
        <w:tc>
          <w:tcPr>
            <w:tcW w:w="891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459E4D05" w14:textId="77777777" w:rsidR="005D364A" w:rsidRPr="005D364A" w:rsidRDefault="005D364A" w:rsidP="007B2C5D">
            <w:pPr>
              <w:spacing w:after="0" w:line="360" w:lineRule="auto"/>
              <w:textAlignment w:val="baseline"/>
              <w:divId w:val="1260718326"/>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b/>
                <w:color w:val="FFFFFF"/>
                <w:sz w:val="24"/>
                <w:szCs w:val="24"/>
                <w:lang w:val="en-US" w:eastAsia="zh-CN" w:bidi="th-TH"/>
              </w:rPr>
              <w:t>6. Next Meeting</w:t>
            </w:r>
            <w:r w:rsidRPr="005D364A">
              <w:rPr>
                <w:rFonts w:ascii="Times New Roman" w:eastAsia="Times New Roman" w:hAnsi="Times New Roman" w:cs="Times New Roman"/>
                <w:color w:val="FFFFFF"/>
                <w:sz w:val="24"/>
                <w:szCs w:val="24"/>
                <w:lang w:val="en-AU" w:eastAsia="zh-CN" w:bidi="th-TH"/>
              </w:rPr>
              <w:t>  </w:t>
            </w:r>
          </w:p>
        </w:tc>
      </w:tr>
      <w:tr w:rsidR="005D364A" w:rsidRPr="005D364A" w14:paraId="5C8C6640" w14:textId="77777777" w:rsidTr="005D364A">
        <w:trPr>
          <w:trHeight w:val="225"/>
        </w:trPr>
        <w:tc>
          <w:tcPr>
            <w:tcW w:w="255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6CF8FF55"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Date:  </w:t>
            </w:r>
            <w:r w:rsidRPr="005D364A">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76857EA"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23/03/24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6901858C"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Time:  </w:t>
            </w:r>
            <w:r w:rsidRPr="005D364A">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A6D2805"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11AM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48A531B1"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Location:  </w:t>
            </w:r>
            <w:r w:rsidRPr="005D364A">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470201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Online (MS Teams) </w:t>
            </w:r>
          </w:p>
        </w:tc>
      </w:tr>
      <w:tr w:rsidR="005D364A" w:rsidRPr="005D364A" w14:paraId="774042E1" w14:textId="77777777" w:rsidTr="005D364A">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113B992B"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i/>
                <w:sz w:val="24"/>
                <w:szCs w:val="24"/>
                <w:lang w:val="en-US" w:eastAsia="zh-CN" w:bidi="th-TH"/>
              </w:rPr>
              <w:t>Agenda:  </w:t>
            </w:r>
            <w:r w:rsidRPr="005D364A">
              <w:rPr>
                <w:rFonts w:ascii="Times New Roman" w:eastAsia="Times New Roman" w:hAnsi="Times New Roman" w:cs="Times New Roman"/>
                <w:sz w:val="24"/>
                <w:szCs w:val="24"/>
                <w:lang w:val="en-AU" w:eastAsia="zh-CN" w:bidi="th-TH"/>
              </w:rPr>
              <w:t>  </w:t>
            </w:r>
          </w:p>
        </w:tc>
        <w:tc>
          <w:tcPr>
            <w:tcW w:w="7635" w:type="dxa"/>
            <w:gridSpan w:val="6"/>
            <w:tcBorders>
              <w:top w:val="single" w:sz="6" w:space="0" w:color="auto"/>
              <w:left w:val="single" w:sz="6" w:space="0" w:color="auto"/>
              <w:bottom w:val="single" w:sz="6" w:space="0" w:color="auto"/>
              <w:right w:val="single" w:sz="6" w:space="0" w:color="auto"/>
            </w:tcBorders>
            <w:shd w:val="clear" w:color="auto" w:fill="auto"/>
            <w:hideMark/>
          </w:tcPr>
          <w:p w14:paraId="366FBA06" w14:textId="77777777" w:rsidR="005D364A" w:rsidRPr="005D364A" w:rsidRDefault="005D364A" w:rsidP="007B2C5D">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  New project proposal </w:t>
            </w:r>
          </w:p>
        </w:tc>
      </w:tr>
    </w:tbl>
    <w:p w14:paraId="43385671" w14:textId="77777777" w:rsidR="00AD4C26" w:rsidRPr="005D364A" w:rsidRDefault="00AD4C26" w:rsidP="007B2C5D">
      <w:pPr>
        <w:spacing w:after="0" w:line="360" w:lineRule="auto"/>
        <w:textAlignment w:val="baseline"/>
        <w:rPr>
          <w:rFonts w:ascii="Times New Roman" w:eastAsia="Times New Roman" w:hAnsi="Times New Roman" w:cs="Times New Roman"/>
          <w:sz w:val="24"/>
          <w:szCs w:val="24"/>
          <w:lang w:val="en-AU" w:eastAsia="zh-CN" w:bidi="th-TH"/>
        </w:rPr>
      </w:pPr>
    </w:p>
    <w:p w14:paraId="17B37D98" w14:textId="77777777" w:rsidR="00222F96" w:rsidRDefault="00222F96" w:rsidP="00DC20BE">
      <w:pPr>
        <w:spacing w:after="0" w:line="360" w:lineRule="auto"/>
        <w:textAlignment w:val="baseline"/>
        <w:rPr>
          <w:rFonts w:ascii="Times New Roman" w:eastAsia="Times New Roman" w:hAnsi="Times New Roman" w:cs="Times New Roman"/>
          <w:b/>
          <w:color w:val="000000"/>
          <w:sz w:val="24"/>
          <w:szCs w:val="24"/>
          <w:lang w:val="en-AU" w:eastAsia="zh-CN" w:bidi="th-TH"/>
        </w:rPr>
      </w:pPr>
    </w:p>
    <w:p w14:paraId="21060B2E" w14:textId="77777777" w:rsidR="00222F96" w:rsidRDefault="00222F96" w:rsidP="00DC20BE">
      <w:pPr>
        <w:spacing w:after="0" w:line="360" w:lineRule="auto"/>
        <w:textAlignment w:val="baseline"/>
        <w:rPr>
          <w:rFonts w:ascii="Times New Roman" w:eastAsia="Times New Roman" w:hAnsi="Times New Roman" w:cs="Times New Roman"/>
          <w:b/>
          <w:color w:val="000000"/>
          <w:sz w:val="24"/>
          <w:szCs w:val="24"/>
          <w:lang w:val="en-AU" w:eastAsia="zh-CN" w:bidi="th-TH"/>
        </w:rPr>
      </w:pPr>
    </w:p>
    <w:p w14:paraId="521F2E6C" w14:textId="5A447AD6" w:rsidR="005D364A" w:rsidRPr="005D364A" w:rsidRDefault="005D364A" w:rsidP="00DC20BE">
      <w:pPr>
        <w:spacing w:after="0" w:line="360" w:lineRule="auto"/>
        <w:textAlignment w:val="baseline"/>
        <w:rPr>
          <w:rFonts w:ascii="Times New Roman" w:eastAsia="Times New Roman" w:hAnsi="Times New Roman" w:cs="Times New Roman"/>
          <w:b/>
          <w:sz w:val="24"/>
          <w:szCs w:val="24"/>
          <w:lang w:val="en-AU" w:eastAsia="zh-CN" w:bidi="th-TH"/>
        </w:rPr>
      </w:pPr>
      <w:r w:rsidRPr="005D364A">
        <w:rPr>
          <w:rFonts w:ascii="Times New Roman" w:eastAsia="Times New Roman" w:hAnsi="Times New Roman" w:cs="Times New Roman"/>
          <w:b/>
          <w:color w:val="000000"/>
          <w:sz w:val="24"/>
          <w:szCs w:val="24"/>
          <w:lang w:val="en-AU" w:eastAsia="zh-CN" w:bidi="th-TH"/>
        </w:rPr>
        <w:t>Post Meeting Team Reflection</w:t>
      </w:r>
    </w:p>
    <w:p w14:paraId="1144CBBD" w14:textId="77777777" w:rsidR="005D364A" w:rsidRPr="005D364A" w:rsidRDefault="005D364A"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After our meeting, the team took some time to reflect on our progress and decisions. We found the meeting productive in terms of identifying our challenges regarding project management competencies and acknowledging the inadequacy of information available. This realisation prompted us to pivot towards searching for new project opportunities. </w:t>
      </w:r>
    </w:p>
    <w:p w14:paraId="1748D7B9" w14:textId="1F1ECA24" w:rsidR="005D364A" w:rsidRPr="005D364A" w:rsidRDefault="005D364A"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 xml:space="preserve">Each team member contributed by presenting their findings and expressing their concerns about the missing information. It was </w:t>
      </w:r>
      <w:r w:rsidR="004A253C" w:rsidRPr="005D364A">
        <w:rPr>
          <w:rFonts w:ascii="Times New Roman" w:eastAsia="Times New Roman" w:hAnsi="Times New Roman" w:cs="Times New Roman"/>
          <w:color w:val="000000"/>
          <w:sz w:val="24"/>
          <w:szCs w:val="24"/>
          <w:lang w:val="en-AU" w:eastAsia="zh-CN" w:bidi="th-TH"/>
        </w:rPr>
        <w:t>clear</w:t>
      </w:r>
      <w:r w:rsidRPr="005D364A">
        <w:rPr>
          <w:rFonts w:ascii="Times New Roman" w:eastAsia="Times New Roman" w:hAnsi="Times New Roman" w:cs="Times New Roman"/>
          <w:color w:val="000000"/>
          <w:sz w:val="24"/>
          <w:szCs w:val="24"/>
          <w:lang w:val="en-AU" w:eastAsia="zh-CN" w:bidi="th-TH"/>
        </w:rPr>
        <w:t xml:space="preserve"> that reaching out to company contacts posed a significant obstacle. Despite the challenges, we </w:t>
      </w:r>
      <w:r w:rsidR="004A253C" w:rsidRPr="005D364A">
        <w:rPr>
          <w:rFonts w:ascii="Times New Roman" w:eastAsia="Times New Roman" w:hAnsi="Times New Roman" w:cs="Times New Roman"/>
          <w:color w:val="000000"/>
          <w:sz w:val="24"/>
          <w:szCs w:val="24"/>
          <w:lang w:val="en-AU" w:eastAsia="zh-CN" w:bidi="th-TH"/>
        </w:rPr>
        <w:t>kept</w:t>
      </w:r>
      <w:r w:rsidRPr="005D364A">
        <w:rPr>
          <w:rFonts w:ascii="Times New Roman" w:eastAsia="Times New Roman" w:hAnsi="Times New Roman" w:cs="Times New Roman"/>
          <w:color w:val="000000"/>
          <w:sz w:val="24"/>
          <w:szCs w:val="24"/>
          <w:lang w:val="en-AU" w:eastAsia="zh-CN" w:bidi="th-TH"/>
        </w:rPr>
        <w:t xml:space="preserve"> a proactive attitude and decided to allocate specific tasks to expedite the process. Mick and Nick were tasked with finding new projects and corresponding company contacts. </w:t>
      </w:r>
    </w:p>
    <w:p w14:paraId="60888150" w14:textId="77777777" w:rsidR="005D364A" w:rsidRPr="005D364A" w:rsidRDefault="005D364A"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color w:val="000000"/>
          <w:sz w:val="24"/>
          <w:szCs w:val="24"/>
          <w:lang w:val="en-AU" w:eastAsia="zh-CN" w:bidi="th-TH"/>
        </w:rPr>
        <w:t>We decided to schedule an additional meeting in 4 days to finalise our project selections. In our reflection, we recognised the importance of effective communication and collaboration. Although some tasks were still in progress, we were confident in our ability to overcome obstacles collectively. Looking ahead, we push strong for a new project and move forward with our group project with renewed energy and focus. </w:t>
      </w:r>
    </w:p>
    <w:p w14:paraId="05798E71" w14:textId="77777777" w:rsidR="00DC56A7" w:rsidRPr="00DC20BE" w:rsidRDefault="00DC56A7" w:rsidP="007B2C5D">
      <w:pPr>
        <w:spacing w:line="360" w:lineRule="auto"/>
        <w:jc w:val="both"/>
        <w:rPr>
          <w:rFonts w:ascii="Times New Roman" w:hAnsi="Times New Roman" w:cs="Times New Roman"/>
          <w:sz w:val="24"/>
          <w:szCs w:val="24"/>
        </w:rPr>
      </w:pPr>
    </w:p>
    <w:p w14:paraId="17030070" w14:textId="77777777" w:rsidR="00DC20BE" w:rsidRPr="00DC20BE" w:rsidRDefault="00DC20BE" w:rsidP="007B2C5D">
      <w:pPr>
        <w:spacing w:line="360" w:lineRule="auto"/>
        <w:jc w:val="both"/>
        <w:rPr>
          <w:rFonts w:ascii="Times New Roman" w:hAnsi="Times New Roman" w:cs="Times New Roman"/>
          <w:sz w:val="24"/>
          <w:szCs w:val="24"/>
        </w:rPr>
      </w:pPr>
    </w:p>
    <w:p w14:paraId="1EB71B7B" w14:textId="77777777" w:rsidR="00DC20BE" w:rsidRPr="00DC20BE" w:rsidRDefault="00DC20BE" w:rsidP="007B2C5D">
      <w:pPr>
        <w:spacing w:line="360" w:lineRule="auto"/>
        <w:jc w:val="both"/>
        <w:rPr>
          <w:rFonts w:ascii="Times New Roman" w:hAnsi="Times New Roman" w:cs="Times New Roman"/>
          <w:sz w:val="24"/>
          <w:szCs w:val="24"/>
        </w:rPr>
      </w:pPr>
    </w:p>
    <w:p w14:paraId="0AD30D83" w14:textId="77777777" w:rsidR="00DC20BE" w:rsidRPr="00DC20BE" w:rsidRDefault="00DC20BE" w:rsidP="007B2C5D">
      <w:pPr>
        <w:spacing w:line="360" w:lineRule="auto"/>
        <w:jc w:val="both"/>
        <w:rPr>
          <w:rFonts w:ascii="Times New Roman" w:hAnsi="Times New Roman" w:cs="Times New Roman"/>
          <w:sz w:val="24"/>
          <w:szCs w:val="24"/>
        </w:rPr>
      </w:pPr>
    </w:p>
    <w:p w14:paraId="4638EE28" w14:textId="77777777" w:rsidR="00DC20BE" w:rsidRPr="00DC20BE" w:rsidRDefault="00DC20BE" w:rsidP="007B2C5D">
      <w:pPr>
        <w:spacing w:line="360" w:lineRule="auto"/>
        <w:jc w:val="both"/>
        <w:rPr>
          <w:rFonts w:ascii="Times New Roman" w:hAnsi="Times New Roman" w:cs="Times New Roman"/>
          <w:sz w:val="24"/>
          <w:szCs w:val="24"/>
        </w:rPr>
      </w:pPr>
    </w:p>
    <w:p w14:paraId="7AED92DA" w14:textId="77777777" w:rsidR="00DC20BE" w:rsidRPr="00DC20BE" w:rsidRDefault="00DC20BE" w:rsidP="007B2C5D">
      <w:pPr>
        <w:spacing w:line="360" w:lineRule="auto"/>
        <w:jc w:val="both"/>
        <w:rPr>
          <w:rFonts w:ascii="Times New Roman" w:hAnsi="Times New Roman" w:cs="Times New Roman"/>
          <w:sz w:val="24"/>
          <w:szCs w:val="24"/>
        </w:rPr>
      </w:pPr>
    </w:p>
    <w:p w14:paraId="1710F6B4" w14:textId="77777777" w:rsidR="00DC20BE" w:rsidRPr="00DC20BE" w:rsidRDefault="00DC20BE" w:rsidP="007B2C5D">
      <w:pPr>
        <w:spacing w:line="360" w:lineRule="auto"/>
        <w:jc w:val="both"/>
        <w:rPr>
          <w:rFonts w:ascii="Times New Roman" w:hAnsi="Times New Roman" w:cs="Times New Roman"/>
          <w:sz w:val="24"/>
          <w:szCs w:val="24"/>
        </w:rPr>
      </w:pPr>
    </w:p>
    <w:p w14:paraId="0B02B650" w14:textId="77777777" w:rsidR="00DC20BE" w:rsidRPr="00DC20BE" w:rsidRDefault="00DC20BE" w:rsidP="007B2C5D">
      <w:pPr>
        <w:spacing w:line="360" w:lineRule="auto"/>
        <w:jc w:val="both"/>
        <w:rPr>
          <w:rFonts w:ascii="Times New Roman" w:hAnsi="Times New Roman" w:cs="Times New Roman"/>
          <w:sz w:val="24"/>
          <w:szCs w:val="24"/>
        </w:rPr>
      </w:pPr>
    </w:p>
    <w:p w14:paraId="0B3452C5" w14:textId="77777777" w:rsidR="00DC20BE" w:rsidRPr="00DC20BE" w:rsidRDefault="00DC20BE" w:rsidP="007B2C5D">
      <w:pPr>
        <w:spacing w:line="360" w:lineRule="auto"/>
        <w:jc w:val="both"/>
        <w:rPr>
          <w:rFonts w:ascii="Times New Roman" w:hAnsi="Times New Roman" w:cs="Times New Roman"/>
          <w:sz w:val="24"/>
          <w:szCs w:val="24"/>
        </w:rPr>
      </w:pPr>
    </w:p>
    <w:p w14:paraId="57BD5E22" w14:textId="77777777" w:rsidR="00DC20BE" w:rsidRPr="00DC20BE" w:rsidRDefault="00DC20BE" w:rsidP="007B2C5D">
      <w:pPr>
        <w:spacing w:line="360" w:lineRule="auto"/>
        <w:jc w:val="both"/>
        <w:rPr>
          <w:rFonts w:ascii="Times New Roman" w:hAnsi="Times New Roman" w:cs="Times New Roman"/>
          <w:sz w:val="24"/>
          <w:szCs w:val="24"/>
        </w:rPr>
      </w:pPr>
    </w:p>
    <w:p w14:paraId="41D42794" w14:textId="77777777" w:rsidR="00605910" w:rsidRDefault="00605910" w:rsidP="007B2C5D">
      <w:pPr>
        <w:spacing w:line="360" w:lineRule="auto"/>
        <w:jc w:val="both"/>
        <w:rPr>
          <w:rFonts w:ascii="Times New Roman" w:hAnsi="Times New Roman" w:cs="Times New Roman"/>
          <w:sz w:val="24"/>
          <w:szCs w:val="24"/>
        </w:rPr>
      </w:pPr>
    </w:p>
    <w:p w14:paraId="14730867" w14:textId="77777777" w:rsidR="00605910" w:rsidRDefault="00605910" w:rsidP="007B2C5D">
      <w:pPr>
        <w:spacing w:line="360" w:lineRule="auto"/>
        <w:jc w:val="both"/>
        <w:rPr>
          <w:rFonts w:ascii="Times New Roman" w:hAnsi="Times New Roman" w:cs="Times New Roman"/>
          <w:sz w:val="24"/>
          <w:szCs w:val="24"/>
        </w:rPr>
      </w:pPr>
    </w:p>
    <w:p w14:paraId="6161C43D" w14:textId="77777777" w:rsidR="0026420A" w:rsidRPr="00DC20BE" w:rsidRDefault="0026420A" w:rsidP="007B2C5D">
      <w:pPr>
        <w:spacing w:line="360" w:lineRule="auto"/>
        <w:jc w:val="both"/>
        <w:rPr>
          <w:rFonts w:ascii="Times New Roman" w:hAnsi="Times New Roman" w:cs="Times New Roman"/>
          <w:sz w:val="24"/>
          <w:szCs w:val="24"/>
        </w:rPr>
      </w:pPr>
    </w:p>
    <w:p w14:paraId="16BE39C4" w14:textId="77777777" w:rsidR="00284659" w:rsidRDefault="00284659" w:rsidP="007B2C5D">
      <w:pPr>
        <w:spacing w:line="360" w:lineRule="auto"/>
        <w:jc w:val="both"/>
        <w:rPr>
          <w:rFonts w:ascii="Times New Roman" w:hAnsi="Times New Roman" w:cs="Times New Roman"/>
          <w:sz w:val="24"/>
          <w:szCs w:val="24"/>
        </w:rPr>
      </w:pPr>
    </w:p>
    <w:p w14:paraId="09F8967B" w14:textId="77777777" w:rsidR="00284659" w:rsidRDefault="00284659" w:rsidP="007B2C5D">
      <w:pPr>
        <w:spacing w:line="360" w:lineRule="auto"/>
        <w:jc w:val="both"/>
        <w:rPr>
          <w:rFonts w:ascii="Times New Roman" w:hAnsi="Times New Roman" w:cs="Times New Roman"/>
          <w:sz w:val="24"/>
          <w:szCs w:val="24"/>
        </w:rPr>
      </w:pPr>
    </w:p>
    <w:p w14:paraId="5C0917A8" w14:textId="77777777" w:rsidR="00284659" w:rsidRDefault="00284659" w:rsidP="007B2C5D">
      <w:pPr>
        <w:spacing w:line="360" w:lineRule="auto"/>
        <w:jc w:val="both"/>
        <w:rPr>
          <w:rFonts w:ascii="Times New Roman" w:hAnsi="Times New Roman" w:cs="Times New Roman"/>
          <w:sz w:val="24"/>
          <w:szCs w:val="24"/>
        </w:rPr>
      </w:pPr>
    </w:p>
    <w:p w14:paraId="40CF44DD" w14:textId="77777777" w:rsidR="00284659" w:rsidRDefault="00284659" w:rsidP="007B2C5D">
      <w:pPr>
        <w:spacing w:line="360" w:lineRule="auto"/>
        <w:jc w:val="both"/>
        <w:rPr>
          <w:rFonts w:ascii="Times New Roman" w:hAnsi="Times New Roman" w:cs="Times New Roman"/>
          <w:sz w:val="24"/>
          <w:szCs w:val="24"/>
        </w:rPr>
      </w:pPr>
    </w:p>
    <w:p w14:paraId="6FC1CD99" w14:textId="77777777" w:rsidR="00284659" w:rsidRDefault="00284659" w:rsidP="007B2C5D">
      <w:pPr>
        <w:spacing w:line="360" w:lineRule="auto"/>
        <w:jc w:val="both"/>
        <w:rPr>
          <w:rFonts w:ascii="Times New Roman" w:hAnsi="Times New Roman" w:cs="Times New Roman"/>
          <w:sz w:val="24"/>
          <w:szCs w:val="24"/>
        </w:rPr>
      </w:pPr>
    </w:p>
    <w:p w14:paraId="12116865" w14:textId="77777777" w:rsidR="00284659" w:rsidRPr="00DC20BE" w:rsidRDefault="00284659" w:rsidP="007B2C5D">
      <w:pPr>
        <w:spacing w:line="360" w:lineRule="auto"/>
        <w:jc w:val="both"/>
        <w:rPr>
          <w:rFonts w:ascii="Times New Roman" w:hAnsi="Times New Roman" w:cs="Times New Roman"/>
          <w:sz w:val="24"/>
          <w:szCs w:val="24"/>
        </w:rPr>
      </w:pPr>
    </w:p>
    <w:p w14:paraId="666EC057" w14:textId="4B69B2DF"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000000"/>
          <w:sz w:val="24"/>
          <w:szCs w:val="24"/>
          <w:lang w:val="en-US" w:eastAsia="zh-CN" w:bidi="th-TH"/>
        </w:rPr>
        <w:t xml:space="preserve">MEETING </w:t>
      </w:r>
      <w:r w:rsidR="00DC20BE" w:rsidRPr="00DC20BE">
        <w:rPr>
          <w:rFonts w:ascii="Times New Roman" w:eastAsia="Times New Roman" w:hAnsi="Times New Roman" w:cs="Times New Roman"/>
          <w:b/>
          <w:bCs/>
          <w:color w:val="000000"/>
          <w:sz w:val="24"/>
          <w:szCs w:val="24"/>
          <w:lang w:val="en-US" w:eastAsia="zh-CN" w:bidi="th-TH"/>
        </w:rPr>
        <w:t xml:space="preserve">5 </w:t>
      </w:r>
      <w:r w:rsidRPr="00AD60A8">
        <w:rPr>
          <w:rFonts w:ascii="Times New Roman" w:eastAsia="Times New Roman" w:hAnsi="Times New Roman" w:cs="Times New Roman"/>
          <w:b/>
          <w:color w:val="000000"/>
          <w:sz w:val="24"/>
          <w:szCs w:val="24"/>
          <w:lang w:val="en-US" w:eastAsia="zh-CN" w:bidi="th-TH"/>
        </w:rPr>
        <w:t xml:space="preserve">MINUTES </w:t>
      </w:r>
      <w:r w:rsidRPr="000A510E">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55"/>
      </w:tblGrid>
      <w:tr w:rsidR="000A510E" w:rsidRPr="000A510E" w14:paraId="05CCB266" w14:textId="77777777" w:rsidTr="000A510E">
        <w:trPr>
          <w:trHeight w:val="300"/>
        </w:trPr>
        <w:tc>
          <w:tcPr>
            <w:tcW w:w="2730" w:type="dxa"/>
            <w:tcBorders>
              <w:top w:val="nil"/>
              <w:left w:val="nil"/>
              <w:bottom w:val="single" w:sz="6" w:space="0" w:color="auto"/>
              <w:right w:val="nil"/>
            </w:tcBorders>
            <w:shd w:val="clear" w:color="auto" w:fill="auto"/>
            <w:hideMark/>
          </w:tcPr>
          <w:p w14:paraId="41D5C310" w14:textId="77777777" w:rsidR="000A510E" w:rsidRPr="000A510E" w:rsidRDefault="000A510E"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color w:val="2F5496"/>
                <w:sz w:val="24"/>
                <w:szCs w:val="24"/>
                <w:lang w:val="en-US" w:eastAsia="zh-CN" w:bidi="th-TH"/>
              </w:rPr>
              <w:t>Date of Meeting: 23/03/2024</w:t>
            </w:r>
            <w:r w:rsidRPr="000A510E">
              <w:rPr>
                <w:rFonts w:ascii="Times New Roman" w:eastAsia="Times New Roman" w:hAnsi="Times New Roman" w:cs="Times New Roman"/>
                <w:b/>
                <w:i/>
                <w:color w:val="2F5496"/>
                <w:sz w:val="24"/>
                <w:szCs w:val="24"/>
                <w:lang w:val="en-AU" w:eastAsia="zh-CN" w:bidi="th-TH"/>
              </w:rPr>
              <w:t> </w:t>
            </w:r>
            <w:r w:rsidRPr="000A510E">
              <w:rPr>
                <w:rFonts w:ascii="Times New Roman" w:eastAsia="Times New Roman" w:hAnsi="Times New Roman" w:cs="Times New Roman"/>
                <w:b/>
                <w:color w:val="2F5496"/>
                <w:sz w:val="24"/>
                <w:szCs w:val="24"/>
                <w:lang w:val="en-AU" w:eastAsia="zh-CN" w:bidi="th-TH"/>
              </w:rPr>
              <w:t> </w:t>
            </w:r>
          </w:p>
        </w:tc>
        <w:tc>
          <w:tcPr>
            <w:tcW w:w="6255" w:type="dxa"/>
            <w:tcBorders>
              <w:top w:val="nil"/>
              <w:left w:val="nil"/>
              <w:bottom w:val="single" w:sz="6" w:space="0" w:color="auto"/>
              <w:right w:val="nil"/>
            </w:tcBorders>
            <w:shd w:val="clear" w:color="auto" w:fill="auto"/>
            <w:hideMark/>
          </w:tcPr>
          <w:p w14:paraId="40A92783" w14:textId="77777777" w:rsidR="000A510E" w:rsidRPr="000A510E" w:rsidRDefault="000A510E"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color w:val="2F5496"/>
                <w:sz w:val="24"/>
                <w:szCs w:val="24"/>
                <w:lang w:val="en-US" w:eastAsia="zh-CN" w:bidi="th-TH"/>
              </w:rPr>
              <w:t>Location: Teams Online Meeting</w:t>
            </w:r>
            <w:r w:rsidRPr="000A510E">
              <w:rPr>
                <w:rFonts w:ascii="Times New Roman" w:eastAsia="Times New Roman" w:hAnsi="Times New Roman" w:cs="Times New Roman"/>
                <w:b/>
                <w:color w:val="2F5496"/>
                <w:sz w:val="24"/>
                <w:szCs w:val="24"/>
                <w:lang w:val="en-AU" w:eastAsia="zh-CN" w:bidi="th-TH"/>
              </w:rPr>
              <w:t> </w:t>
            </w:r>
          </w:p>
          <w:p w14:paraId="345D993E" w14:textId="77777777" w:rsidR="000A510E" w:rsidRPr="000A510E" w:rsidRDefault="000A510E"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color w:val="2F5496"/>
                <w:sz w:val="24"/>
                <w:szCs w:val="24"/>
                <w:lang w:val="en-US" w:eastAsia="zh-CN" w:bidi="th-TH"/>
              </w:rPr>
              <w:t>Chair: Nick Duplex</w:t>
            </w:r>
            <w:r w:rsidRPr="000A510E">
              <w:rPr>
                <w:rFonts w:ascii="Times New Roman" w:eastAsia="Times New Roman" w:hAnsi="Times New Roman" w:cs="Times New Roman"/>
                <w:b/>
                <w:color w:val="2F5496"/>
                <w:sz w:val="24"/>
                <w:szCs w:val="24"/>
                <w:lang w:val="en-AU" w:eastAsia="zh-CN" w:bidi="th-TH"/>
              </w:rPr>
              <w:t> </w:t>
            </w:r>
          </w:p>
        </w:tc>
      </w:tr>
      <w:tr w:rsidR="000A510E" w:rsidRPr="000A510E" w14:paraId="54EB5F8F" w14:textId="77777777" w:rsidTr="000A510E">
        <w:trPr>
          <w:trHeight w:val="300"/>
        </w:trPr>
        <w:tc>
          <w:tcPr>
            <w:tcW w:w="2730" w:type="dxa"/>
            <w:tcBorders>
              <w:top w:val="single" w:sz="6" w:space="0" w:color="auto"/>
              <w:left w:val="nil"/>
              <w:bottom w:val="single" w:sz="6" w:space="0" w:color="auto"/>
              <w:right w:val="nil"/>
            </w:tcBorders>
            <w:shd w:val="clear" w:color="auto" w:fill="auto"/>
            <w:hideMark/>
          </w:tcPr>
          <w:p w14:paraId="18E4A27D" w14:textId="77777777" w:rsidR="000A510E" w:rsidRPr="000A510E" w:rsidRDefault="000A510E"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color w:val="2F5496"/>
                <w:sz w:val="24"/>
                <w:szCs w:val="24"/>
                <w:lang w:val="en-US" w:eastAsia="zh-CN" w:bidi="th-TH"/>
              </w:rPr>
              <w:t>Minutes Prepared By: </w:t>
            </w:r>
            <w:r w:rsidRPr="000A510E">
              <w:rPr>
                <w:rFonts w:ascii="Times New Roman" w:eastAsia="Times New Roman" w:hAnsi="Times New Roman" w:cs="Times New Roman"/>
                <w:b/>
                <w:i/>
                <w:color w:val="2F5496"/>
                <w:sz w:val="24"/>
                <w:szCs w:val="24"/>
                <w:lang w:val="en-AU" w:eastAsia="zh-CN" w:bidi="th-TH"/>
              </w:rPr>
              <w:t xml:space="preserve">  </w:t>
            </w:r>
            <w:r w:rsidRPr="000A510E">
              <w:rPr>
                <w:rFonts w:ascii="Times New Roman" w:eastAsia="Times New Roman" w:hAnsi="Times New Roman" w:cs="Times New Roman"/>
                <w:b/>
                <w:color w:val="2F5496"/>
                <w:sz w:val="24"/>
                <w:szCs w:val="24"/>
                <w:lang w:val="en-US" w:eastAsia="zh-CN" w:bidi="th-TH"/>
              </w:rPr>
              <w:t>Ken Ji</w:t>
            </w:r>
            <w:r w:rsidRPr="000A510E">
              <w:rPr>
                <w:rFonts w:ascii="Times New Roman" w:eastAsia="Times New Roman" w:hAnsi="Times New Roman" w:cs="Times New Roman"/>
                <w:b/>
                <w:color w:val="2F5496"/>
                <w:sz w:val="24"/>
                <w:szCs w:val="24"/>
                <w:lang w:val="en-AU" w:eastAsia="zh-CN" w:bidi="th-TH"/>
              </w:rPr>
              <w:t> </w:t>
            </w:r>
          </w:p>
        </w:tc>
        <w:tc>
          <w:tcPr>
            <w:tcW w:w="6255" w:type="dxa"/>
            <w:tcBorders>
              <w:top w:val="single" w:sz="6" w:space="0" w:color="auto"/>
              <w:left w:val="nil"/>
              <w:bottom w:val="single" w:sz="6" w:space="0" w:color="auto"/>
              <w:right w:val="nil"/>
            </w:tcBorders>
            <w:shd w:val="clear" w:color="auto" w:fill="auto"/>
            <w:hideMark/>
          </w:tcPr>
          <w:p w14:paraId="163A4811" w14:textId="77777777" w:rsidR="000A510E" w:rsidRPr="000A510E" w:rsidRDefault="000A510E"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sz w:val="24"/>
                <w:szCs w:val="24"/>
                <w:lang w:val="en-AU" w:eastAsia="zh-CN" w:bidi="th-TH"/>
              </w:rPr>
              <w:t>  </w:t>
            </w:r>
          </w:p>
        </w:tc>
      </w:tr>
      <w:tr w:rsidR="000A510E" w:rsidRPr="000A510E" w14:paraId="4633E3F7" w14:textId="77777777" w:rsidTr="000A510E">
        <w:trPr>
          <w:trHeight w:val="300"/>
        </w:trPr>
        <w:tc>
          <w:tcPr>
            <w:tcW w:w="898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4BDD14E" w14:textId="46C9A4A9"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 xml:space="preserve">1. Purpose of Meeting </w:t>
            </w:r>
          </w:p>
          <w:p w14:paraId="61138DCD"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Found new project and reallocated roles, reached out to company </w:t>
            </w:r>
          </w:p>
        </w:tc>
      </w:tr>
    </w:tbl>
    <w:p w14:paraId="4FBD432F"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color w:val="000000"/>
          <w:sz w:val="24"/>
          <w:szCs w:val="24"/>
          <w:lang w:val="en-AU" w:eastAsia="zh-CN" w:bidi="th-TH"/>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2250"/>
        <w:gridCol w:w="2250"/>
        <w:gridCol w:w="2235"/>
        <w:gridCol w:w="15"/>
      </w:tblGrid>
      <w:tr w:rsidR="000A510E" w:rsidRPr="000A510E" w14:paraId="3C09C6E0" w14:textId="77777777" w:rsidTr="00CA6D07">
        <w:trPr>
          <w:gridAfter w:val="1"/>
          <w:wAfter w:w="15" w:type="dxa"/>
          <w:trHeight w:val="300"/>
        </w:trPr>
        <w:tc>
          <w:tcPr>
            <w:tcW w:w="897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2AC754B7" w14:textId="77777777" w:rsidR="000A510E" w:rsidRPr="000A510E" w:rsidRDefault="000A510E" w:rsidP="007B2C5D">
            <w:pPr>
              <w:spacing w:after="0" w:line="360" w:lineRule="auto"/>
              <w:textAlignment w:val="baseline"/>
              <w:divId w:val="119614869"/>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2. Attendance at Meeting  </w:t>
            </w:r>
            <w:r w:rsidRPr="000A510E">
              <w:rPr>
                <w:rFonts w:ascii="Times New Roman" w:eastAsia="Times New Roman" w:hAnsi="Times New Roman" w:cs="Times New Roman"/>
                <w:color w:val="FFFFFF"/>
                <w:sz w:val="24"/>
                <w:szCs w:val="24"/>
                <w:lang w:val="en-AU" w:eastAsia="zh-CN" w:bidi="th-TH"/>
              </w:rPr>
              <w:t>  </w:t>
            </w:r>
          </w:p>
        </w:tc>
      </w:tr>
      <w:tr w:rsidR="000A510E" w:rsidRPr="000A510E" w14:paraId="766234F6"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FFFFFF"/>
            <w:hideMark/>
          </w:tcPr>
          <w:p w14:paraId="5E1F4369"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color w:val="2F5496"/>
                <w:sz w:val="24"/>
                <w:szCs w:val="24"/>
                <w:lang w:val="en-US" w:eastAsia="zh-CN" w:bidi="th-TH"/>
              </w:rPr>
              <w:t>Name</w:t>
            </w:r>
            <w:r w:rsidRPr="000A510E">
              <w:rPr>
                <w:rFonts w:ascii="Times New Roman" w:eastAsia="Times New Roman" w:hAnsi="Times New Roman" w:cs="Times New Roman"/>
                <w:i/>
                <w:color w:val="2F5496"/>
                <w:sz w:val="24"/>
                <w:szCs w:val="24"/>
                <w:lang w:val="en-AU" w:eastAsia="zh-CN" w:bidi="th-TH"/>
              </w:rPr>
              <w:t> </w:t>
            </w:r>
            <w:r w:rsidRPr="000A510E">
              <w:rPr>
                <w:rFonts w:ascii="Times New Roman" w:eastAsia="Times New Roman" w:hAnsi="Times New Roman" w:cs="Times New Roman"/>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069EA49"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2A4DD5E0"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color w:val="2F5496"/>
                <w:sz w:val="24"/>
                <w:szCs w:val="24"/>
                <w:lang w:val="en-US" w:eastAsia="zh-CN" w:bidi="th-TH"/>
              </w:rPr>
              <w:t>Minutes Approval </w:t>
            </w:r>
            <w:r w:rsidRPr="000A510E">
              <w:rPr>
                <w:rFonts w:ascii="Times New Roman" w:eastAsia="Times New Roman" w:hAnsi="Times New Roman" w:cs="Times New Roman"/>
                <w:i/>
                <w:color w:val="2F5496"/>
                <w:sz w:val="24"/>
                <w:szCs w:val="24"/>
                <w:lang w:val="en-AU" w:eastAsia="zh-CN" w:bidi="th-TH"/>
              </w:rPr>
              <w:t> </w:t>
            </w:r>
            <w:r w:rsidRPr="000A510E">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0712C6D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749EEEB2"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3096B6EE"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Rachel Tausem</w:t>
            </w: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0F4A227"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3FD75E7"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YES</w:t>
            </w:r>
            <w:r w:rsidRPr="000A510E">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0DA1008E"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232D5376"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0381BD4" w14:textId="2E33D48D"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Pritam Suwal Shrestha</w:t>
            </w:r>
          </w:p>
        </w:tc>
        <w:tc>
          <w:tcPr>
            <w:tcW w:w="2250" w:type="dxa"/>
            <w:tcBorders>
              <w:top w:val="single" w:sz="6" w:space="0" w:color="auto"/>
              <w:left w:val="nil"/>
              <w:bottom w:val="single" w:sz="6" w:space="0" w:color="auto"/>
              <w:right w:val="nil"/>
            </w:tcBorders>
            <w:shd w:val="clear" w:color="auto" w:fill="auto"/>
            <w:hideMark/>
          </w:tcPr>
          <w:p w14:paraId="53903C8D"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F6FD15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YES </w:t>
            </w:r>
          </w:p>
        </w:tc>
        <w:tc>
          <w:tcPr>
            <w:tcW w:w="2235" w:type="dxa"/>
            <w:tcBorders>
              <w:top w:val="single" w:sz="6" w:space="0" w:color="auto"/>
              <w:left w:val="nil"/>
              <w:bottom w:val="single" w:sz="6" w:space="0" w:color="auto"/>
              <w:right w:val="nil"/>
            </w:tcBorders>
            <w:shd w:val="clear" w:color="auto" w:fill="auto"/>
            <w:hideMark/>
          </w:tcPr>
          <w:p w14:paraId="5FBE50C4"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4956158F"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5FD9D9AE"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Tatenda</w:t>
            </w:r>
            <w:r w:rsidRPr="000A510E">
              <w:rPr>
                <w:rFonts w:ascii="Times New Roman" w:eastAsia="Times New Roman" w:hAnsi="Times New Roman" w:cs="Times New Roman"/>
                <w:sz w:val="24"/>
                <w:szCs w:val="24"/>
                <w:lang w:val="en-AU" w:eastAsia="zh-CN" w:bidi="th-TH"/>
              </w:rPr>
              <w:t> Makova </w:t>
            </w:r>
          </w:p>
        </w:tc>
        <w:tc>
          <w:tcPr>
            <w:tcW w:w="2250" w:type="dxa"/>
            <w:tcBorders>
              <w:top w:val="single" w:sz="6" w:space="0" w:color="auto"/>
              <w:left w:val="nil"/>
              <w:bottom w:val="single" w:sz="6" w:space="0" w:color="auto"/>
              <w:right w:val="nil"/>
            </w:tcBorders>
            <w:shd w:val="clear" w:color="auto" w:fill="auto"/>
            <w:hideMark/>
          </w:tcPr>
          <w:p w14:paraId="4380C4E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E0E797B"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YES</w:t>
            </w:r>
            <w:r w:rsidRPr="000A510E">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4C5739ED"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2D0EE2EB"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0685EE5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Mick Luu</w:t>
            </w: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B15157C"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2E61162"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YES</w:t>
            </w:r>
            <w:r w:rsidRPr="000A510E">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F35C68C"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4F700A7D"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2F242717"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Ken Ji</w:t>
            </w: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18FC6F68"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74A984A"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YES</w:t>
            </w:r>
            <w:r w:rsidRPr="000A510E">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73C10880"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42088FE6" w14:textId="77777777" w:rsidTr="00CA6D07">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84F3E2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Nick Duplex</w:t>
            </w: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30FD80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1DF3C12"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YES</w:t>
            </w:r>
            <w:r w:rsidRPr="000A510E">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C102281"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5B9AF400" w14:textId="77777777" w:rsidTr="00CA6D07">
        <w:trPr>
          <w:trHeight w:val="300"/>
        </w:trPr>
        <w:tc>
          <w:tcPr>
            <w:tcW w:w="8985" w:type="dxa"/>
            <w:gridSpan w:val="5"/>
            <w:tcBorders>
              <w:top w:val="single" w:sz="6" w:space="0" w:color="auto"/>
              <w:left w:val="single" w:sz="6" w:space="0" w:color="auto"/>
              <w:bottom w:val="single" w:sz="6" w:space="0" w:color="auto"/>
              <w:right w:val="single" w:sz="6" w:space="0" w:color="auto"/>
            </w:tcBorders>
            <w:shd w:val="clear" w:color="auto" w:fill="D9D9D9"/>
            <w:hideMark/>
          </w:tcPr>
          <w:p w14:paraId="5D853DA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3. Meeting Agenda </w:t>
            </w:r>
            <w:r w:rsidRPr="000A510E">
              <w:rPr>
                <w:rFonts w:ascii="Times New Roman" w:eastAsia="Times New Roman" w:hAnsi="Times New Roman" w:cs="Times New Roman"/>
                <w:color w:val="FFFFFF"/>
                <w:sz w:val="24"/>
                <w:szCs w:val="24"/>
                <w:lang w:val="en-AU" w:eastAsia="zh-CN" w:bidi="th-TH"/>
              </w:rPr>
              <w:t>  </w:t>
            </w:r>
          </w:p>
        </w:tc>
      </w:tr>
      <w:tr w:rsidR="000A510E" w:rsidRPr="000A510E" w14:paraId="39A14753" w14:textId="77777777" w:rsidTr="00CA6D07">
        <w:trPr>
          <w:trHeight w:val="300"/>
        </w:trPr>
        <w:tc>
          <w:tcPr>
            <w:tcW w:w="8985" w:type="dxa"/>
            <w:gridSpan w:val="5"/>
            <w:tcBorders>
              <w:top w:val="single" w:sz="6" w:space="0" w:color="auto"/>
              <w:left w:val="nil"/>
              <w:bottom w:val="single" w:sz="6" w:space="0" w:color="auto"/>
              <w:right w:val="nil"/>
            </w:tcBorders>
            <w:shd w:val="clear" w:color="auto" w:fill="auto"/>
            <w:hideMark/>
          </w:tcPr>
          <w:p w14:paraId="628F970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Nick presented newly found project Kidston Solar Farm (Phase 1) </w:t>
            </w:r>
          </w:p>
        </w:tc>
      </w:tr>
      <w:tr w:rsidR="000A510E" w:rsidRPr="000A510E" w14:paraId="7DA8ECED" w14:textId="77777777" w:rsidTr="00CA6D07">
        <w:trPr>
          <w:trHeight w:val="300"/>
        </w:trPr>
        <w:tc>
          <w:tcPr>
            <w:tcW w:w="8985" w:type="dxa"/>
            <w:gridSpan w:val="5"/>
            <w:tcBorders>
              <w:top w:val="single" w:sz="6" w:space="0" w:color="auto"/>
              <w:left w:val="nil"/>
              <w:bottom w:val="single" w:sz="6" w:space="0" w:color="auto"/>
              <w:right w:val="nil"/>
            </w:tcBorders>
            <w:shd w:val="clear" w:color="auto" w:fill="auto"/>
            <w:hideMark/>
          </w:tcPr>
          <w:p w14:paraId="7B3A10F1"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Ken assigned to reach out to the Co-director of the coach company Genex power</w:t>
            </w:r>
            <w:r w:rsidRPr="000A510E">
              <w:rPr>
                <w:rFonts w:ascii="Times New Roman" w:eastAsia="Times New Roman" w:hAnsi="Times New Roman" w:cs="Times New Roman"/>
                <w:sz w:val="24"/>
                <w:szCs w:val="24"/>
                <w:lang w:val="en-AU" w:eastAsia="zh-CN" w:bidi="th-TH"/>
              </w:rPr>
              <w:t> </w:t>
            </w:r>
          </w:p>
        </w:tc>
      </w:tr>
      <w:tr w:rsidR="000A510E" w:rsidRPr="000A510E" w14:paraId="21F729B0" w14:textId="77777777" w:rsidTr="00CA6D07">
        <w:trPr>
          <w:trHeight w:val="300"/>
        </w:trPr>
        <w:tc>
          <w:tcPr>
            <w:tcW w:w="8985" w:type="dxa"/>
            <w:gridSpan w:val="5"/>
            <w:tcBorders>
              <w:top w:val="single" w:sz="6" w:space="0" w:color="auto"/>
              <w:left w:val="nil"/>
              <w:bottom w:val="single" w:sz="6" w:space="0" w:color="auto"/>
              <w:right w:val="nil"/>
            </w:tcBorders>
            <w:shd w:val="clear" w:color="auto" w:fill="auto"/>
            <w:hideMark/>
          </w:tcPr>
          <w:p w14:paraId="5496383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Plan project report structure </w:t>
            </w:r>
          </w:p>
        </w:tc>
      </w:tr>
    </w:tbl>
    <w:p w14:paraId="2207160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color w:val="000000"/>
          <w:sz w:val="24"/>
          <w:szCs w:val="24"/>
          <w:lang w:val="en-AU" w:eastAsia="zh-CN" w:bidi="th-TH"/>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7"/>
        <w:gridCol w:w="1883"/>
        <w:gridCol w:w="1440"/>
        <w:gridCol w:w="15"/>
      </w:tblGrid>
      <w:tr w:rsidR="000A510E" w:rsidRPr="000A510E" w14:paraId="426F3CEA" w14:textId="77777777" w:rsidTr="00457085">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4E4391A" w14:textId="77777777" w:rsidR="000A510E" w:rsidRPr="000A510E" w:rsidRDefault="000A510E" w:rsidP="007B2C5D">
            <w:pPr>
              <w:spacing w:after="0" w:line="360" w:lineRule="auto"/>
              <w:textAlignment w:val="baseline"/>
              <w:divId w:val="1557934079"/>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4. Meeting Notes, Decisions, Issues </w:t>
            </w:r>
            <w:r w:rsidRPr="000A510E">
              <w:rPr>
                <w:rFonts w:ascii="Times New Roman" w:eastAsia="Times New Roman" w:hAnsi="Times New Roman" w:cs="Times New Roman"/>
                <w:color w:val="FFFFFF"/>
                <w:sz w:val="24"/>
                <w:szCs w:val="24"/>
                <w:lang w:val="en-AU" w:eastAsia="zh-CN" w:bidi="th-TH"/>
              </w:rPr>
              <w:t>  </w:t>
            </w:r>
          </w:p>
        </w:tc>
      </w:tr>
      <w:tr w:rsidR="000A510E" w:rsidRPr="000A510E" w14:paraId="226411FE"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4080A5C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186DE79C"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7413032E"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Everyone to present their newly found projects</w:t>
            </w:r>
            <w:r w:rsidRPr="000A510E">
              <w:rPr>
                <w:rFonts w:ascii="Times New Roman" w:eastAsia="Times New Roman" w:hAnsi="Times New Roman" w:cs="Times New Roman"/>
                <w:sz w:val="24"/>
                <w:szCs w:val="24"/>
                <w:lang w:val="en-AU" w:eastAsia="zh-CN" w:bidi="th-TH"/>
              </w:rPr>
              <w:t> </w:t>
            </w:r>
          </w:p>
        </w:tc>
      </w:tr>
      <w:tr w:rsidR="000A510E" w:rsidRPr="000A510E" w14:paraId="59371038"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0037013C" w14:textId="686328CE"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Nick presented his findings on a new project Kidston Solar Farm (Phase 1) project</w:t>
            </w:r>
          </w:p>
        </w:tc>
      </w:tr>
      <w:tr w:rsidR="000A510E" w:rsidRPr="000A510E" w14:paraId="7B013F68"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3EF93F61" w14:textId="2246B8F0"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As a team we reviewed this found projects and conduct an evaluation of if this new project </w:t>
            </w:r>
          </w:p>
        </w:tc>
      </w:tr>
      <w:tr w:rsidR="000A510E" w:rsidRPr="000A510E" w14:paraId="289DFCF1"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5C6EFAF2"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Ken was assigned reach out to the Ben Guo (Genex Contact) for his willingness of providing information to support our research study</w:t>
            </w:r>
            <w:r w:rsidRPr="000A510E">
              <w:rPr>
                <w:rFonts w:ascii="Times New Roman" w:eastAsia="Times New Roman" w:hAnsi="Times New Roman" w:cs="Times New Roman"/>
                <w:sz w:val="24"/>
                <w:szCs w:val="24"/>
                <w:lang w:val="en-AU" w:eastAsia="zh-CN" w:bidi="th-TH"/>
              </w:rPr>
              <w:t> </w:t>
            </w:r>
          </w:p>
        </w:tc>
      </w:tr>
      <w:tr w:rsidR="000A510E" w:rsidRPr="000A510E" w14:paraId="711BD60E" w14:textId="77777777" w:rsidTr="00457085">
        <w:trPr>
          <w:trHeight w:val="300"/>
        </w:trPr>
        <w:tc>
          <w:tcPr>
            <w:tcW w:w="8985" w:type="dxa"/>
            <w:gridSpan w:val="4"/>
            <w:tcBorders>
              <w:top w:val="single" w:sz="6" w:space="0" w:color="auto"/>
              <w:left w:val="nil"/>
              <w:bottom w:val="single" w:sz="6" w:space="0" w:color="auto"/>
              <w:right w:val="nil"/>
            </w:tcBorders>
            <w:shd w:val="clear" w:color="auto" w:fill="auto"/>
            <w:hideMark/>
          </w:tcPr>
          <w:p w14:paraId="4FFD7A0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US" w:eastAsia="zh-CN" w:bidi="th-TH"/>
              </w:rPr>
              <w:t>An email was sent to the project management unit coordinator for approval of the chosen project</w:t>
            </w:r>
            <w:r w:rsidRPr="000A510E">
              <w:rPr>
                <w:rFonts w:ascii="Times New Roman" w:eastAsia="Times New Roman" w:hAnsi="Times New Roman" w:cs="Times New Roman"/>
                <w:sz w:val="24"/>
                <w:szCs w:val="24"/>
                <w:lang w:val="en-AU" w:eastAsia="zh-CN" w:bidi="th-TH"/>
              </w:rPr>
              <w:t> </w:t>
            </w:r>
          </w:p>
          <w:p w14:paraId="4A3F152A"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t>
            </w:r>
          </w:p>
        </w:tc>
      </w:tr>
      <w:tr w:rsidR="000A510E" w:rsidRPr="000A510E" w14:paraId="3020A64A" w14:textId="77777777" w:rsidTr="00457085">
        <w:trPr>
          <w:gridAfter w:val="1"/>
          <w:wAfter w:w="15" w:type="dxa"/>
          <w:trHeight w:val="300"/>
        </w:trPr>
        <w:tc>
          <w:tcPr>
            <w:tcW w:w="89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53EFC33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5. Action Items   </w:t>
            </w:r>
            <w:r w:rsidRPr="000A510E">
              <w:rPr>
                <w:rFonts w:ascii="Times New Roman" w:eastAsia="Times New Roman" w:hAnsi="Times New Roman" w:cs="Times New Roman"/>
                <w:color w:val="FFFFFF"/>
                <w:sz w:val="24"/>
                <w:szCs w:val="24"/>
                <w:lang w:val="en-AU" w:eastAsia="zh-CN" w:bidi="th-TH"/>
              </w:rPr>
              <w:t>  </w:t>
            </w:r>
          </w:p>
        </w:tc>
      </w:tr>
      <w:tr w:rsidR="000A510E" w:rsidRPr="000A510E" w14:paraId="0E6248D4" w14:textId="77777777" w:rsidTr="00457085">
        <w:trPr>
          <w:gridAfter w:val="1"/>
          <w:wAfter w:w="15" w:type="dxa"/>
          <w:trHeight w:val="300"/>
        </w:trPr>
        <w:tc>
          <w:tcPr>
            <w:tcW w:w="5647" w:type="dxa"/>
            <w:tcBorders>
              <w:top w:val="single" w:sz="6" w:space="0" w:color="auto"/>
              <w:left w:val="nil"/>
              <w:bottom w:val="single" w:sz="6" w:space="0" w:color="auto"/>
              <w:right w:val="nil"/>
            </w:tcBorders>
            <w:shd w:val="clear" w:color="auto" w:fill="FFFFFF"/>
            <w:hideMark/>
          </w:tcPr>
          <w:p w14:paraId="6F983D2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Action</w:t>
            </w:r>
            <w:r w:rsidRPr="000A510E">
              <w:rPr>
                <w:rFonts w:ascii="Times New Roman" w:eastAsia="Times New Roman" w:hAnsi="Times New Roman" w:cs="Times New Roman"/>
                <w:sz w:val="24"/>
                <w:szCs w:val="24"/>
                <w:lang w:val="en-AU" w:eastAsia="zh-CN" w:bidi="th-TH"/>
              </w:rPr>
              <w:t>  </w:t>
            </w:r>
          </w:p>
        </w:tc>
        <w:tc>
          <w:tcPr>
            <w:tcW w:w="1883" w:type="dxa"/>
            <w:tcBorders>
              <w:top w:val="single" w:sz="6" w:space="0" w:color="auto"/>
              <w:left w:val="nil"/>
              <w:bottom w:val="single" w:sz="6" w:space="0" w:color="auto"/>
              <w:right w:val="nil"/>
            </w:tcBorders>
            <w:shd w:val="clear" w:color="auto" w:fill="FFFFFF"/>
            <w:hideMark/>
          </w:tcPr>
          <w:p w14:paraId="3E6EB398"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Due Date</w:t>
            </w:r>
            <w:r w:rsidRPr="000A510E">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FFFFFF"/>
            <w:hideMark/>
          </w:tcPr>
          <w:p w14:paraId="37ECB180"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Status</w:t>
            </w:r>
            <w:r w:rsidRPr="000A510E">
              <w:rPr>
                <w:rFonts w:ascii="Times New Roman" w:eastAsia="Times New Roman" w:hAnsi="Times New Roman" w:cs="Times New Roman"/>
                <w:sz w:val="24"/>
                <w:szCs w:val="24"/>
                <w:lang w:val="en-AU" w:eastAsia="zh-CN" w:bidi="th-TH"/>
              </w:rPr>
              <w:t>  </w:t>
            </w:r>
          </w:p>
        </w:tc>
      </w:tr>
      <w:tr w:rsidR="00457085" w:rsidRPr="000A510E" w14:paraId="2E0277DA" w14:textId="77777777" w:rsidTr="00457085">
        <w:trPr>
          <w:trHeight w:val="300"/>
        </w:trPr>
        <w:tc>
          <w:tcPr>
            <w:tcW w:w="5647" w:type="dxa"/>
            <w:tcBorders>
              <w:top w:val="single" w:sz="6" w:space="0" w:color="auto"/>
              <w:left w:val="nil"/>
              <w:bottom w:val="single" w:sz="6" w:space="0" w:color="auto"/>
              <w:right w:val="nil"/>
            </w:tcBorders>
            <w:shd w:val="clear" w:color="auto" w:fill="auto"/>
          </w:tcPr>
          <w:p w14:paraId="45FBFC5E" w14:textId="7B398990"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Mick was assigned to find new projects and Western power company contacting point.</w:t>
            </w:r>
            <w:r w:rsidRPr="005D364A">
              <w:rPr>
                <w:rFonts w:ascii="Times New Roman" w:eastAsia="Times New Roman" w:hAnsi="Times New Roman" w:cs="Times New Roman"/>
                <w:sz w:val="24"/>
                <w:szCs w:val="24"/>
                <w:lang w:val="en-AU" w:eastAsia="zh-CN" w:bidi="th-TH"/>
              </w:rPr>
              <w:t> </w:t>
            </w:r>
          </w:p>
        </w:tc>
        <w:tc>
          <w:tcPr>
            <w:tcW w:w="1883" w:type="dxa"/>
            <w:tcBorders>
              <w:top w:val="single" w:sz="6" w:space="0" w:color="auto"/>
              <w:left w:val="nil"/>
              <w:bottom w:val="single" w:sz="6" w:space="0" w:color="auto"/>
              <w:right w:val="nil"/>
            </w:tcBorders>
            <w:shd w:val="clear" w:color="auto" w:fill="auto"/>
          </w:tcPr>
          <w:p w14:paraId="6F0D70E5" w14:textId="695F4B0D"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22</w:t>
            </w:r>
            <w:r w:rsidRPr="005D364A">
              <w:rPr>
                <w:rFonts w:ascii="Times New Roman" w:eastAsia="Times New Roman" w:hAnsi="Times New Roman" w:cs="Times New Roman"/>
                <w:sz w:val="24"/>
                <w:szCs w:val="24"/>
                <w:lang w:val="en-AU" w:eastAsia="zh-CN" w:bidi="th-TH"/>
              </w:rPr>
              <w:t>/03/24 </w:t>
            </w:r>
          </w:p>
        </w:tc>
        <w:tc>
          <w:tcPr>
            <w:tcW w:w="1440" w:type="dxa"/>
            <w:gridSpan w:val="2"/>
            <w:tcBorders>
              <w:top w:val="single" w:sz="6" w:space="0" w:color="auto"/>
              <w:left w:val="nil"/>
              <w:bottom w:val="single" w:sz="6" w:space="0" w:color="auto"/>
              <w:right w:val="nil"/>
            </w:tcBorders>
            <w:shd w:val="clear" w:color="auto" w:fill="auto"/>
          </w:tcPr>
          <w:p w14:paraId="71B0FDB8" w14:textId="286168AC"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r w:rsidRPr="005D364A">
              <w:rPr>
                <w:rFonts w:ascii="Times New Roman" w:eastAsia="Times New Roman" w:hAnsi="Times New Roman" w:cs="Times New Roman"/>
                <w:sz w:val="24"/>
                <w:szCs w:val="24"/>
                <w:lang w:val="en-AU" w:eastAsia="zh-CN" w:bidi="th-TH"/>
              </w:rPr>
              <w:t> </w:t>
            </w:r>
          </w:p>
        </w:tc>
      </w:tr>
      <w:tr w:rsidR="00457085" w:rsidRPr="000A510E" w14:paraId="259F1619" w14:textId="77777777" w:rsidTr="00457085">
        <w:trPr>
          <w:trHeight w:val="300"/>
        </w:trPr>
        <w:tc>
          <w:tcPr>
            <w:tcW w:w="5647" w:type="dxa"/>
            <w:tcBorders>
              <w:top w:val="single" w:sz="6" w:space="0" w:color="auto"/>
              <w:left w:val="nil"/>
              <w:bottom w:val="single" w:sz="6" w:space="0" w:color="auto"/>
              <w:right w:val="nil"/>
            </w:tcBorders>
            <w:shd w:val="clear" w:color="auto" w:fill="auto"/>
          </w:tcPr>
          <w:p w14:paraId="18B90C24" w14:textId="3134345C"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US" w:eastAsia="zh-CN" w:bidi="th-TH"/>
              </w:rPr>
              <w:t>Nick was assigned to find new projects and company contacting point.</w:t>
            </w:r>
            <w:r w:rsidRPr="005D364A">
              <w:rPr>
                <w:rFonts w:ascii="Times New Roman" w:eastAsia="Times New Roman" w:hAnsi="Times New Roman" w:cs="Times New Roman"/>
                <w:sz w:val="24"/>
                <w:szCs w:val="24"/>
                <w:lang w:val="en-AU" w:eastAsia="zh-CN" w:bidi="th-TH"/>
              </w:rPr>
              <w:t> </w:t>
            </w:r>
          </w:p>
        </w:tc>
        <w:tc>
          <w:tcPr>
            <w:tcW w:w="1883" w:type="dxa"/>
            <w:tcBorders>
              <w:top w:val="single" w:sz="6" w:space="0" w:color="auto"/>
              <w:left w:val="nil"/>
              <w:bottom w:val="single" w:sz="6" w:space="0" w:color="auto"/>
              <w:right w:val="nil"/>
            </w:tcBorders>
            <w:shd w:val="clear" w:color="auto" w:fill="auto"/>
          </w:tcPr>
          <w:p w14:paraId="0E136DE3" w14:textId="3AC977D4"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22</w:t>
            </w:r>
            <w:r w:rsidRPr="005D364A">
              <w:rPr>
                <w:rFonts w:ascii="Times New Roman" w:eastAsia="Times New Roman" w:hAnsi="Times New Roman" w:cs="Times New Roman"/>
                <w:sz w:val="24"/>
                <w:szCs w:val="24"/>
                <w:lang w:val="en-AU" w:eastAsia="zh-CN" w:bidi="th-TH"/>
              </w:rPr>
              <w:t>/03/24 </w:t>
            </w:r>
          </w:p>
        </w:tc>
        <w:tc>
          <w:tcPr>
            <w:tcW w:w="1440" w:type="dxa"/>
            <w:gridSpan w:val="2"/>
            <w:tcBorders>
              <w:top w:val="single" w:sz="6" w:space="0" w:color="auto"/>
              <w:left w:val="nil"/>
              <w:bottom w:val="single" w:sz="6" w:space="0" w:color="auto"/>
              <w:right w:val="nil"/>
            </w:tcBorders>
            <w:shd w:val="clear" w:color="auto" w:fill="auto"/>
          </w:tcPr>
          <w:p w14:paraId="1A6B68C5" w14:textId="798AD9EB"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w:t>
            </w:r>
            <w:r w:rsidRPr="005D364A">
              <w:rPr>
                <w:rFonts w:ascii="Times New Roman" w:eastAsia="Times New Roman" w:hAnsi="Times New Roman" w:cs="Times New Roman"/>
                <w:sz w:val="24"/>
                <w:szCs w:val="24"/>
                <w:lang w:val="en-AU" w:eastAsia="zh-CN" w:bidi="th-TH"/>
              </w:rPr>
              <w:t>omplete </w:t>
            </w:r>
          </w:p>
        </w:tc>
      </w:tr>
      <w:tr w:rsidR="00457085" w:rsidRPr="000A510E" w14:paraId="43B951A9" w14:textId="77777777" w:rsidTr="00457085">
        <w:trPr>
          <w:trHeight w:val="300"/>
        </w:trPr>
        <w:tc>
          <w:tcPr>
            <w:tcW w:w="5647" w:type="dxa"/>
            <w:tcBorders>
              <w:top w:val="single" w:sz="6" w:space="0" w:color="auto"/>
              <w:left w:val="nil"/>
              <w:bottom w:val="single" w:sz="6" w:space="0" w:color="auto"/>
              <w:right w:val="nil"/>
            </w:tcBorders>
            <w:shd w:val="clear" w:color="auto" w:fill="auto"/>
          </w:tcPr>
          <w:p w14:paraId="0DA8A0C8" w14:textId="44400201"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Email Professor Cosimo Faiello to report project information gathering and contact point issues, also seeking for help  </w:t>
            </w:r>
          </w:p>
        </w:tc>
        <w:tc>
          <w:tcPr>
            <w:tcW w:w="1883" w:type="dxa"/>
            <w:tcBorders>
              <w:top w:val="single" w:sz="6" w:space="0" w:color="auto"/>
              <w:left w:val="nil"/>
              <w:bottom w:val="single" w:sz="6" w:space="0" w:color="auto"/>
              <w:right w:val="nil"/>
            </w:tcBorders>
            <w:shd w:val="clear" w:color="auto" w:fill="auto"/>
          </w:tcPr>
          <w:p w14:paraId="192CC697" w14:textId="6699AE23"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sidRPr="005D364A">
              <w:rPr>
                <w:rFonts w:ascii="Times New Roman" w:eastAsia="Times New Roman" w:hAnsi="Times New Roman" w:cs="Times New Roman"/>
                <w:sz w:val="24"/>
                <w:szCs w:val="24"/>
                <w:lang w:val="en-AU" w:eastAsia="zh-CN" w:bidi="th-TH"/>
              </w:rPr>
              <w:t>21/03/24 </w:t>
            </w:r>
          </w:p>
        </w:tc>
        <w:tc>
          <w:tcPr>
            <w:tcW w:w="1440" w:type="dxa"/>
            <w:gridSpan w:val="2"/>
            <w:tcBorders>
              <w:top w:val="single" w:sz="6" w:space="0" w:color="auto"/>
              <w:left w:val="nil"/>
              <w:bottom w:val="single" w:sz="6" w:space="0" w:color="auto"/>
              <w:right w:val="nil"/>
            </w:tcBorders>
            <w:shd w:val="clear" w:color="auto" w:fill="auto"/>
          </w:tcPr>
          <w:p w14:paraId="65CB4F97" w14:textId="666F0D4A" w:rsidR="00457085" w:rsidRPr="000A510E" w:rsidRDefault="00457085" w:rsidP="0045708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p>
        </w:tc>
      </w:tr>
      <w:tr w:rsidR="000A510E" w:rsidRPr="000A510E" w14:paraId="1A6B3CD9" w14:textId="77777777" w:rsidTr="00457085">
        <w:trPr>
          <w:gridAfter w:val="1"/>
          <w:wAfter w:w="15" w:type="dxa"/>
          <w:trHeight w:val="300"/>
        </w:trPr>
        <w:tc>
          <w:tcPr>
            <w:tcW w:w="5647" w:type="dxa"/>
            <w:tcBorders>
              <w:top w:val="single" w:sz="6" w:space="0" w:color="auto"/>
              <w:left w:val="nil"/>
              <w:bottom w:val="single" w:sz="6" w:space="0" w:color="auto"/>
              <w:right w:val="nil"/>
            </w:tcBorders>
            <w:shd w:val="clear" w:color="auto" w:fill="auto"/>
            <w:hideMark/>
          </w:tcPr>
          <w:p w14:paraId="6B90B1DF" w14:textId="4FF300BD" w:rsidR="000A510E" w:rsidRPr="000A510E" w:rsidRDefault="00457085"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Start</w:t>
            </w:r>
            <w:r w:rsidR="000A510E" w:rsidRPr="000A510E">
              <w:rPr>
                <w:rFonts w:ascii="Times New Roman" w:eastAsia="Times New Roman" w:hAnsi="Times New Roman" w:cs="Times New Roman"/>
                <w:sz w:val="24"/>
                <w:szCs w:val="24"/>
                <w:lang w:val="en-AU" w:eastAsia="zh-CN" w:bidi="th-TH"/>
              </w:rPr>
              <w:t xml:space="preserve"> research for project management competencies for Kidston Solar Farm (Phase 1) </w:t>
            </w:r>
            <w:r>
              <w:rPr>
                <w:rFonts w:ascii="Times New Roman" w:eastAsia="Times New Roman" w:hAnsi="Times New Roman" w:cs="Times New Roman"/>
                <w:sz w:val="24"/>
                <w:szCs w:val="24"/>
                <w:lang w:val="en-AU" w:eastAsia="zh-CN" w:bidi="th-TH"/>
              </w:rPr>
              <w:t>Project</w:t>
            </w:r>
            <w:r w:rsidR="000A510E" w:rsidRPr="000A510E">
              <w:rPr>
                <w:rFonts w:ascii="Times New Roman" w:eastAsia="Times New Roman" w:hAnsi="Times New Roman" w:cs="Times New Roman"/>
                <w:sz w:val="24"/>
                <w:szCs w:val="24"/>
                <w:lang w:val="en-AU" w:eastAsia="zh-CN" w:bidi="th-TH"/>
              </w:rPr>
              <w:t> </w:t>
            </w:r>
          </w:p>
        </w:tc>
        <w:tc>
          <w:tcPr>
            <w:tcW w:w="1883" w:type="dxa"/>
            <w:tcBorders>
              <w:top w:val="single" w:sz="6" w:space="0" w:color="auto"/>
              <w:left w:val="nil"/>
              <w:bottom w:val="single" w:sz="6" w:space="0" w:color="auto"/>
              <w:right w:val="nil"/>
            </w:tcBorders>
            <w:shd w:val="clear" w:color="auto" w:fill="auto"/>
            <w:hideMark/>
          </w:tcPr>
          <w:p w14:paraId="2904B572"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23/04/24 </w:t>
            </w:r>
          </w:p>
        </w:tc>
        <w:tc>
          <w:tcPr>
            <w:tcW w:w="1440" w:type="dxa"/>
            <w:tcBorders>
              <w:top w:val="single" w:sz="6" w:space="0" w:color="auto"/>
              <w:left w:val="nil"/>
              <w:bottom w:val="single" w:sz="6" w:space="0" w:color="auto"/>
              <w:right w:val="nil"/>
            </w:tcBorders>
            <w:shd w:val="clear" w:color="auto" w:fill="auto"/>
            <w:hideMark/>
          </w:tcPr>
          <w:p w14:paraId="34B18C97"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In Progress </w:t>
            </w:r>
          </w:p>
        </w:tc>
      </w:tr>
      <w:tr w:rsidR="000A510E" w:rsidRPr="000A510E" w14:paraId="525575B7" w14:textId="77777777" w:rsidTr="00457085">
        <w:trPr>
          <w:gridAfter w:val="1"/>
          <w:wAfter w:w="15" w:type="dxa"/>
          <w:trHeight w:val="300"/>
        </w:trPr>
        <w:tc>
          <w:tcPr>
            <w:tcW w:w="5647" w:type="dxa"/>
            <w:tcBorders>
              <w:top w:val="single" w:sz="6" w:space="0" w:color="auto"/>
              <w:left w:val="nil"/>
              <w:bottom w:val="single" w:sz="6" w:space="0" w:color="auto"/>
              <w:right w:val="nil"/>
            </w:tcBorders>
            <w:shd w:val="clear" w:color="auto" w:fill="auto"/>
            <w:hideMark/>
          </w:tcPr>
          <w:p w14:paraId="1F0A08F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Contact Ben Guo and organise a teams meeting for Tuesday 02/04 </w:t>
            </w:r>
          </w:p>
        </w:tc>
        <w:tc>
          <w:tcPr>
            <w:tcW w:w="1883" w:type="dxa"/>
            <w:tcBorders>
              <w:top w:val="single" w:sz="6" w:space="0" w:color="auto"/>
              <w:left w:val="nil"/>
              <w:bottom w:val="single" w:sz="6" w:space="0" w:color="auto"/>
              <w:right w:val="nil"/>
            </w:tcBorders>
            <w:shd w:val="clear" w:color="auto" w:fill="auto"/>
            <w:hideMark/>
          </w:tcPr>
          <w:p w14:paraId="5F06545A"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23/03/24 </w:t>
            </w:r>
          </w:p>
        </w:tc>
        <w:tc>
          <w:tcPr>
            <w:tcW w:w="1440" w:type="dxa"/>
            <w:tcBorders>
              <w:top w:val="single" w:sz="6" w:space="0" w:color="auto"/>
              <w:left w:val="nil"/>
              <w:bottom w:val="single" w:sz="6" w:space="0" w:color="auto"/>
              <w:right w:val="nil"/>
            </w:tcBorders>
            <w:shd w:val="clear" w:color="auto" w:fill="auto"/>
            <w:hideMark/>
          </w:tcPr>
          <w:p w14:paraId="10DEE720"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In Progress </w:t>
            </w:r>
          </w:p>
        </w:tc>
      </w:tr>
      <w:tr w:rsidR="000A510E" w:rsidRPr="000A510E" w14:paraId="7962CA31" w14:textId="77777777" w:rsidTr="00457085">
        <w:trPr>
          <w:gridAfter w:val="1"/>
          <w:wAfter w:w="15" w:type="dxa"/>
          <w:trHeight w:val="300"/>
        </w:trPr>
        <w:tc>
          <w:tcPr>
            <w:tcW w:w="5647" w:type="dxa"/>
            <w:tcBorders>
              <w:top w:val="single" w:sz="6" w:space="0" w:color="auto"/>
              <w:left w:val="nil"/>
              <w:bottom w:val="single" w:sz="6" w:space="0" w:color="auto"/>
              <w:right w:val="nil"/>
            </w:tcBorders>
            <w:shd w:val="clear" w:color="auto" w:fill="auto"/>
            <w:hideMark/>
          </w:tcPr>
          <w:p w14:paraId="3391C513"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Email Professor Cosimo Faiello for project approval </w:t>
            </w:r>
          </w:p>
        </w:tc>
        <w:tc>
          <w:tcPr>
            <w:tcW w:w="1883" w:type="dxa"/>
            <w:tcBorders>
              <w:top w:val="single" w:sz="6" w:space="0" w:color="auto"/>
              <w:left w:val="nil"/>
              <w:bottom w:val="single" w:sz="6" w:space="0" w:color="auto"/>
              <w:right w:val="nil"/>
            </w:tcBorders>
            <w:shd w:val="clear" w:color="auto" w:fill="auto"/>
            <w:hideMark/>
          </w:tcPr>
          <w:p w14:paraId="7A422A5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23/04/24 </w:t>
            </w:r>
          </w:p>
        </w:tc>
        <w:tc>
          <w:tcPr>
            <w:tcW w:w="1440" w:type="dxa"/>
            <w:tcBorders>
              <w:top w:val="single" w:sz="6" w:space="0" w:color="auto"/>
              <w:left w:val="nil"/>
              <w:bottom w:val="single" w:sz="6" w:space="0" w:color="auto"/>
              <w:right w:val="nil"/>
            </w:tcBorders>
            <w:shd w:val="clear" w:color="auto" w:fill="auto"/>
            <w:hideMark/>
          </w:tcPr>
          <w:p w14:paraId="575F2D89"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In Progress </w:t>
            </w:r>
          </w:p>
        </w:tc>
      </w:tr>
    </w:tbl>
    <w:p w14:paraId="5DF3A971" w14:textId="77777777" w:rsidR="000A510E" w:rsidRPr="000A510E" w:rsidRDefault="000A510E" w:rsidP="007B2C5D">
      <w:pPr>
        <w:shd w:val="clear" w:color="auto" w:fill="FFFFFF"/>
        <w:spacing w:after="30" w:line="360" w:lineRule="auto"/>
        <w:rPr>
          <w:rFonts w:ascii="Times New Roman" w:eastAsia="Times New Roman" w:hAnsi="Times New Roman" w:cs="Times New Roman"/>
          <w:vanish/>
          <w:color w:val="000000"/>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90"/>
        <w:gridCol w:w="1260"/>
        <w:gridCol w:w="1260"/>
        <w:gridCol w:w="1260"/>
        <w:gridCol w:w="1260"/>
        <w:gridCol w:w="1320"/>
      </w:tblGrid>
      <w:tr w:rsidR="000A510E" w:rsidRPr="000A510E" w14:paraId="237FAA91" w14:textId="77777777" w:rsidTr="000A510E">
        <w:trPr>
          <w:trHeight w:val="300"/>
        </w:trPr>
        <w:tc>
          <w:tcPr>
            <w:tcW w:w="891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67B846C4" w14:textId="77777777" w:rsidR="000A510E" w:rsidRPr="000A510E" w:rsidRDefault="000A510E" w:rsidP="007B2C5D">
            <w:pPr>
              <w:spacing w:after="0" w:line="360" w:lineRule="auto"/>
              <w:textAlignment w:val="baseline"/>
              <w:divId w:val="1144464845"/>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b/>
                <w:color w:val="FFFFFF"/>
                <w:sz w:val="24"/>
                <w:szCs w:val="24"/>
                <w:lang w:val="en-US" w:eastAsia="zh-CN" w:bidi="th-TH"/>
              </w:rPr>
              <w:t>6. Next Meeting</w:t>
            </w:r>
            <w:r w:rsidRPr="000A510E">
              <w:rPr>
                <w:rFonts w:ascii="Times New Roman" w:eastAsia="Times New Roman" w:hAnsi="Times New Roman" w:cs="Times New Roman"/>
                <w:color w:val="FFFFFF"/>
                <w:sz w:val="24"/>
                <w:szCs w:val="24"/>
                <w:lang w:val="en-AU" w:eastAsia="zh-CN" w:bidi="th-TH"/>
              </w:rPr>
              <w:t>  </w:t>
            </w:r>
          </w:p>
        </w:tc>
      </w:tr>
      <w:tr w:rsidR="000A510E" w:rsidRPr="000A510E" w14:paraId="385605B2" w14:textId="77777777" w:rsidTr="000A510E">
        <w:trPr>
          <w:trHeight w:val="225"/>
        </w:trPr>
        <w:tc>
          <w:tcPr>
            <w:tcW w:w="255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73BF3C9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Date:  </w:t>
            </w:r>
            <w:r w:rsidRPr="000A510E">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A844460"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26/03/24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F3FD059"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Time:  </w:t>
            </w:r>
            <w:r w:rsidRPr="000A510E">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E28A606"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2PM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1875F6CB"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Location:  </w:t>
            </w:r>
            <w:r w:rsidRPr="000A510E">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0898F95"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Ezone </w:t>
            </w:r>
          </w:p>
        </w:tc>
      </w:tr>
      <w:tr w:rsidR="000A510E" w:rsidRPr="000A510E" w14:paraId="573B62D9" w14:textId="77777777" w:rsidTr="000A510E">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57254AD7"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i/>
                <w:sz w:val="24"/>
                <w:szCs w:val="24"/>
                <w:lang w:val="en-US" w:eastAsia="zh-CN" w:bidi="th-TH"/>
              </w:rPr>
              <w:t>Agenda:  </w:t>
            </w:r>
            <w:r w:rsidRPr="000A510E">
              <w:rPr>
                <w:rFonts w:ascii="Times New Roman" w:eastAsia="Times New Roman" w:hAnsi="Times New Roman" w:cs="Times New Roman"/>
                <w:sz w:val="24"/>
                <w:szCs w:val="24"/>
                <w:lang w:val="en-AU" w:eastAsia="zh-CN" w:bidi="th-TH"/>
              </w:rPr>
              <w:t>  </w:t>
            </w:r>
          </w:p>
        </w:tc>
        <w:tc>
          <w:tcPr>
            <w:tcW w:w="7635" w:type="dxa"/>
            <w:gridSpan w:val="6"/>
            <w:tcBorders>
              <w:top w:val="single" w:sz="6" w:space="0" w:color="auto"/>
              <w:left w:val="single" w:sz="6" w:space="0" w:color="auto"/>
              <w:bottom w:val="single" w:sz="6" w:space="0" w:color="auto"/>
              <w:right w:val="single" w:sz="6" w:space="0" w:color="auto"/>
            </w:tcBorders>
            <w:shd w:val="clear" w:color="auto" w:fill="auto"/>
            <w:hideMark/>
          </w:tcPr>
          <w:p w14:paraId="4CB502DB" w14:textId="77777777"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 Weekly Tuesday meeting </w:t>
            </w:r>
          </w:p>
        </w:tc>
      </w:tr>
    </w:tbl>
    <w:p w14:paraId="4C01866D" w14:textId="0ABDBBA9" w:rsidR="000A510E" w:rsidRPr="000A510E" w:rsidRDefault="000A510E" w:rsidP="007B2C5D">
      <w:pPr>
        <w:spacing w:after="0" w:line="360" w:lineRule="auto"/>
        <w:textAlignment w:val="baseline"/>
        <w:rPr>
          <w:rFonts w:ascii="Times New Roman" w:eastAsia="Times New Roman" w:hAnsi="Times New Roman" w:cs="Times New Roman"/>
          <w:sz w:val="24"/>
          <w:szCs w:val="24"/>
          <w:lang w:val="en-AU" w:eastAsia="zh-CN" w:bidi="th-TH"/>
        </w:rPr>
      </w:pPr>
    </w:p>
    <w:p w14:paraId="103F49F5" w14:textId="6A33FE0F" w:rsidR="000A510E" w:rsidRPr="000A510E" w:rsidRDefault="000A510E" w:rsidP="00DC20BE">
      <w:pPr>
        <w:spacing w:after="0" w:line="360" w:lineRule="auto"/>
        <w:textAlignment w:val="baseline"/>
        <w:rPr>
          <w:rFonts w:ascii="Times New Roman" w:eastAsia="Times New Roman" w:hAnsi="Times New Roman" w:cs="Times New Roman"/>
          <w:b/>
          <w:sz w:val="24"/>
          <w:szCs w:val="24"/>
          <w:lang w:val="en-AU" w:eastAsia="zh-CN" w:bidi="th-TH"/>
        </w:rPr>
      </w:pPr>
      <w:r w:rsidRPr="000A510E">
        <w:rPr>
          <w:rFonts w:ascii="Times New Roman" w:eastAsia="Times New Roman" w:hAnsi="Times New Roman" w:cs="Times New Roman"/>
          <w:b/>
          <w:color w:val="000000"/>
          <w:sz w:val="24"/>
          <w:szCs w:val="24"/>
          <w:lang w:val="en-AU" w:eastAsia="zh-CN" w:bidi="th-TH"/>
        </w:rPr>
        <w:t>Post Meeting Team Reflection </w:t>
      </w:r>
    </w:p>
    <w:p w14:paraId="67050176" w14:textId="77777777" w:rsidR="000A510E" w:rsidRPr="000A510E" w:rsidRDefault="000A510E"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color w:val="000000"/>
          <w:sz w:val="24"/>
          <w:szCs w:val="24"/>
          <w:lang w:val="en-AU" w:eastAsia="zh-CN" w:bidi="th-TH"/>
        </w:rPr>
        <w:t>Following our team meeting, the group took some time to reflect on the progress made and decisions taken. The meeting served its purpose of finding a new project and reallocating roles effectively. Despite the unsuccessful attempts to contact both FMG and western power. The team managed to move forward with the agenda. Nick presented the newly discovered project, Kidston Solar Farm (Phase 1), which was met with interest from the rest of the team. We collectively reviewed all the proposed projects and conducted an evaluation, concluding that Kidston Solar Farm (Phase 1) provided the most comprehensive information online, making it the most suitable choice for our group project. </w:t>
      </w:r>
    </w:p>
    <w:p w14:paraId="4615F451" w14:textId="77777777" w:rsidR="000A510E" w:rsidRPr="000A510E" w:rsidRDefault="000A510E"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color w:val="000000"/>
          <w:sz w:val="24"/>
          <w:szCs w:val="24"/>
          <w:lang w:val="en-AU" w:eastAsia="zh-CN" w:bidi="th-TH"/>
        </w:rPr>
        <w:t>In our reflection, we acknowledged the importance of adaptability and efficiency in addressing unexpected challenges. The team maintained focus and successfully achieved our objectives for the meeting. Looking ahead for our weekly Tuesday meeting to further progress our project and ensure we remain on track to meet our goals. </w:t>
      </w:r>
    </w:p>
    <w:p w14:paraId="00BC3618" w14:textId="0ED8F37C" w:rsidR="009521A7" w:rsidRPr="00DC20BE" w:rsidRDefault="009521A7" w:rsidP="007B2C5D">
      <w:pPr>
        <w:spacing w:line="360" w:lineRule="auto"/>
        <w:jc w:val="both"/>
        <w:rPr>
          <w:rFonts w:ascii="Times New Roman" w:hAnsi="Times New Roman" w:cs="Times New Roman"/>
          <w:sz w:val="24"/>
          <w:szCs w:val="24"/>
          <w:lang w:val="en-AU"/>
        </w:rPr>
      </w:pPr>
    </w:p>
    <w:p w14:paraId="1EA1FBCD" w14:textId="77777777" w:rsidR="00215041" w:rsidRPr="00DC20BE" w:rsidRDefault="00215041" w:rsidP="007B2C5D">
      <w:pPr>
        <w:spacing w:line="360" w:lineRule="auto"/>
        <w:jc w:val="both"/>
        <w:rPr>
          <w:rFonts w:ascii="Times New Roman" w:hAnsi="Times New Roman" w:cs="Times New Roman"/>
          <w:sz w:val="24"/>
          <w:szCs w:val="24"/>
          <w:lang w:val="en-AU"/>
        </w:rPr>
      </w:pPr>
    </w:p>
    <w:p w14:paraId="578CEFDC" w14:textId="04BE2D91"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color w:val="000000"/>
          <w:sz w:val="24"/>
          <w:szCs w:val="24"/>
          <w:lang w:val="en-US" w:eastAsia="zh-CN" w:bidi="th-TH"/>
        </w:rPr>
        <w:t xml:space="preserve">MEETING </w:t>
      </w:r>
      <w:r w:rsidR="00DC20BE" w:rsidRPr="00DC20BE">
        <w:rPr>
          <w:rFonts w:ascii="Times New Roman" w:eastAsia="Times New Roman" w:hAnsi="Times New Roman" w:cs="Times New Roman"/>
          <w:b/>
          <w:bCs/>
          <w:color w:val="000000"/>
          <w:sz w:val="24"/>
          <w:szCs w:val="24"/>
          <w:lang w:val="en-US" w:eastAsia="zh-CN" w:bidi="th-TH"/>
        </w:rPr>
        <w:t xml:space="preserve">6 </w:t>
      </w:r>
      <w:r w:rsidRPr="00AD60A8">
        <w:rPr>
          <w:rFonts w:ascii="Times New Roman" w:eastAsia="Times New Roman" w:hAnsi="Times New Roman" w:cs="Times New Roman"/>
          <w:b/>
          <w:color w:val="000000"/>
          <w:sz w:val="24"/>
          <w:szCs w:val="24"/>
          <w:lang w:val="en-US" w:eastAsia="zh-CN" w:bidi="th-TH"/>
        </w:rPr>
        <w:t xml:space="preserve">MINUTES </w:t>
      </w:r>
      <w:r w:rsidRPr="00451626">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55"/>
      </w:tblGrid>
      <w:tr w:rsidR="00451626" w:rsidRPr="00451626" w14:paraId="5BB1F582" w14:textId="77777777" w:rsidTr="00451626">
        <w:trPr>
          <w:trHeight w:val="300"/>
        </w:trPr>
        <w:tc>
          <w:tcPr>
            <w:tcW w:w="2730" w:type="dxa"/>
            <w:tcBorders>
              <w:top w:val="nil"/>
              <w:left w:val="nil"/>
              <w:bottom w:val="single" w:sz="6" w:space="0" w:color="auto"/>
              <w:right w:val="nil"/>
            </w:tcBorders>
            <w:shd w:val="clear" w:color="auto" w:fill="auto"/>
            <w:hideMark/>
          </w:tcPr>
          <w:p w14:paraId="54DA9CAB" w14:textId="77777777" w:rsidR="00451626" w:rsidRPr="00451626" w:rsidRDefault="00451626" w:rsidP="007B2C5D">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color w:val="2F5496"/>
                <w:sz w:val="24"/>
                <w:szCs w:val="24"/>
                <w:lang w:val="en-US" w:eastAsia="zh-CN" w:bidi="th-TH"/>
              </w:rPr>
              <w:t>Date of Meeting: 26/03/2024</w:t>
            </w:r>
            <w:r w:rsidRPr="00451626">
              <w:rPr>
                <w:rFonts w:ascii="Times New Roman" w:eastAsia="Times New Roman" w:hAnsi="Times New Roman" w:cs="Times New Roman"/>
                <w:b/>
                <w:i/>
                <w:color w:val="2F5496"/>
                <w:sz w:val="24"/>
                <w:szCs w:val="24"/>
                <w:lang w:val="en-AU" w:eastAsia="zh-CN" w:bidi="th-TH"/>
              </w:rPr>
              <w:t> </w:t>
            </w:r>
            <w:r w:rsidRPr="00451626">
              <w:rPr>
                <w:rFonts w:ascii="Times New Roman" w:eastAsia="Times New Roman" w:hAnsi="Times New Roman" w:cs="Times New Roman"/>
                <w:b/>
                <w:color w:val="2F5496"/>
                <w:sz w:val="24"/>
                <w:szCs w:val="24"/>
                <w:lang w:val="en-AU" w:eastAsia="zh-CN" w:bidi="th-TH"/>
              </w:rPr>
              <w:t> </w:t>
            </w:r>
          </w:p>
        </w:tc>
        <w:tc>
          <w:tcPr>
            <w:tcW w:w="6255" w:type="dxa"/>
            <w:tcBorders>
              <w:top w:val="nil"/>
              <w:left w:val="nil"/>
              <w:bottom w:val="single" w:sz="6" w:space="0" w:color="auto"/>
              <w:right w:val="nil"/>
            </w:tcBorders>
            <w:shd w:val="clear" w:color="auto" w:fill="auto"/>
            <w:hideMark/>
          </w:tcPr>
          <w:p w14:paraId="61B92C7A" w14:textId="77777777" w:rsidR="00451626" w:rsidRPr="00451626" w:rsidRDefault="00451626" w:rsidP="007B2C5D">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color w:val="2F5496"/>
                <w:sz w:val="24"/>
                <w:szCs w:val="24"/>
                <w:lang w:val="en-US" w:eastAsia="zh-CN" w:bidi="th-TH"/>
              </w:rPr>
              <w:t>Location: Ezone North Meeting Room 203</w:t>
            </w:r>
            <w:r w:rsidRPr="00451626">
              <w:rPr>
                <w:rFonts w:ascii="Times New Roman" w:eastAsia="Times New Roman" w:hAnsi="Times New Roman" w:cs="Times New Roman"/>
                <w:b/>
                <w:color w:val="2F5496"/>
                <w:sz w:val="24"/>
                <w:szCs w:val="24"/>
                <w:lang w:val="en-AU" w:eastAsia="zh-CN" w:bidi="th-TH"/>
              </w:rPr>
              <w:t> </w:t>
            </w:r>
          </w:p>
          <w:p w14:paraId="17EC34CA" w14:textId="77777777" w:rsidR="00451626" w:rsidRPr="00451626" w:rsidRDefault="00451626" w:rsidP="007B2C5D">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color w:val="2F5496"/>
                <w:sz w:val="24"/>
                <w:szCs w:val="24"/>
                <w:lang w:val="en-US" w:eastAsia="zh-CN" w:bidi="th-TH"/>
              </w:rPr>
              <w:t>Chair: Mick Luu</w:t>
            </w:r>
            <w:r w:rsidRPr="00451626">
              <w:rPr>
                <w:rFonts w:ascii="Times New Roman" w:eastAsia="Times New Roman" w:hAnsi="Times New Roman" w:cs="Times New Roman"/>
                <w:b/>
                <w:color w:val="2F5496"/>
                <w:sz w:val="24"/>
                <w:szCs w:val="24"/>
                <w:lang w:val="en-AU" w:eastAsia="zh-CN" w:bidi="th-TH"/>
              </w:rPr>
              <w:t> </w:t>
            </w:r>
          </w:p>
        </w:tc>
      </w:tr>
      <w:tr w:rsidR="00451626" w:rsidRPr="00451626" w14:paraId="2B997E9C" w14:textId="77777777" w:rsidTr="00451626">
        <w:trPr>
          <w:trHeight w:val="300"/>
        </w:trPr>
        <w:tc>
          <w:tcPr>
            <w:tcW w:w="2730" w:type="dxa"/>
            <w:tcBorders>
              <w:top w:val="single" w:sz="6" w:space="0" w:color="auto"/>
              <w:left w:val="nil"/>
              <w:bottom w:val="single" w:sz="6" w:space="0" w:color="auto"/>
              <w:right w:val="nil"/>
            </w:tcBorders>
            <w:shd w:val="clear" w:color="auto" w:fill="auto"/>
            <w:hideMark/>
          </w:tcPr>
          <w:p w14:paraId="55246B0B" w14:textId="77777777" w:rsidR="00451626" w:rsidRPr="00451626" w:rsidRDefault="00451626" w:rsidP="007B2C5D">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color w:val="2F5496"/>
                <w:sz w:val="24"/>
                <w:szCs w:val="24"/>
                <w:lang w:val="en-US" w:eastAsia="zh-CN" w:bidi="th-TH"/>
              </w:rPr>
              <w:t>Minutes Prepared By: </w:t>
            </w:r>
            <w:r w:rsidRPr="00451626">
              <w:rPr>
                <w:rFonts w:ascii="Times New Roman" w:eastAsia="Times New Roman" w:hAnsi="Times New Roman" w:cs="Times New Roman"/>
                <w:b/>
                <w:i/>
                <w:color w:val="2F5496"/>
                <w:sz w:val="24"/>
                <w:szCs w:val="24"/>
                <w:lang w:val="en-AU" w:eastAsia="zh-CN" w:bidi="th-TH"/>
              </w:rPr>
              <w:t xml:space="preserve">  </w:t>
            </w:r>
            <w:r w:rsidRPr="00451626">
              <w:rPr>
                <w:rFonts w:ascii="Times New Roman" w:eastAsia="Times New Roman" w:hAnsi="Times New Roman" w:cs="Times New Roman"/>
                <w:b/>
                <w:color w:val="2F5496"/>
                <w:sz w:val="24"/>
                <w:szCs w:val="24"/>
                <w:lang w:val="en-US" w:eastAsia="zh-CN" w:bidi="th-TH"/>
              </w:rPr>
              <w:t>Rachel Tausem</w:t>
            </w:r>
            <w:r w:rsidRPr="00451626">
              <w:rPr>
                <w:rFonts w:ascii="Times New Roman" w:eastAsia="Times New Roman" w:hAnsi="Times New Roman" w:cs="Times New Roman"/>
                <w:b/>
                <w:color w:val="2F5496"/>
                <w:sz w:val="24"/>
                <w:szCs w:val="24"/>
                <w:lang w:val="en-AU" w:eastAsia="zh-CN" w:bidi="th-TH"/>
              </w:rPr>
              <w:t> </w:t>
            </w:r>
          </w:p>
        </w:tc>
        <w:tc>
          <w:tcPr>
            <w:tcW w:w="6255" w:type="dxa"/>
            <w:tcBorders>
              <w:top w:val="single" w:sz="6" w:space="0" w:color="auto"/>
              <w:left w:val="nil"/>
              <w:bottom w:val="single" w:sz="6" w:space="0" w:color="auto"/>
              <w:right w:val="nil"/>
            </w:tcBorders>
            <w:shd w:val="clear" w:color="auto" w:fill="auto"/>
            <w:hideMark/>
          </w:tcPr>
          <w:p w14:paraId="712B77A2" w14:textId="77777777" w:rsidR="00451626" w:rsidRPr="00451626" w:rsidRDefault="00451626" w:rsidP="007B2C5D">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sz w:val="24"/>
                <w:szCs w:val="24"/>
                <w:lang w:val="en-AU" w:eastAsia="zh-CN" w:bidi="th-TH"/>
              </w:rPr>
              <w:t>  </w:t>
            </w:r>
          </w:p>
        </w:tc>
      </w:tr>
      <w:tr w:rsidR="00451626" w:rsidRPr="00451626" w14:paraId="4DE1B670" w14:textId="77777777" w:rsidTr="00451626">
        <w:trPr>
          <w:trHeight w:val="300"/>
        </w:trPr>
        <w:tc>
          <w:tcPr>
            <w:tcW w:w="898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A9AEAC8" w14:textId="4D518F5A"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 xml:space="preserve">1. Purpose of Meeting </w:t>
            </w:r>
          </w:p>
          <w:p w14:paraId="642DD8C4"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Review and discuss research on newly selected project – Kidston Solar Farm </w:t>
            </w:r>
          </w:p>
        </w:tc>
      </w:tr>
    </w:tbl>
    <w:p w14:paraId="6720BB5B"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2250"/>
        <w:gridCol w:w="2250"/>
        <w:gridCol w:w="2235"/>
        <w:gridCol w:w="15"/>
      </w:tblGrid>
      <w:tr w:rsidR="00451626" w:rsidRPr="00451626" w14:paraId="0B6DD76B" w14:textId="77777777" w:rsidTr="00451626">
        <w:trPr>
          <w:gridAfter w:val="1"/>
          <w:wAfter w:w="15" w:type="dxa"/>
          <w:trHeight w:val="300"/>
        </w:trPr>
        <w:tc>
          <w:tcPr>
            <w:tcW w:w="897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6DC075A3" w14:textId="77777777" w:rsidR="00451626" w:rsidRPr="00451626" w:rsidRDefault="00451626" w:rsidP="007B2C5D">
            <w:pPr>
              <w:spacing w:after="0" w:line="360" w:lineRule="auto"/>
              <w:textAlignment w:val="baseline"/>
              <w:divId w:val="2068646113"/>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2. Attendance at Meeting  </w:t>
            </w:r>
            <w:r w:rsidRPr="00451626">
              <w:rPr>
                <w:rFonts w:ascii="Times New Roman" w:eastAsia="Times New Roman" w:hAnsi="Times New Roman" w:cs="Times New Roman"/>
                <w:color w:val="FFFFFF"/>
                <w:sz w:val="24"/>
                <w:szCs w:val="24"/>
                <w:lang w:val="en-AU" w:eastAsia="zh-CN" w:bidi="th-TH"/>
              </w:rPr>
              <w:t>  </w:t>
            </w:r>
          </w:p>
        </w:tc>
      </w:tr>
      <w:tr w:rsidR="00451626" w:rsidRPr="00451626" w14:paraId="125005CB"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FFFFFF"/>
            <w:hideMark/>
          </w:tcPr>
          <w:p w14:paraId="0FEDD840"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color w:val="2F5496"/>
                <w:sz w:val="24"/>
                <w:szCs w:val="24"/>
                <w:lang w:val="en-US" w:eastAsia="zh-CN" w:bidi="th-TH"/>
              </w:rPr>
              <w:t>Name</w:t>
            </w:r>
            <w:r w:rsidRPr="00451626">
              <w:rPr>
                <w:rFonts w:ascii="Times New Roman" w:eastAsia="Times New Roman" w:hAnsi="Times New Roman" w:cs="Times New Roman"/>
                <w:i/>
                <w:color w:val="2F5496"/>
                <w:sz w:val="24"/>
                <w:szCs w:val="24"/>
                <w:lang w:val="en-AU" w:eastAsia="zh-CN" w:bidi="th-TH"/>
              </w:rPr>
              <w:t> </w:t>
            </w:r>
            <w:r w:rsidRPr="00451626">
              <w:rPr>
                <w:rFonts w:ascii="Times New Roman" w:eastAsia="Times New Roman" w:hAnsi="Times New Roman" w:cs="Times New Roman"/>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328DC174"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03434D7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color w:val="2F5496"/>
                <w:sz w:val="24"/>
                <w:szCs w:val="24"/>
                <w:lang w:val="en-US" w:eastAsia="zh-CN" w:bidi="th-TH"/>
              </w:rPr>
              <w:t>Minutes Approval </w:t>
            </w:r>
            <w:r w:rsidRPr="00451626">
              <w:rPr>
                <w:rFonts w:ascii="Times New Roman" w:eastAsia="Times New Roman" w:hAnsi="Times New Roman" w:cs="Times New Roman"/>
                <w:i/>
                <w:color w:val="2F5496"/>
                <w:sz w:val="24"/>
                <w:szCs w:val="24"/>
                <w:lang w:val="en-AU" w:eastAsia="zh-CN" w:bidi="th-TH"/>
              </w:rPr>
              <w:t> </w:t>
            </w:r>
            <w:r w:rsidRPr="00451626">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47FEBAC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62E02F1E"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22FAE848"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Rachel Tausem</w:t>
            </w: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EADDA1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E946638"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YES</w:t>
            </w:r>
            <w:r w:rsidRPr="00451626">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E223F38"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1677CE1E"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4D7C81B1"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Pritam Suwal Shrestha</w:t>
            </w: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C883D71"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1A9DF3B"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YES </w:t>
            </w:r>
          </w:p>
        </w:tc>
        <w:tc>
          <w:tcPr>
            <w:tcW w:w="2235" w:type="dxa"/>
            <w:tcBorders>
              <w:top w:val="single" w:sz="6" w:space="0" w:color="auto"/>
              <w:left w:val="nil"/>
              <w:bottom w:val="single" w:sz="6" w:space="0" w:color="auto"/>
              <w:right w:val="nil"/>
            </w:tcBorders>
            <w:shd w:val="clear" w:color="auto" w:fill="auto"/>
            <w:hideMark/>
          </w:tcPr>
          <w:p w14:paraId="7CE5C9B3"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72472F41"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0D2B1291" w14:textId="3D748806"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Ninu</w:t>
            </w:r>
            <w:r w:rsidRPr="00451626">
              <w:rPr>
                <w:rFonts w:ascii="Times New Roman" w:eastAsia="Times New Roman" w:hAnsi="Times New Roman" w:cs="Times New Roman"/>
                <w:sz w:val="24"/>
                <w:szCs w:val="24"/>
                <w:lang w:val="en-AU" w:eastAsia="zh-CN" w:bidi="th-TH"/>
              </w:rPr>
              <w:t> Latheesh </w:t>
            </w:r>
          </w:p>
        </w:tc>
        <w:tc>
          <w:tcPr>
            <w:tcW w:w="2250" w:type="dxa"/>
            <w:tcBorders>
              <w:top w:val="single" w:sz="6" w:space="0" w:color="auto"/>
              <w:left w:val="nil"/>
              <w:bottom w:val="single" w:sz="6" w:space="0" w:color="auto"/>
              <w:right w:val="nil"/>
            </w:tcBorders>
            <w:shd w:val="clear" w:color="auto" w:fill="auto"/>
            <w:hideMark/>
          </w:tcPr>
          <w:p w14:paraId="48740AF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6D5416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YES </w:t>
            </w:r>
          </w:p>
        </w:tc>
        <w:tc>
          <w:tcPr>
            <w:tcW w:w="2235" w:type="dxa"/>
            <w:tcBorders>
              <w:top w:val="single" w:sz="6" w:space="0" w:color="auto"/>
              <w:left w:val="nil"/>
              <w:bottom w:val="single" w:sz="6" w:space="0" w:color="auto"/>
              <w:right w:val="nil"/>
            </w:tcBorders>
            <w:shd w:val="clear" w:color="auto" w:fill="auto"/>
            <w:hideMark/>
          </w:tcPr>
          <w:p w14:paraId="5E3A010D"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4097AC9D"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2FECC128"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Tatenda</w:t>
            </w:r>
            <w:r w:rsidRPr="00451626">
              <w:rPr>
                <w:rFonts w:ascii="Times New Roman" w:eastAsia="Times New Roman" w:hAnsi="Times New Roman" w:cs="Times New Roman"/>
                <w:sz w:val="24"/>
                <w:szCs w:val="24"/>
                <w:lang w:val="en-AU" w:eastAsia="zh-CN" w:bidi="th-TH"/>
              </w:rPr>
              <w:t> Makova </w:t>
            </w:r>
          </w:p>
        </w:tc>
        <w:tc>
          <w:tcPr>
            <w:tcW w:w="2250" w:type="dxa"/>
            <w:tcBorders>
              <w:top w:val="single" w:sz="6" w:space="0" w:color="auto"/>
              <w:left w:val="nil"/>
              <w:bottom w:val="single" w:sz="6" w:space="0" w:color="auto"/>
              <w:right w:val="nil"/>
            </w:tcBorders>
            <w:shd w:val="clear" w:color="auto" w:fill="auto"/>
            <w:hideMark/>
          </w:tcPr>
          <w:p w14:paraId="28BAEEC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6671A91"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YES</w:t>
            </w:r>
            <w:r w:rsidRPr="00451626">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C72F11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39BF3EF6"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15C5D1C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Mick Luu</w:t>
            </w: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10DE22F"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CAB20EE"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YES</w:t>
            </w:r>
            <w:r w:rsidRPr="00451626">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7C1B2DF6"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789BA2D6"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78DF424C"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Ken Ji</w:t>
            </w: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7FF632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B8ADD3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YES</w:t>
            </w:r>
            <w:r w:rsidRPr="00451626">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954E32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31FF59BB" w14:textId="77777777" w:rsidTr="00451626">
        <w:trPr>
          <w:gridAfter w:val="1"/>
          <w:wAfter w:w="15" w:type="dxa"/>
          <w:trHeight w:val="300"/>
        </w:trPr>
        <w:tc>
          <w:tcPr>
            <w:tcW w:w="2235" w:type="dxa"/>
            <w:tcBorders>
              <w:top w:val="single" w:sz="6" w:space="0" w:color="auto"/>
              <w:left w:val="nil"/>
              <w:bottom w:val="single" w:sz="6" w:space="0" w:color="auto"/>
              <w:right w:val="nil"/>
            </w:tcBorders>
            <w:shd w:val="clear" w:color="auto" w:fill="auto"/>
            <w:hideMark/>
          </w:tcPr>
          <w:p w14:paraId="05C2F11E"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Nick Duplex</w:t>
            </w: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2A8CBA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409A0256"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YES</w:t>
            </w:r>
            <w:r w:rsidRPr="00451626">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F588551"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w:t>
            </w:r>
          </w:p>
        </w:tc>
      </w:tr>
      <w:tr w:rsidR="00451626" w:rsidRPr="00451626" w14:paraId="34E27D89" w14:textId="77777777" w:rsidTr="00451626">
        <w:trPr>
          <w:trHeight w:val="300"/>
        </w:trPr>
        <w:tc>
          <w:tcPr>
            <w:tcW w:w="8985" w:type="dxa"/>
            <w:gridSpan w:val="5"/>
            <w:tcBorders>
              <w:top w:val="single" w:sz="6" w:space="0" w:color="auto"/>
              <w:left w:val="single" w:sz="6" w:space="0" w:color="auto"/>
              <w:bottom w:val="single" w:sz="6" w:space="0" w:color="auto"/>
              <w:right w:val="single" w:sz="6" w:space="0" w:color="auto"/>
            </w:tcBorders>
            <w:shd w:val="clear" w:color="auto" w:fill="D9D9D9"/>
            <w:hideMark/>
          </w:tcPr>
          <w:p w14:paraId="2C22249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3. Meeting Agenda </w:t>
            </w:r>
            <w:r w:rsidRPr="00451626">
              <w:rPr>
                <w:rFonts w:ascii="Times New Roman" w:eastAsia="Times New Roman" w:hAnsi="Times New Roman" w:cs="Times New Roman"/>
                <w:color w:val="FFFFFF"/>
                <w:sz w:val="24"/>
                <w:szCs w:val="24"/>
                <w:lang w:val="en-AU" w:eastAsia="zh-CN" w:bidi="th-TH"/>
              </w:rPr>
              <w:t>  </w:t>
            </w:r>
          </w:p>
        </w:tc>
      </w:tr>
      <w:tr w:rsidR="00451626" w:rsidRPr="00451626" w14:paraId="6AE147AB" w14:textId="77777777" w:rsidTr="00451626">
        <w:trPr>
          <w:trHeight w:val="300"/>
        </w:trPr>
        <w:tc>
          <w:tcPr>
            <w:tcW w:w="8985" w:type="dxa"/>
            <w:gridSpan w:val="5"/>
            <w:tcBorders>
              <w:top w:val="single" w:sz="6" w:space="0" w:color="auto"/>
              <w:left w:val="nil"/>
              <w:bottom w:val="single" w:sz="6" w:space="0" w:color="auto"/>
              <w:right w:val="nil"/>
            </w:tcBorders>
            <w:shd w:val="clear" w:color="auto" w:fill="auto"/>
            <w:hideMark/>
          </w:tcPr>
          <w:p w14:paraId="6FF6D1F3"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Review research done on the Kidston Solar Farm (Phase 1) relating to the project management competencies  </w:t>
            </w:r>
          </w:p>
        </w:tc>
      </w:tr>
      <w:tr w:rsidR="00451626" w:rsidRPr="00451626" w14:paraId="6613C497" w14:textId="77777777" w:rsidTr="00451626">
        <w:trPr>
          <w:trHeight w:val="300"/>
        </w:trPr>
        <w:tc>
          <w:tcPr>
            <w:tcW w:w="8985" w:type="dxa"/>
            <w:gridSpan w:val="5"/>
            <w:tcBorders>
              <w:top w:val="single" w:sz="6" w:space="0" w:color="auto"/>
              <w:left w:val="nil"/>
              <w:bottom w:val="single" w:sz="6" w:space="0" w:color="auto"/>
              <w:right w:val="nil"/>
            </w:tcBorders>
            <w:shd w:val="clear" w:color="auto" w:fill="auto"/>
            <w:hideMark/>
          </w:tcPr>
          <w:p w14:paraId="5F8756A4"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Discuss research findings and start creating a list of questions to ask Ben Guo (Genex Contact)</w:t>
            </w:r>
            <w:r w:rsidRPr="00451626">
              <w:rPr>
                <w:rFonts w:ascii="Times New Roman" w:eastAsia="Times New Roman" w:hAnsi="Times New Roman" w:cs="Times New Roman"/>
                <w:sz w:val="24"/>
                <w:szCs w:val="24"/>
                <w:lang w:val="en-AU" w:eastAsia="zh-CN" w:bidi="th-TH"/>
              </w:rPr>
              <w:t> </w:t>
            </w:r>
          </w:p>
        </w:tc>
      </w:tr>
      <w:tr w:rsidR="00451626" w:rsidRPr="00451626" w14:paraId="39141E26" w14:textId="77777777" w:rsidTr="00451626">
        <w:trPr>
          <w:trHeight w:val="300"/>
        </w:trPr>
        <w:tc>
          <w:tcPr>
            <w:tcW w:w="8985" w:type="dxa"/>
            <w:gridSpan w:val="5"/>
            <w:tcBorders>
              <w:top w:val="single" w:sz="6" w:space="0" w:color="auto"/>
              <w:left w:val="nil"/>
              <w:bottom w:val="single" w:sz="6" w:space="0" w:color="auto"/>
              <w:right w:val="nil"/>
            </w:tcBorders>
            <w:shd w:val="clear" w:color="auto" w:fill="auto"/>
            <w:hideMark/>
          </w:tcPr>
          <w:p w14:paraId="1F69CE1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Plan project report structure </w:t>
            </w:r>
          </w:p>
        </w:tc>
      </w:tr>
    </w:tbl>
    <w:p w14:paraId="53D570D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color w:val="000000"/>
          <w:sz w:val="24"/>
          <w:szCs w:val="24"/>
          <w:lang w:val="en-AU" w:eastAsia="zh-CN" w:bidi="th-TH"/>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30"/>
        <w:gridCol w:w="2100"/>
        <w:gridCol w:w="1440"/>
        <w:gridCol w:w="15"/>
      </w:tblGrid>
      <w:tr w:rsidR="00451626" w:rsidRPr="00451626" w14:paraId="03660BA2" w14:textId="77777777" w:rsidTr="00C702F5">
        <w:trPr>
          <w:trHeight w:val="300"/>
        </w:trPr>
        <w:tc>
          <w:tcPr>
            <w:tcW w:w="89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E55FA09" w14:textId="77777777" w:rsidR="00451626" w:rsidRPr="00451626" w:rsidRDefault="00451626" w:rsidP="007B2C5D">
            <w:pPr>
              <w:spacing w:after="0" w:line="360" w:lineRule="auto"/>
              <w:textAlignment w:val="baseline"/>
              <w:divId w:val="1883860019"/>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4. Meeting Notes, Decisions, Issues </w:t>
            </w:r>
            <w:r w:rsidRPr="00451626">
              <w:rPr>
                <w:rFonts w:ascii="Times New Roman" w:eastAsia="Times New Roman" w:hAnsi="Times New Roman" w:cs="Times New Roman"/>
                <w:color w:val="FFFFFF"/>
                <w:sz w:val="24"/>
                <w:szCs w:val="24"/>
                <w:lang w:val="en-AU" w:eastAsia="zh-CN" w:bidi="th-TH"/>
              </w:rPr>
              <w:t>  </w:t>
            </w:r>
          </w:p>
        </w:tc>
      </w:tr>
      <w:tr w:rsidR="00451626" w:rsidRPr="00451626" w14:paraId="28863859"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7CD8E99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US" w:eastAsia="zh-CN" w:bidi="th-TH"/>
              </w:rPr>
              <w:t>Each team member presented their findings on their selected project management competencies and discussed what information they are missing, including questions to ask Ben.</w:t>
            </w:r>
            <w:r w:rsidRPr="00451626">
              <w:rPr>
                <w:rFonts w:ascii="Times New Roman" w:eastAsia="Times New Roman" w:hAnsi="Times New Roman" w:cs="Times New Roman"/>
                <w:sz w:val="24"/>
                <w:szCs w:val="24"/>
                <w:lang w:val="en-AU" w:eastAsia="zh-CN" w:bidi="th-TH"/>
              </w:rPr>
              <w:t> </w:t>
            </w:r>
          </w:p>
        </w:tc>
      </w:tr>
      <w:tr w:rsidR="00451626" w:rsidRPr="00451626" w14:paraId="04D5EFAA"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402C76C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As a team we reviewed the list of questions and wrote it up on the shared word document. We decided if anyone has any more questions, that they would write it in the document prior to our meeting with Ben. </w:t>
            </w:r>
          </w:p>
        </w:tc>
      </w:tr>
      <w:tr w:rsidR="00451626" w:rsidRPr="00451626" w14:paraId="3089956B"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1E57FCC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Decided on a MS teams meeting with Ben on Tuesday 02/04. Ken will be contacting Ben to see if he is available and ask if Ben has any project documents he can send through for us. </w:t>
            </w:r>
          </w:p>
        </w:tc>
      </w:tr>
      <w:tr w:rsidR="00451626" w:rsidRPr="00451626" w14:paraId="17D1B373"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29360104"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Decided to have all our research done by Tuesday so we know what information we need from Ben. </w:t>
            </w:r>
          </w:p>
        </w:tc>
      </w:tr>
      <w:tr w:rsidR="00451626" w:rsidRPr="00451626" w14:paraId="776836DA"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62DDF0B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Decided to meet on Thursday 04/04 to write the report together. </w:t>
            </w:r>
          </w:p>
        </w:tc>
      </w:tr>
      <w:tr w:rsidR="00451626" w:rsidRPr="00451626" w14:paraId="3C69A3F1"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740D46FF"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Discussed which project management competencies are most relevant to each stage of the project life cycle for Part B of the report.  </w:t>
            </w:r>
          </w:p>
        </w:tc>
      </w:tr>
      <w:tr w:rsidR="00451626" w:rsidRPr="00451626" w14:paraId="47989DDD" w14:textId="77777777" w:rsidTr="00C702F5">
        <w:trPr>
          <w:trHeight w:val="300"/>
        </w:trPr>
        <w:tc>
          <w:tcPr>
            <w:tcW w:w="8985" w:type="dxa"/>
            <w:gridSpan w:val="4"/>
            <w:tcBorders>
              <w:top w:val="single" w:sz="6" w:space="0" w:color="auto"/>
              <w:left w:val="nil"/>
              <w:bottom w:val="single" w:sz="6" w:space="0" w:color="auto"/>
              <w:right w:val="nil"/>
            </w:tcBorders>
            <w:shd w:val="clear" w:color="auto" w:fill="auto"/>
            <w:hideMark/>
          </w:tcPr>
          <w:p w14:paraId="3BC31F68"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Decided on the project management competencies for each project lifecycle and wrote up the contents page of the report as a guide. </w:t>
            </w:r>
          </w:p>
        </w:tc>
      </w:tr>
      <w:tr w:rsidR="00451626" w:rsidRPr="00451626" w14:paraId="56089B00" w14:textId="77777777" w:rsidTr="00C702F5">
        <w:trPr>
          <w:gridAfter w:val="1"/>
          <w:wAfter w:w="15" w:type="dxa"/>
          <w:trHeight w:val="300"/>
        </w:trPr>
        <w:tc>
          <w:tcPr>
            <w:tcW w:w="89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44ED134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5. Action Items   </w:t>
            </w:r>
            <w:r w:rsidRPr="00451626">
              <w:rPr>
                <w:rFonts w:ascii="Times New Roman" w:eastAsia="Times New Roman" w:hAnsi="Times New Roman" w:cs="Times New Roman"/>
                <w:color w:val="FFFFFF"/>
                <w:sz w:val="24"/>
                <w:szCs w:val="24"/>
                <w:lang w:val="en-AU" w:eastAsia="zh-CN" w:bidi="th-TH"/>
              </w:rPr>
              <w:t>  </w:t>
            </w:r>
          </w:p>
        </w:tc>
      </w:tr>
      <w:tr w:rsidR="00451626" w:rsidRPr="00451626" w14:paraId="0E04BEFE" w14:textId="77777777" w:rsidTr="00C702F5">
        <w:trPr>
          <w:gridAfter w:val="1"/>
          <w:wAfter w:w="15" w:type="dxa"/>
          <w:trHeight w:val="300"/>
        </w:trPr>
        <w:tc>
          <w:tcPr>
            <w:tcW w:w="5430" w:type="dxa"/>
            <w:tcBorders>
              <w:top w:val="single" w:sz="6" w:space="0" w:color="auto"/>
              <w:left w:val="nil"/>
              <w:bottom w:val="single" w:sz="6" w:space="0" w:color="auto"/>
              <w:right w:val="nil"/>
            </w:tcBorders>
            <w:shd w:val="clear" w:color="auto" w:fill="FFFFFF"/>
            <w:hideMark/>
          </w:tcPr>
          <w:p w14:paraId="232F288B"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Action</w:t>
            </w:r>
            <w:r w:rsidRPr="00451626">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FFFFFF"/>
            <w:hideMark/>
          </w:tcPr>
          <w:p w14:paraId="6333124B"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Due Date</w:t>
            </w:r>
            <w:r w:rsidRPr="00451626">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FFFFFF"/>
            <w:hideMark/>
          </w:tcPr>
          <w:p w14:paraId="3951B11F"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Status</w:t>
            </w:r>
            <w:r w:rsidRPr="00451626">
              <w:rPr>
                <w:rFonts w:ascii="Times New Roman" w:eastAsia="Times New Roman" w:hAnsi="Times New Roman" w:cs="Times New Roman"/>
                <w:sz w:val="24"/>
                <w:szCs w:val="24"/>
                <w:lang w:val="en-AU" w:eastAsia="zh-CN" w:bidi="th-TH"/>
              </w:rPr>
              <w:t>  </w:t>
            </w:r>
          </w:p>
        </w:tc>
      </w:tr>
      <w:tr w:rsidR="00C702F5" w:rsidRPr="00451626" w14:paraId="11403C36" w14:textId="77777777" w:rsidTr="00C702F5">
        <w:trPr>
          <w:trHeight w:val="300"/>
        </w:trPr>
        <w:tc>
          <w:tcPr>
            <w:tcW w:w="5430" w:type="dxa"/>
            <w:tcBorders>
              <w:top w:val="single" w:sz="6" w:space="0" w:color="auto"/>
              <w:left w:val="nil"/>
              <w:bottom w:val="single" w:sz="6" w:space="0" w:color="auto"/>
              <w:right w:val="nil"/>
            </w:tcBorders>
            <w:shd w:val="clear" w:color="auto" w:fill="auto"/>
          </w:tcPr>
          <w:p w14:paraId="05C60A21" w14:textId="4A63ABD0"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Start research for project management competencies for Kidston Solar Farm (Phase 1)</w:t>
            </w:r>
            <w:r>
              <w:rPr>
                <w:rFonts w:ascii="Times New Roman" w:eastAsia="Times New Roman" w:hAnsi="Times New Roman" w:cs="Times New Roman"/>
                <w:sz w:val="24"/>
                <w:szCs w:val="24"/>
                <w:lang w:val="en-AU" w:eastAsia="zh-CN" w:bidi="th-TH"/>
              </w:rPr>
              <w:t xml:space="preserve"> Project</w:t>
            </w:r>
            <w:r w:rsidRPr="000A510E">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auto"/>
          </w:tcPr>
          <w:p w14:paraId="197F39D4" w14:textId="6CC319D6"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23/04/24 </w:t>
            </w:r>
          </w:p>
        </w:tc>
        <w:tc>
          <w:tcPr>
            <w:tcW w:w="1440" w:type="dxa"/>
            <w:gridSpan w:val="2"/>
            <w:tcBorders>
              <w:top w:val="single" w:sz="6" w:space="0" w:color="auto"/>
              <w:left w:val="nil"/>
              <w:bottom w:val="single" w:sz="6" w:space="0" w:color="auto"/>
              <w:right w:val="nil"/>
            </w:tcBorders>
            <w:shd w:val="clear" w:color="auto" w:fill="auto"/>
          </w:tcPr>
          <w:p w14:paraId="40DA4971" w14:textId="30469888"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p>
        </w:tc>
      </w:tr>
      <w:tr w:rsidR="00C702F5" w:rsidRPr="00451626" w14:paraId="7B0B4C31" w14:textId="77777777" w:rsidTr="00C702F5">
        <w:trPr>
          <w:trHeight w:val="300"/>
        </w:trPr>
        <w:tc>
          <w:tcPr>
            <w:tcW w:w="5430" w:type="dxa"/>
            <w:tcBorders>
              <w:top w:val="single" w:sz="6" w:space="0" w:color="auto"/>
              <w:left w:val="nil"/>
              <w:bottom w:val="single" w:sz="6" w:space="0" w:color="auto"/>
              <w:right w:val="nil"/>
            </w:tcBorders>
            <w:shd w:val="clear" w:color="auto" w:fill="auto"/>
          </w:tcPr>
          <w:p w14:paraId="4A5B1372" w14:textId="64BBC2D4"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Email Professor Cosimo Faiello for project approval </w:t>
            </w:r>
          </w:p>
        </w:tc>
        <w:tc>
          <w:tcPr>
            <w:tcW w:w="2100" w:type="dxa"/>
            <w:tcBorders>
              <w:top w:val="single" w:sz="6" w:space="0" w:color="auto"/>
              <w:left w:val="nil"/>
              <w:bottom w:val="single" w:sz="6" w:space="0" w:color="auto"/>
              <w:right w:val="nil"/>
            </w:tcBorders>
            <w:shd w:val="clear" w:color="auto" w:fill="auto"/>
          </w:tcPr>
          <w:p w14:paraId="2305DD99" w14:textId="122E27C5"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23/04/24 </w:t>
            </w:r>
          </w:p>
        </w:tc>
        <w:tc>
          <w:tcPr>
            <w:tcW w:w="1440" w:type="dxa"/>
            <w:gridSpan w:val="2"/>
            <w:tcBorders>
              <w:top w:val="single" w:sz="6" w:space="0" w:color="auto"/>
              <w:left w:val="nil"/>
              <w:bottom w:val="single" w:sz="6" w:space="0" w:color="auto"/>
              <w:right w:val="nil"/>
            </w:tcBorders>
            <w:shd w:val="clear" w:color="auto" w:fill="auto"/>
          </w:tcPr>
          <w:p w14:paraId="3313009D" w14:textId="0FB8617F" w:rsidR="00C702F5" w:rsidRPr="00451626" w:rsidRDefault="00C702F5" w:rsidP="00C702F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In Progress </w:t>
            </w:r>
          </w:p>
        </w:tc>
      </w:tr>
      <w:tr w:rsidR="00451626" w:rsidRPr="00451626" w14:paraId="78AA2C59" w14:textId="77777777" w:rsidTr="00C702F5">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671FC9BF"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Finalise research for project management competencies for Kidston Solar Farm (Phase 1) project </w:t>
            </w:r>
          </w:p>
        </w:tc>
        <w:tc>
          <w:tcPr>
            <w:tcW w:w="2100" w:type="dxa"/>
            <w:tcBorders>
              <w:top w:val="single" w:sz="6" w:space="0" w:color="auto"/>
              <w:left w:val="nil"/>
              <w:bottom w:val="single" w:sz="6" w:space="0" w:color="auto"/>
              <w:right w:val="nil"/>
            </w:tcBorders>
            <w:shd w:val="clear" w:color="auto" w:fill="auto"/>
            <w:hideMark/>
          </w:tcPr>
          <w:p w14:paraId="498B9C6C"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02/04/24 </w:t>
            </w:r>
          </w:p>
        </w:tc>
        <w:tc>
          <w:tcPr>
            <w:tcW w:w="1440" w:type="dxa"/>
            <w:tcBorders>
              <w:top w:val="single" w:sz="6" w:space="0" w:color="auto"/>
              <w:left w:val="nil"/>
              <w:bottom w:val="single" w:sz="6" w:space="0" w:color="auto"/>
              <w:right w:val="nil"/>
            </w:tcBorders>
            <w:shd w:val="clear" w:color="auto" w:fill="auto"/>
            <w:hideMark/>
          </w:tcPr>
          <w:p w14:paraId="0BFCB4A1"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In Progress </w:t>
            </w:r>
          </w:p>
        </w:tc>
      </w:tr>
      <w:tr w:rsidR="00451626" w:rsidRPr="00451626" w14:paraId="2D14640C" w14:textId="77777777" w:rsidTr="00C702F5">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33744473"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Contact Ben Guo and organise a teams meeting for Tuesday 02/04 </w:t>
            </w:r>
          </w:p>
        </w:tc>
        <w:tc>
          <w:tcPr>
            <w:tcW w:w="2100" w:type="dxa"/>
            <w:tcBorders>
              <w:top w:val="single" w:sz="6" w:space="0" w:color="auto"/>
              <w:left w:val="nil"/>
              <w:bottom w:val="single" w:sz="6" w:space="0" w:color="auto"/>
              <w:right w:val="nil"/>
            </w:tcBorders>
            <w:shd w:val="clear" w:color="auto" w:fill="auto"/>
            <w:hideMark/>
          </w:tcPr>
          <w:p w14:paraId="0E72BBD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29/03/24 </w:t>
            </w:r>
          </w:p>
        </w:tc>
        <w:tc>
          <w:tcPr>
            <w:tcW w:w="1440" w:type="dxa"/>
            <w:tcBorders>
              <w:top w:val="single" w:sz="6" w:space="0" w:color="auto"/>
              <w:left w:val="nil"/>
              <w:bottom w:val="single" w:sz="6" w:space="0" w:color="auto"/>
              <w:right w:val="nil"/>
            </w:tcBorders>
            <w:shd w:val="clear" w:color="auto" w:fill="auto"/>
            <w:hideMark/>
          </w:tcPr>
          <w:p w14:paraId="629C9BDD"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Not complete </w:t>
            </w:r>
          </w:p>
        </w:tc>
      </w:tr>
      <w:tr w:rsidR="00451626" w:rsidRPr="00451626" w14:paraId="09051343" w14:textId="77777777" w:rsidTr="00C702F5">
        <w:trPr>
          <w:gridAfter w:val="1"/>
          <w:wAfter w:w="15" w:type="dxa"/>
          <w:trHeight w:val="300"/>
        </w:trPr>
        <w:tc>
          <w:tcPr>
            <w:tcW w:w="5430" w:type="dxa"/>
            <w:tcBorders>
              <w:top w:val="single" w:sz="6" w:space="0" w:color="auto"/>
              <w:left w:val="nil"/>
              <w:bottom w:val="single" w:sz="6" w:space="0" w:color="auto"/>
              <w:right w:val="nil"/>
            </w:tcBorders>
            <w:shd w:val="clear" w:color="auto" w:fill="auto"/>
            <w:hideMark/>
          </w:tcPr>
          <w:p w14:paraId="024EF662"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Start writing the report </w:t>
            </w:r>
          </w:p>
        </w:tc>
        <w:tc>
          <w:tcPr>
            <w:tcW w:w="2100" w:type="dxa"/>
            <w:tcBorders>
              <w:top w:val="single" w:sz="6" w:space="0" w:color="auto"/>
              <w:left w:val="nil"/>
              <w:bottom w:val="single" w:sz="6" w:space="0" w:color="auto"/>
              <w:right w:val="nil"/>
            </w:tcBorders>
            <w:shd w:val="clear" w:color="auto" w:fill="auto"/>
            <w:hideMark/>
          </w:tcPr>
          <w:p w14:paraId="2A4EAECC"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04/04/24 </w:t>
            </w:r>
          </w:p>
        </w:tc>
        <w:tc>
          <w:tcPr>
            <w:tcW w:w="1440" w:type="dxa"/>
            <w:tcBorders>
              <w:top w:val="single" w:sz="6" w:space="0" w:color="auto"/>
              <w:left w:val="nil"/>
              <w:bottom w:val="single" w:sz="6" w:space="0" w:color="auto"/>
              <w:right w:val="nil"/>
            </w:tcBorders>
            <w:shd w:val="clear" w:color="auto" w:fill="auto"/>
            <w:hideMark/>
          </w:tcPr>
          <w:p w14:paraId="27948D7F"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In Progress </w:t>
            </w:r>
          </w:p>
        </w:tc>
      </w:tr>
    </w:tbl>
    <w:p w14:paraId="22C0A7D1" w14:textId="77777777" w:rsidR="00451626" w:rsidRPr="00451626" w:rsidRDefault="00451626" w:rsidP="007B2C5D">
      <w:pPr>
        <w:shd w:val="clear" w:color="auto" w:fill="FFFFFF"/>
        <w:spacing w:after="30" w:line="360" w:lineRule="auto"/>
        <w:rPr>
          <w:rFonts w:ascii="Times New Roman" w:eastAsia="Times New Roman" w:hAnsi="Times New Roman" w:cs="Times New Roman"/>
          <w:vanish/>
          <w:color w:val="000000"/>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90"/>
        <w:gridCol w:w="1260"/>
        <w:gridCol w:w="1260"/>
        <w:gridCol w:w="1260"/>
        <w:gridCol w:w="1260"/>
        <w:gridCol w:w="1320"/>
      </w:tblGrid>
      <w:tr w:rsidR="00451626" w:rsidRPr="00451626" w14:paraId="20B3CD9A" w14:textId="77777777" w:rsidTr="00451626">
        <w:trPr>
          <w:trHeight w:val="300"/>
        </w:trPr>
        <w:tc>
          <w:tcPr>
            <w:tcW w:w="891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53F2B26C" w14:textId="77777777" w:rsidR="00451626" w:rsidRPr="00451626" w:rsidRDefault="00451626" w:rsidP="007B2C5D">
            <w:pPr>
              <w:spacing w:after="0" w:line="360" w:lineRule="auto"/>
              <w:textAlignment w:val="baseline"/>
              <w:divId w:val="1896088257"/>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b/>
                <w:color w:val="FFFFFF"/>
                <w:sz w:val="24"/>
                <w:szCs w:val="24"/>
                <w:lang w:val="en-US" w:eastAsia="zh-CN" w:bidi="th-TH"/>
              </w:rPr>
              <w:t>6. Next Meeting</w:t>
            </w:r>
            <w:r w:rsidRPr="00451626">
              <w:rPr>
                <w:rFonts w:ascii="Times New Roman" w:eastAsia="Times New Roman" w:hAnsi="Times New Roman" w:cs="Times New Roman"/>
                <w:color w:val="FFFFFF"/>
                <w:sz w:val="24"/>
                <w:szCs w:val="24"/>
                <w:lang w:val="en-AU" w:eastAsia="zh-CN" w:bidi="th-TH"/>
              </w:rPr>
              <w:t>  </w:t>
            </w:r>
          </w:p>
        </w:tc>
      </w:tr>
      <w:tr w:rsidR="00451626" w:rsidRPr="00451626" w14:paraId="5D1DD9BE" w14:textId="77777777" w:rsidTr="00451626">
        <w:trPr>
          <w:trHeight w:val="225"/>
        </w:trPr>
        <w:tc>
          <w:tcPr>
            <w:tcW w:w="255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2CE343CB"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Date:  </w:t>
            </w:r>
            <w:r w:rsidRPr="00451626">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5AC9B1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02/04/24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69C67AC0"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Time:  </w:t>
            </w:r>
            <w:r w:rsidRPr="00451626">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E5FF6D5"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11AM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428D367A"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Location:  </w:t>
            </w:r>
            <w:r w:rsidRPr="00451626">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E6FABC7"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Online (MS Teams) </w:t>
            </w:r>
          </w:p>
        </w:tc>
      </w:tr>
      <w:tr w:rsidR="00451626" w:rsidRPr="00451626" w14:paraId="769BDACD" w14:textId="77777777" w:rsidTr="00451626">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5D372FCE"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i/>
                <w:sz w:val="24"/>
                <w:szCs w:val="24"/>
                <w:lang w:val="en-US" w:eastAsia="zh-CN" w:bidi="th-TH"/>
              </w:rPr>
              <w:t>Agenda:  </w:t>
            </w:r>
            <w:r w:rsidRPr="00451626">
              <w:rPr>
                <w:rFonts w:ascii="Times New Roman" w:eastAsia="Times New Roman" w:hAnsi="Times New Roman" w:cs="Times New Roman"/>
                <w:sz w:val="24"/>
                <w:szCs w:val="24"/>
                <w:lang w:val="en-AU" w:eastAsia="zh-CN" w:bidi="th-TH"/>
              </w:rPr>
              <w:t>  </w:t>
            </w:r>
          </w:p>
        </w:tc>
        <w:tc>
          <w:tcPr>
            <w:tcW w:w="7635" w:type="dxa"/>
            <w:gridSpan w:val="6"/>
            <w:tcBorders>
              <w:top w:val="single" w:sz="6" w:space="0" w:color="auto"/>
              <w:left w:val="single" w:sz="6" w:space="0" w:color="auto"/>
              <w:bottom w:val="single" w:sz="6" w:space="0" w:color="auto"/>
              <w:right w:val="single" w:sz="6" w:space="0" w:color="auto"/>
            </w:tcBorders>
            <w:shd w:val="clear" w:color="auto" w:fill="auto"/>
            <w:hideMark/>
          </w:tcPr>
          <w:p w14:paraId="2931CD40"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 Interview with Ben Guo. </w:t>
            </w:r>
          </w:p>
        </w:tc>
      </w:tr>
    </w:tbl>
    <w:p w14:paraId="5425E069" w14:textId="77777777" w:rsidR="00451626" w:rsidRPr="00451626" w:rsidRDefault="00451626"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color w:val="000000"/>
          <w:sz w:val="24"/>
          <w:szCs w:val="24"/>
          <w:lang w:val="en-AU" w:eastAsia="zh-CN" w:bidi="th-TH"/>
        </w:rPr>
        <w:t> </w:t>
      </w:r>
    </w:p>
    <w:p w14:paraId="12252BA2" w14:textId="77777777" w:rsidR="002F5CD0" w:rsidRDefault="002F5CD0" w:rsidP="007B2C5D">
      <w:pPr>
        <w:spacing w:after="0" w:line="360" w:lineRule="auto"/>
        <w:textAlignment w:val="baseline"/>
        <w:rPr>
          <w:rFonts w:ascii="Times New Roman" w:eastAsia="Times New Roman" w:hAnsi="Times New Roman" w:cs="Times New Roman"/>
          <w:b/>
          <w:color w:val="000000"/>
          <w:sz w:val="24"/>
          <w:szCs w:val="24"/>
          <w:lang w:val="en-AU" w:eastAsia="zh-CN" w:bidi="th-TH"/>
        </w:rPr>
      </w:pPr>
    </w:p>
    <w:p w14:paraId="5A459C6D" w14:textId="65205EA0" w:rsidR="00451626" w:rsidRPr="00451626" w:rsidRDefault="00451626" w:rsidP="00DC20BE">
      <w:pPr>
        <w:spacing w:after="0" w:line="360" w:lineRule="auto"/>
        <w:textAlignment w:val="baseline"/>
        <w:rPr>
          <w:rFonts w:ascii="Times New Roman" w:eastAsia="Times New Roman" w:hAnsi="Times New Roman" w:cs="Times New Roman"/>
          <w:b/>
          <w:sz w:val="24"/>
          <w:szCs w:val="24"/>
          <w:lang w:val="en-AU" w:eastAsia="zh-CN" w:bidi="th-TH"/>
        </w:rPr>
      </w:pPr>
      <w:r w:rsidRPr="00451626">
        <w:rPr>
          <w:rFonts w:ascii="Times New Roman" w:eastAsia="Times New Roman" w:hAnsi="Times New Roman" w:cs="Times New Roman"/>
          <w:b/>
          <w:color w:val="000000"/>
          <w:sz w:val="24"/>
          <w:szCs w:val="24"/>
          <w:lang w:val="en-AU" w:eastAsia="zh-CN" w:bidi="th-TH"/>
        </w:rPr>
        <w:t>Post Meeting Team Reflection </w:t>
      </w:r>
    </w:p>
    <w:p w14:paraId="3B8EE0FB" w14:textId="77777777" w:rsidR="00222F96" w:rsidRDefault="00451626" w:rsidP="00222F96">
      <w:pPr>
        <w:spacing w:after="0" w:line="360" w:lineRule="auto"/>
        <w:jc w:val="both"/>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The team felt this meeting was productive as we achieved all our objectives. We feel more confident with the amount of research and information available online for the new project. We have identified we are now in the performing stage of team development. Every team member had completed their research on time which enabled thorough group discussion on any missing information. When deciding which project management competencies are most relevant for each of the life cycle stages, there was some disagreement. However, after sharing our reasonings, perspectives and reviewing the textbook we were able to come to a mutual agreement. We were also open, as a team, to make any changes later if deemed necessary. Furthermore, we have highlighted that a lot of time was wasted thinking about questions to ask Ben Guo. After 15 minutes we decided if anyone had any more questions, that they would write it in the document prior to our meeting with Ben. This time did not feel productive compared to the rest of the meeting as there was a lot of silence and a lack of discussion. We feel the decision to individually write your questions in the shared document should have been decided quicker to make the meeting more efficient and engaging. This will be implemented in the next meeting to avoid long stints of lowered productivity and avoid a decrease in engagement from team members.  </w:t>
      </w:r>
    </w:p>
    <w:p w14:paraId="55D75C9E"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6748A63A"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5550CC16"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2DF8CA04"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679CC5E7"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1B09BB99"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30F81158" w14:textId="77777777" w:rsidR="00222F96" w:rsidRPr="00DC20BE" w:rsidRDefault="00222F96" w:rsidP="00222F96">
      <w:pPr>
        <w:spacing w:after="0" w:line="360" w:lineRule="auto"/>
        <w:jc w:val="both"/>
        <w:textAlignment w:val="baseline"/>
        <w:rPr>
          <w:rFonts w:ascii="Times New Roman" w:hAnsi="Times New Roman" w:cs="Times New Roman"/>
          <w:sz w:val="24"/>
          <w:szCs w:val="24"/>
          <w:lang w:val="en-AU"/>
        </w:rPr>
      </w:pPr>
    </w:p>
    <w:p w14:paraId="49EF1110"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2BA9605A"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53BFD9A5"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7DC22BF3"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40A5127C"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2F4E5D11" w14:textId="77777777" w:rsidR="00222F96" w:rsidRDefault="00222F96" w:rsidP="00222F96">
      <w:pPr>
        <w:spacing w:after="0" w:line="360" w:lineRule="auto"/>
        <w:jc w:val="both"/>
        <w:textAlignment w:val="baseline"/>
        <w:rPr>
          <w:rFonts w:ascii="Times New Roman" w:hAnsi="Times New Roman" w:cs="Times New Roman"/>
          <w:sz w:val="24"/>
          <w:szCs w:val="24"/>
          <w:lang w:val="en-AU"/>
        </w:rPr>
      </w:pPr>
    </w:p>
    <w:p w14:paraId="6EA362E6" w14:textId="77777777" w:rsidR="00222F96" w:rsidRDefault="00222F96" w:rsidP="00222F96">
      <w:pPr>
        <w:spacing w:after="0" w:line="360" w:lineRule="auto"/>
        <w:jc w:val="both"/>
        <w:textAlignment w:val="baseline"/>
        <w:rPr>
          <w:rFonts w:ascii="Times New Roman" w:eastAsia="Times New Roman" w:hAnsi="Times New Roman" w:cs="Times New Roman"/>
          <w:sz w:val="24"/>
          <w:szCs w:val="24"/>
          <w:lang w:val="en-AU" w:eastAsia="zh-CN" w:bidi="th-TH"/>
        </w:rPr>
      </w:pPr>
    </w:p>
    <w:p w14:paraId="2258155D" w14:textId="77777777" w:rsidR="00222F96" w:rsidRDefault="00222F96" w:rsidP="00222F96">
      <w:pPr>
        <w:spacing w:after="0" w:line="360" w:lineRule="auto"/>
        <w:jc w:val="both"/>
        <w:textAlignment w:val="baseline"/>
        <w:rPr>
          <w:rFonts w:ascii="Times New Roman" w:eastAsia="Times New Roman" w:hAnsi="Times New Roman" w:cs="Times New Roman"/>
          <w:sz w:val="24"/>
          <w:szCs w:val="24"/>
          <w:lang w:val="en-AU" w:eastAsia="zh-CN" w:bidi="th-TH"/>
        </w:rPr>
      </w:pPr>
    </w:p>
    <w:p w14:paraId="151D87CB" w14:textId="77777777" w:rsidR="00222F96" w:rsidRDefault="00222F96" w:rsidP="00222F96">
      <w:pPr>
        <w:spacing w:after="0" w:line="360" w:lineRule="auto"/>
        <w:jc w:val="both"/>
        <w:textAlignment w:val="baseline"/>
        <w:rPr>
          <w:rFonts w:ascii="Times New Roman" w:eastAsia="Times New Roman" w:hAnsi="Times New Roman" w:cs="Times New Roman"/>
          <w:sz w:val="24"/>
          <w:szCs w:val="24"/>
          <w:lang w:val="en-AU" w:eastAsia="zh-CN" w:bidi="th-TH"/>
        </w:rPr>
      </w:pPr>
    </w:p>
    <w:p w14:paraId="51345B4C" w14:textId="77777777" w:rsidR="008C3FFE" w:rsidRPr="00DC20BE" w:rsidRDefault="008C3FFE" w:rsidP="007B2C5D">
      <w:pPr>
        <w:spacing w:line="360" w:lineRule="auto"/>
        <w:jc w:val="both"/>
        <w:rPr>
          <w:rFonts w:ascii="Times New Roman" w:hAnsi="Times New Roman" w:cs="Times New Roman"/>
          <w:sz w:val="24"/>
          <w:szCs w:val="24"/>
          <w:lang w:val="en-AU"/>
        </w:rPr>
      </w:pPr>
    </w:p>
    <w:p w14:paraId="37ABA631" w14:textId="77777777" w:rsidR="00284659" w:rsidRDefault="00284659" w:rsidP="007B2C5D">
      <w:pPr>
        <w:spacing w:line="360" w:lineRule="auto"/>
        <w:jc w:val="both"/>
        <w:rPr>
          <w:rFonts w:ascii="Times New Roman" w:hAnsi="Times New Roman" w:cs="Times New Roman"/>
          <w:sz w:val="24"/>
          <w:szCs w:val="24"/>
          <w:lang w:val="en-AU"/>
        </w:rPr>
      </w:pPr>
    </w:p>
    <w:p w14:paraId="36B06F4F" w14:textId="77777777" w:rsidR="00284659" w:rsidRDefault="00284659" w:rsidP="007B2C5D">
      <w:pPr>
        <w:spacing w:line="360" w:lineRule="auto"/>
        <w:jc w:val="both"/>
        <w:rPr>
          <w:rFonts w:ascii="Times New Roman" w:hAnsi="Times New Roman" w:cs="Times New Roman"/>
          <w:sz w:val="24"/>
          <w:szCs w:val="24"/>
          <w:lang w:val="en-AU"/>
        </w:rPr>
      </w:pPr>
    </w:p>
    <w:p w14:paraId="1D6C3C92" w14:textId="77777777" w:rsidR="00284659" w:rsidRDefault="00284659" w:rsidP="007B2C5D">
      <w:pPr>
        <w:spacing w:line="360" w:lineRule="auto"/>
        <w:jc w:val="both"/>
        <w:rPr>
          <w:rFonts w:ascii="Times New Roman" w:hAnsi="Times New Roman" w:cs="Times New Roman"/>
          <w:sz w:val="24"/>
          <w:szCs w:val="24"/>
          <w:lang w:val="en-AU"/>
        </w:rPr>
      </w:pPr>
    </w:p>
    <w:p w14:paraId="60FAA216" w14:textId="77777777" w:rsidR="00284659" w:rsidRDefault="00284659" w:rsidP="007B2C5D">
      <w:pPr>
        <w:spacing w:line="360" w:lineRule="auto"/>
        <w:jc w:val="both"/>
        <w:rPr>
          <w:rFonts w:ascii="Times New Roman" w:hAnsi="Times New Roman" w:cs="Times New Roman"/>
          <w:sz w:val="24"/>
          <w:szCs w:val="24"/>
          <w:lang w:val="en-AU"/>
        </w:rPr>
      </w:pPr>
    </w:p>
    <w:p w14:paraId="646F4314" w14:textId="77777777" w:rsidR="00284659" w:rsidRPr="00DC20BE" w:rsidRDefault="00284659" w:rsidP="007B2C5D">
      <w:pPr>
        <w:spacing w:line="360" w:lineRule="auto"/>
        <w:jc w:val="both"/>
        <w:rPr>
          <w:rFonts w:ascii="Times New Roman" w:hAnsi="Times New Roman" w:cs="Times New Roman"/>
          <w:sz w:val="24"/>
          <w:szCs w:val="24"/>
          <w:lang w:val="en-AU"/>
        </w:rPr>
      </w:pPr>
    </w:p>
    <w:p w14:paraId="0B762011" w14:textId="5C0A3B82" w:rsidR="0080012C" w:rsidRPr="0080012C" w:rsidRDefault="00DC20BE"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bCs/>
          <w:color w:val="000000"/>
          <w:sz w:val="24"/>
          <w:szCs w:val="24"/>
          <w:lang w:val="en-US" w:eastAsia="zh-CN" w:bidi="th-TH"/>
        </w:rPr>
        <w:t xml:space="preserve">MEETING </w:t>
      </w:r>
      <w:r w:rsidRPr="00DC20BE">
        <w:rPr>
          <w:rFonts w:ascii="Times New Roman" w:eastAsia="Times New Roman" w:hAnsi="Times New Roman" w:cs="Times New Roman"/>
          <w:b/>
          <w:bCs/>
          <w:color w:val="000000"/>
          <w:sz w:val="24"/>
          <w:szCs w:val="24"/>
          <w:lang w:val="en-US" w:eastAsia="zh-CN" w:bidi="th-TH"/>
        </w:rPr>
        <w:t xml:space="preserve">7 </w:t>
      </w:r>
      <w:r w:rsidRPr="00AD60A8">
        <w:rPr>
          <w:rFonts w:ascii="Times New Roman" w:eastAsia="Times New Roman" w:hAnsi="Times New Roman" w:cs="Times New Roman"/>
          <w:b/>
          <w:bCs/>
          <w:color w:val="000000"/>
          <w:sz w:val="24"/>
          <w:szCs w:val="24"/>
          <w:lang w:val="en-US" w:eastAsia="zh-CN" w:bidi="th-TH"/>
        </w:rPr>
        <w:t>MINUTES</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62"/>
        <w:gridCol w:w="6349"/>
      </w:tblGrid>
      <w:tr w:rsidR="0080012C" w:rsidRPr="0080012C" w14:paraId="435096BA" w14:textId="77777777" w:rsidTr="0080012C">
        <w:trPr>
          <w:trHeight w:val="300"/>
        </w:trPr>
        <w:tc>
          <w:tcPr>
            <w:tcW w:w="2730" w:type="dxa"/>
            <w:tcBorders>
              <w:top w:val="nil"/>
              <w:left w:val="nil"/>
              <w:bottom w:val="single" w:sz="6" w:space="0" w:color="auto"/>
              <w:right w:val="nil"/>
            </w:tcBorders>
            <w:shd w:val="clear" w:color="auto" w:fill="auto"/>
            <w:hideMark/>
          </w:tcPr>
          <w:p w14:paraId="4DB8E173" w14:textId="77777777" w:rsidR="0080012C" w:rsidRPr="0080012C" w:rsidRDefault="0080012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80012C">
              <w:rPr>
                <w:rFonts w:ascii="Times New Roman" w:eastAsia="Times New Roman" w:hAnsi="Times New Roman" w:cs="Times New Roman"/>
                <w:b/>
                <w:color w:val="2F5496"/>
                <w:sz w:val="24"/>
                <w:szCs w:val="24"/>
                <w:lang w:val="en-US" w:eastAsia="zh-CN" w:bidi="th-TH"/>
              </w:rPr>
              <w:t>Date of Meeting: 05/04/2024</w:t>
            </w:r>
            <w:r w:rsidRPr="0080012C">
              <w:rPr>
                <w:rFonts w:ascii="Times New Roman" w:eastAsia="Times New Roman" w:hAnsi="Times New Roman" w:cs="Times New Roman"/>
                <w:b/>
                <w:i/>
                <w:color w:val="2F5496"/>
                <w:sz w:val="24"/>
                <w:szCs w:val="24"/>
                <w:lang w:val="en-AU" w:eastAsia="zh-CN" w:bidi="th-TH"/>
              </w:rPr>
              <w:t> </w:t>
            </w:r>
            <w:r w:rsidRPr="0080012C">
              <w:rPr>
                <w:rFonts w:ascii="Times New Roman" w:eastAsia="Times New Roman" w:hAnsi="Times New Roman" w:cs="Times New Roman"/>
                <w:b/>
                <w:color w:val="2F5496"/>
                <w:sz w:val="24"/>
                <w:szCs w:val="24"/>
                <w:lang w:val="en-AU" w:eastAsia="zh-CN" w:bidi="th-TH"/>
              </w:rPr>
              <w:t> </w:t>
            </w:r>
          </w:p>
        </w:tc>
        <w:tc>
          <w:tcPr>
            <w:tcW w:w="6600" w:type="dxa"/>
            <w:tcBorders>
              <w:top w:val="nil"/>
              <w:left w:val="nil"/>
              <w:bottom w:val="single" w:sz="6" w:space="0" w:color="auto"/>
              <w:right w:val="nil"/>
            </w:tcBorders>
            <w:shd w:val="clear" w:color="auto" w:fill="auto"/>
            <w:hideMark/>
          </w:tcPr>
          <w:p w14:paraId="48ADD83C" w14:textId="77777777" w:rsidR="0080012C" w:rsidRPr="0080012C" w:rsidRDefault="0080012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80012C">
              <w:rPr>
                <w:rFonts w:ascii="Times New Roman" w:eastAsia="Times New Roman" w:hAnsi="Times New Roman" w:cs="Times New Roman"/>
                <w:b/>
                <w:color w:val="2F5496"/>
                <w:sz w:val="24"/>
                <w:szCs w:val="24"/>
                <w:lang w:val="en-US" w:eastAsia="zh-CN" w:bidi="th-TH"/>
              </w:rPr>
              <w:t>Location: Ezone North Meeting Room 203</w:t>
            </w:r>
            <w:r w:rsidRPr="0080012C">
              <w:rPr>
                <w:rFonts w:ascii="Times New Roman" w:eastAsia="Times New Roman" w:hAnsi="Times New Roman" w:cs="Times New Roman"/>
                <w:b/>
                <w:color w:val="2F5496"/>
                <w:sz w:val="24"/>
                <w:szCs w:val="24"/>
                <w:lang w:val="en-AU" w:eastAsia="zh-CN" w:bidi="th-TH"/>
              </w:rPr>
              <w:t> </w:t>
            </w:r>
          </w:p>
          <w:p w14:paraId="504D5F5F" w14:textId="28ABDB2C" w:rsidR="0080012C" w:rsidRPr="0080012C" w:rsidRDefault="0080012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80012C">
              <w:rPr>
                <w:rFonts w:ascii="Times New Roman" w:eastAsia="Times New Roman" w:hAnsi="Times New Roman" w:cs="Times New Roman"/>
                <w:b/>
                <w:color w:val="2F5496"/>
                <w:sz w:val="24"/>
                <w:szCs w:val="24"/>
                <w:lang w:val="en-US" w:eastAsia="zh-CN" w:bidi="th-TH"/>
              </w:rPr>
              <w:t xml:space="preserve">Chair: </w:t>
            </w:r>
            <w:r w:rsidR="00B328A5">
              <w:rPr>
                <w:rFonts w:ascii="Times New Roman" w:eastAsia="Times New Roman" w:hAnsi="Times New Roman" w:cs="Times New Roman"/>
                <w:b/>
                <w:color w:val="2F5496"/>
                <w:sz w:val="24"/>
                <w:szCs w:val="24"/>
                <w:lang w:val="en-US" w:eastAsia="zh-CN" w:bidi="th-TH"/>
              </w:rPr>
              <w:t>Ninu Latheesh</w:t>
            </w:r>
            <w:r w:rsidRPr="0080012C">
              <w:rPr>
                <w:rFonts w:ascii="Times New Roman" w:eastAsia="Times New Roman" w:hAnsi="Times New Roman" w:cs="Times New Roman"/>
                <w:b/>
                <w:color w:val="2F5496"/>
                <w:sz w:val="24"/>
                <w:szCs w:val="24"/>
                <w:lang w:val="en-AU" w:eastAsia="zh-CN" w:bidi="th-TH"/>
              </w:rPr>
              <w:t> </w:t>
            </w:r>
          </w:p>
        </w:tc>
      </w:tr>
      <w:tr w:rsidR="0080012C" w:rsidRPr="0080012C" w14:paraId="484D9343" w14:textId="77777777" w:rsidTr="0080012C">
        <w:trPr>
          <w:trHeight w:val="300"/>
        </w:trPr>
        <w:tc>
          <w:tcPr>
            <w:tcW w:w="2730" w:type="dxa"/>
            <w:tcBorders>
              <w:top w:val="single" w:sz="6" w:space="0" w:color="auto"/>
              <w:left w:val="nil"/>
              <w:bottom w:val="single" w:sz="6" w:space="0" w:color="auto"/>
              <w:right w:val="nil"/>
            </w:tcBorders>
            <w:shd w:val="clear" w:color="auto" w:fill="auto"/>
            <w:hideMark/>
          </w:tcPr>
          <w:p w14:paraId="05B347E6" w14:textId="77777777" w:rsidR="0080012C" w:rsidRPr="0080012C" w:rsidRDefault="0080012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80012C">
              <w:rPr>
                <w:rFonts w:ascii="Times New Roman" w:eastAsia="Times New Roman" w:hAnsi="Times New Roman" w:cs="Times New Roman"/>
                <w:b/>
                <w:color w:val="2F5496"/>
                <w:sz w:val="24"/>
                <w:szCs w:val="24"/>
                <w:lang w:val="en-US" w:eastAsia="zh-CN" w:bidi="th-TH"/>
              </w:rPr>
              <w:t>Minutes Prepared By: </w:t>
            </w:r>
            <w:r w:rsidRPr="0080012C">
              <w:rPr>
                <w:rFonts w:ascii="Times New Roman" w:eastAsia="Times New Roman" w:hAnsi="Times New Roman" w:cs="Times New Roman"/>
                <w:b/>
                <w:i/>
                <w:color w:val="2F5496"/>
                <w:sz w:val="24"/>
                <w:szCs w:val="24"/>
                <w:lang w:val="en-AU" w:eastAsia="zh-CN" w:bidi="th-TH"/>
              </w:rPr>
              <w:t xml:space="preserve">  </w:t>
            </w:r>
            <w:r w:rsidRPr="0080012C">
              <w:rPr>
                <w:rFonts w:ascii="Times New Roman" w:eastAsia="Times New Roman" w:hAnsi="Times New Roman" w:cs="Times New Roman"/>
                <w:b/>
                <w:color w:val="2F5496"/>
                <w:sz w:val="24"/>
                <w:szCs w:val="24"/>
                <w:lang w:val="en-US" w:eastAsia="zh-CN" w:bidi="th-TH"/>
              </w:rPr>
              <w:t>Pritam Suwal Shrestha</w:t>
            </w:r>
            <w:r w:rsidRPr="0080012C">
              <w:rPr>
                <w:rFonts w:ascii="Times New Roman" w:eastAsia="Times New Roman" w:hAnsi="Times New Roman" w:cs="Times New Roman"/>
                <w:b/>
                <w:color w:val="2F5496"/>
                <w:sz w:val="24"/>
                <w:szCs w:val="24"/>
                <w:lang w:val="en-AU" w:eastAsia="zh-CN" w:bidi="th-TH"/>
              </w:rPr>
              <w:t> </w:t>
            </w:r>
          </w:p>
        </w:tc>
        <w:tc>
          <w:tcPr>
            <w:tcW w:w="6600" w:type="dxa"/>
            <w:tcBorders>
              <w:top w:val="single" w:sz="6" w:space="0" w:color="auto"/>
              <w:left w:val="nil"/>
              <w:bottom w:val="single" w:sz="6" w:space="0" w:color="auto"/>
              <w:right w:val="nil"/>
            </w:tcBorders>
            <w:shd w:val="clear" w:color="auto" w:fill="auto"/>
            <w:hideMark/>
          </w:tcPr>
          <w:p w14:paraId="49D9EC5D" w14:textId="77777777" w:rsidR="0080012C" w:rsidRPr="0080012C" w:rsidRDefault="0080012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80012C">
              <w:rPr>
                <w:rFonts w:ascii="Times New Roman" w:eastAsia="Times New Roman" w:hAnsi="Times New Roman" w:cs="Times New Roman"/>
                <w:b/>
                <w:sz w:val="24"/>
                <w:szCs w:val="24"/>
                <w:lang w:val="en-AU" w:eastAsia="zh-CN" w:bidi="th-TH"/>
              </w:rPr>
              <w:t>  </w:t>
            </w:r>
          </w:p>
        </w:tc>
      </w:tr>
      <w:tr w:rsidR="0080012C" w:rsidRPr="0080012C" w14:paraId="4B36DCA1" w14:textId="77777777" w:rsidTr="0080012C">
        <w:trPr>
          <w:trHeight w:val="300"/>
        </w:trPr>
        <w:tc>
          <w:tcPr>
            <w:tcW w:w="933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3174542" w14:textId="102717D3"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 xml:space="preserve">1. Purpose of Meeting </w:t>
            </w:r>
          </w:p>
          <w:p w14:paraId="0EC8DF9A"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Review report content and finalise missing information </w:t>
            </w:r>
          </w:p>
        </w:tc>
      </w:tr>
    </w:tbl>
    <w:p w14:paraId="12BAE37C"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9"/>
        <w:gridCol w:w="2140"/>
        <w:gridCol w:w="4631"/>
        <w:gridCol w:w="15"/>
      </w:tblGrid>
      <w:tr w:rsidR="0080012C" w:rsidRPr="0080012C" w14:paraId="24D7B0FC" w14:textId="77777777" w:rsidTr="0080012C">
        <w:trPr>
          <w:trHeight w:val="300"/>
        </w:trPr>
        <w:tc>
          <w:tcPr>
            <w:tcW w:w="928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26B5BB1B" w14:textId="77777777" w:rsidR="0080012C" w:rsidRPr="0080012C" w:rsidRDefault="0080012C" w:rsidP="007B2C5D">
            <w:pPr>
              <w:spacing w:after="0" w:line="360" w:lineRule="auto"/>
              <w:textAlignment w:val="baseline"/>
              <w:divId w:val="740172928"/>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2. Attendance at Meeting  </w:t>
            </w:r>
            <w:r w:rsidRPr="0080012C">
              <w:rPr>
                <w:rFonts w:ascii="Times New Roman" w:eastAsia="Times New Roman" w:hAnsi="Times New Roman" w:cs="Times New Roman"/>
                <w:color w:val="FFFFFF"/>
                <w:sz w:val="24"/>
                <w:szCs w:val="24"/>
                <w:lang w:val="en-AU" w:eastAsia="zh-CN" w:bidi="th-TH"/>
              </w:rPr>
              <w:t>  </w:t>
            </w:r>
          </w:p>
        </w:tc>
      </w:tr>
      <w:tr w:rsidR="0080012C" w:rsidRPr="0080012C" w14:paraId="2FC757A9" w14:textId="77777777" w:rsidTr="0080012C">
        <w:trPr>
          <w:trHeight w:val="300"/>
        </w:trPr>
        <w:tc>
          <w:tcPr>
            <w:tcW w:w="2235" w:type="dxa"/>
            <w:tcBorders>
              <w:top w:val="single" w:sz="6" w:space="0" w:color="auto"/>
              <w:left w:val="nil"/>
              <w:bottom w:val="single" w:sz="6" w:space="0" w:color="auto"/>
              <w:right w:val="nil"/>
            </w:tcBorders>
            <w:shd w:val="clear" w:color="auto" w:fill="FFFFFF"/>
            <w:hideMark/>
          </w:tcPr>
          <w:p w14:paraId="01AD738A"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color w:val="2F5496"/>
                <w:sz w:val="24"/>
                <w:szCs w:val="24"/>
                <w:lang w:val="en-US" w:eastAsia="zh-CN" w:bidi="th-TH"/>
              </w:rPr>
              <w:t>Name</w:t>
            </w:r>
            <w:r w:rsidRPr="0080012C">
              <w:rPr>
                <w:rFonts w:ascii="Times New Roman" w:eastAsia="Times New Roman" w:hAnsi="Times New Roman" w:cs="Times New Roman"/>
                <w:i/>
                <w:color w:val="2F5496"/>
                <w:sz w:val="24"/>
                <w:szCs w:val="24"/>
                <w:lang w:val="en-AU" w:eastAsia="zh-CN" w:bidi="th-TH"/>
              </w:rPr>
              <w:t> </w:t>
            </w:r>
            <w:r w:rsidRPr="0080012C">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76362D40"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FFFFFF"/>
            <w:hideMark/>
          </w:tcPr>
          <w:p w14:paraId="1772F255"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color w:val="2F5496"/>
                <w:sz w:val="24"/>
                <w:szCs w:val="24"/>
                <w:lang w:val="en-US" w:eastAsia="zh-CN" w:bidi="th-TH"/>
              </w:rPr>
              <w:t>Minutes Approval </w:t>
            </w:r>
            <w:r w:rsidRPr="0080012C">
              <w:rPr>
                <w:rFonts w:ascii="Times New Roman" w:eastAsia="Times New Roman" w:hAnsi="Times New Roman" w:cs="Times New Roman"/>
                <w:i/>
                <w:color w:val="2F5496"/>
                <w:sz w:val="24"/>
                <w:szCs w:val="24"/>
                <w:lang w:val="en-AU" w:eastAsia="zh-CN" w:bidi="th-TH"/>
              </w:rPr>
              <w:t> </w:t>
            </w:r>
            <w:r w:rsidRPr="0080012C">
              <w:rPr>
                <w:rFonts w:ascii="Times New Roman" w:eastAsia="Times New Roman" w:hAnsi="Times New Roman" w:cs="Times New Roman"/>
                <w:color w:val="2F5496"/>
                <w:sz w:val="24"/>
                <w:szCs w:val="24"/>
                <w:lang w:val="en-AU" w:eastAsia="zh-CN" w:bidi="th-TH"/>
              </w:rPr>
              <w:t> </w:t>
            </w:r>
          </w:p>
        </w:tc>
      </w:tr>
      <w:tr w:rsidR="0080012C" w:rsidRPr="0080012C" w14:paraId="69B166B4"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0D7AAB64"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Rachel Tausem</w:t>
            </w:r>
            <w:r w:rsidRPr="0080012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360DC943"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49EED014"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YES</w:t>
            </w:r>
            <w:r w:rsidRPr="0080012C">
              <w:rPr>
                <w:rFonts w:ascii="Times New Roman" w:eastAsia="Times New Roman" w:hAnsi="Times New Roman" w:cs="Times New Roman"/>
                <w:sz w:val="24"/>
                <w:szCs w:val="24"/>
                <w:lang w:val="en-AU" w:eastAsia="zh-CN" w:bidi="th-TH"/>
              </w:rPr>
              <w:t>  </w:t>
            </w:r>
          </w:p>
        </w:tc>
      </w:tr>
      <w:tr w:rsidR="0080012C" w:rsidRPr="0080012C" w14:paraId="303A0EEF"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55BE069E" w14:textId="7A24CE14"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Pritam Suwal Shrestha</w:t>
            </w:r>
          </w:p>
        </w:tc>
        <w:tc>
          <w:tcPr>
            <w:tcW w:w="2235" w:type="dxa"/>
            <w:tcBorders>
              <w:top w:val="single" w:sz="6" w:space="0" w:color="auto"/>
              <w:left w:val="nil"/>
              <w:bottom w:val="single" w:sz="6" w:space="0" w:color="auto"/>
              <w:right w:val="nil"/>
            </w:tcBorders>
            <w:shd w:val="clear" w:color="auto" w:fill="auto"/>
            <w:hideMark/>
          </w:tcPr>
          <w:p w14:paraId="7610C592"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7C785AA3"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YES </w:t>
            </w:r>
          </w:p>
        </w:tc>
      </w:tr>
      <w:tr w:rsidR="0080012C" w:rsidRPr="0080012C" w14:paraId="5E5F3D13"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3E5BBA12" w14:textId="45FC4661"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Ninu</w:t>
            </w:r>
            <w:r w:rsidRPr="0080012C">
              <w:rPr>
                <w:rFonts w:ascii="Times New Roman" w:eastAsia="Times New Roman" w:hAnsi="Times New Roman" w:cs="Times New Roman"/>
                <w:sz w:val="24"/>
                <w:szCs w:val="24"/>
                <w:lang w:val="en-AU" w:eastAsia="zh-CN" w:bidi="th-TH"/>
              </w:rPr>
              <w:t> Latheesh </w:t>
            </w:r>
          </w:p>
        </w:tc>
        <w:tc>
          <w:tcPr>
            <w:tcW w:w="2235" w:type="dxa"/>
            <w:tcBorders>
              <w:top w:val="single" w:sz="6" w:space="0" w:color="auto"/>
              <w:left w:val="nil"/>
              <w:bottom w:val="single" w:sz="6" w:space="0" w:color="auto"/>
              <w:right w:val="nil"/>
            </w:tcBorders>
            <w:shd w:val="clear" w:color="auto" w:fill="auto"/>
            <w:hideMark/>
          </w:tcPr>
          <w:p w14:paraId="5FFE16CF"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31BDEDF9"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YES </w:t>
            </w:r>
          </w:p>
        </w:tc>
      </w:tr>
      <w:tr w:rsidR="0080012C" w:rsidRPr="0080012C" w14:paraId="0988001F"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06B6F705"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Tatenda</w:t>
            </w:r>
            <w:r w:rsidRPr="0080012C">
              <w:rPr>
                <w:rFonts w:ascii="Times New Roman" w:eastAsia="Times New Roman" w:hAnsi="Times New Roman" w:cs="Times New Roman"/>
                <w:sz w:val="24"/>
                <w:szCs w:val="24"/>
                <w:lang w:val="en-AU" w:eastAsia="zh-CN" w:bidi="th-TH"/>
              </w:rPr>
              <w:t> Makova </w:t>
            </w:r>
          </w:p>
        </w:tc>
        <w:tc>
          <w:tcPr>
            <w:tcW w:w="2235" w:type="dxa"/>
            <w:tcBorders>
              <w:top w:val="single" w:sz="6" w:space="0" w:color="auto"/>
              <w:left w:val="nil"/>
              <w:bottom w:val="single" w:sz="6" w:space="0" w:color="auto"/>
              <w:right w:val="nil"/>
            </w:tcBorders>
            <w:shd w:val="clear" w:color="auto" w:fill="auto"/>
            <w:hideMark/>
          </w:tcPr>
          <w:p w14:paraId="342F2A9F"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1082EB42"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YES</w:t>
            </w:r>
            <w:r w:rsidRPr="0080012C">
              <w:rPr>
                <w:rFonts w:ascii="Times New Roman" w:eastAsia="Times New Roman" w:hAnsi="Times New Roman" w:cs="Times New Roman"/>
                <w:sz w:val="24"/>
                <w:szCs w:val="24"/>
                <w:lang w:val="en-AU" w:eastAsia="zh-CN" w:bidi="th-TH"/>
              </w:rPr>
              <w:t>  </w:t>
            </w:r>
          </w:p>
        </w:tc>
      </w:tr>
      <w:tr w:rsidR="0080012C" w:rsidRPr="0080012C" w14:paraId="5C09B600"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41796121"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Mick Luu</w:t>
            </w:r>
            <w:r w:rsidRPr="0080012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68900DD8"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79701605"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YES</w:t>
            </w:r>
            <w:r w:rsidRPr="0080012C">
              <w:rPr>
                <w:rFonts w:ascii="Times New Roman" w:eastAsia="Times New Roman" w:hAnsi="Times New Roman" w:cs="Times New Roman"/>
                <w:sz w:val="24"/>
                <w:szCs w:val="24"/>
                <w:lang w:val="en-AU" w:eastAsia="zh-CN" w:bidi="th-TH"/>
              </w:rPr>
              <w:t> </w:t>
            </w:r>
          </w:p>
        </w:tc>
      </w:tr>
      <w:tr w:rsidR="0080012C" w:rsidRPr="0080012C" w14:paraId="25A82F0A"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7B980553"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Ken Ji</w:t>
            </w:r>
            <w:r w:rsidRPr="0080012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12112D80"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380B542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YES</w:t>
            </w:r>
            <w:r w:rsidRPr="0080012C">
              <w:rPr>
                <w:rFonts w:ascii="Times New Roman" w:eastAsia="Times New Roman" w:hAnsi="Times New Roman" w:cs="Times New Roman"/>
                <w:sz w:val="24"/>
                <w:szCs w:val="24"/>
                <w:lang w:val="en-AU" w:eastAsia="zh-CN" w:bidi="th-TH"/>
              </w:rPr>
              <w:t> </w:t>
            </w:r>
          </w:p>
        </w:tc>
      </w:tr>
      <w:tr w:rsidR="0080012C" w:rsidRPr="0080012C" w14:paraId="1534F704" w14:textId="77777777" w:rsidTr="0080012C">
        <w:trPr>
          <w:trHeight w:val="300"/>
        </w:trPr>
        <w:tc>
          <w:tcPr>
            <w:tcW w:w="2235" w:type="dxa"/>
            <w:tcBorders>
              <w:top w:val="single" w:sz="6" w:space="0" w:color="auto"/>
              <w:left w:val="nil"/>
              <w:bottom w:val="single" w:sz="6" w:space="0" w:color="auto"/>
              <w:right w:val="nil"/>
            </w:tcBorders>
            <w:shd w:val="clear" w:color="auto" w:fill="auto"/>
            <w:hideMark/>
          </w:tcPr>
          <w:p w14:paraId="4021686D"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Nick Duplex</w:t>
            </w:r>
            <w:r w:rsidRPr="0080012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CAFF69C"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4815" w:type="dxa"/>
            <w:gridSpan w:val="2"/>
            <w:tcBorders>
              <w:top w:val="single" w:sz="6" w:space="0" w:color="auto"/>
              <w:left w:val="nil"/>
              <w:bottom w:val="single" w:sz="6" w:space="0" w:color="auto"/>
              <w:right w:val="nil"/>
            </w:tcBorders>
            <w:shd w:val="clear" w:color="auto" w:fill="auto"/>
            <w:hideMark/>
          </w:tcPr>
          <w:p w14:paraId="6594B6C8"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YES</w:t>
            </w:r>
            <w:r w:rsidRPr="0080012C">
              <w:rPr>
                <w:rFonts w:ascii="Times New Roman" w:eastAsia="Times New Roman" w:hAnsi="Times New Roman" w:cs="Times New Roman"/>
                <w:sz w:val="24"/>
                <w:szCs w:val="24"/>
                <w:lang w:val="en-AU" w:eastAsia="zh-CN" w:bidi="th-TH"/>
              </w:rPr>
              <w:t> </w:t>
            </w:r>
          </w:p>
        </w:tc>
      </w:tr>
      <w:tr w:rsidR="0080012C" w:rsidRPr="0080012C" w14:paraId="75A22013" w14:textId="77777777" w:rsidTr="0080012C">
        <w:trPr>
          <w:gridAfter w:val="1"/>
          <w:wAfter w:w="15" w:type="dxa"/>
          <w:trHeight w:val="300"/>
        </w:trPr>
        <w:tc>
          <w:tcPr>
            <w:tcW w:w="92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2BF51E8F"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3. Meeting Agenda </w:t>
            </w:r>
            <w:r w:rsidRPr="0080012C">
              <w:rPr>
                <w:rFonts w:ascii="Times New Roman" w:eastAsia="Times New Roman" w:hAnsi="Times New Roman" w:cs="Times New Roman"/>
                <w:color w:val="FFFFFF"/>
                <w:sz w:val="24"/>
                <w:szCs w:val="24"/>
                <w:lang w:val="en-AU" w:eastAsia="zh-CN" w:bidi="th-TH"/>
              </w:rPr>
              <w:t>  </w:t>
            </w:r>
          </w:p>
        </w:tc>
      </w:tr>
      <w:tr w:rsidR="0080012C" w:rsidRPr="0080012C" w14:paraId="3558F08F" w14:textId="77777777" w:rsidTr="0080012C">
        <w:trPr>
          <w:gridAfter w:val="1"/>
          <w:wAfter w:w="15" w:type="dxa"/>
          <w:trHeight w:val="300"/>
        </w:trPr>
        <w:tc>
          <w:tcPr>
            <w:tcW w:w="9270" w:type="dxa"/>
            <w:gridSpan w:val="3"/>
            <w:tcBorders>
              <w:top w:val="single" w:sz="6" w:space="0" w:color="auto"/>
              <w:left w:val="nil"/>
              <w:bottom w:val="single" w:sz="6" w:space="0" w:color="auto"/>
              <w:right w:val="nil"/>
            </w:tcBorders>
            <w:shd w:val="clear" w:color="auto" w:fill="auto"/>
            <w:hideMark/>
          </w:tcPr>
          <w:p w14:paraId="67B567B8"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Schedule Interview with Ben Guo </w:t>
            </w:r>
          </w:p>
        </w:tc>
      </w:tr>
      <w:tr w:rsidR="0080012C" w:rsidRPr="0080012C" w14:paraId="29B46BFA" w14:textId="77777777" w:rsidTr="0080012C">
        <w:trPr>
          <w:gridAfter w:val="1"/>
          <w:wAfter w:w="15" w:type="dxa"/>
          <w:trHeight w:val="300"/>
        </w:trPr>
        <w:tc>
          <w:tcPr>
            <w:tcW w:w="9270" w:type="dxa"/>
            <w:gridSpan w:val="3"/>
            <w:tcBorders>
              <w:top w:val="single" w:sz="6" w:space="0" w:color="auto"/>
              <w:left w:val="nil"/>
              <w:bottom w:val="single" w:sz="6" w:space="0" w:color="auto"/>
              <w:right w:val="nil"/>
            </w:tcBorders>
            <w:shd w:val="clear" w:color="auto" w:fill="auto"/>
            <w:hideMark/>
          </w:tcPr>
          <w:p w14:paraId="30117B50"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color w:val="000000"/>
                <w:sz w:val="24"/>
                <w:szCs w:val="24"/>
                <w:lang w:val="en-AU" w:eastAsia="zh-CN" w:bidi="th-TH"/>
              </w:rPr>
              <w:t> Discuss the content of project lifecycle stages </w:t>
            </w:r>
          </w:p>
        </w:tc>
      </w:tr>
      <w:tr w:rsidR="0080012C" w:rsidRPr="0080012C" w14:paraId="3A9B1C13" w14:textId="77777777" w:rsidTr="0080012C">
        <w:trPr>
          <w:gridAfter w:val="1"/>
          <w:wAfter w:w="15" w:type="dxa"/>
          <w:trHeight w:val="300"/>
        </w:trPr>
        <w:tc>
          <w:tcPr>
            <w:tcW w:w="9270" w:type="dxa"/>
            <w:gridSpan w:val="3"/>
            <w:tcBorders>
              <w:top w:val="single" w:sz="6" w:space="0" w:color="auto"/>
              <w:left w:val="nil"/>
              <w:bottom w:val="single" w:sz="6" w:space="0" w:color="auto"/>
              <w:right w:val="nil"/>
            </w:tcBorders>
            <w:shd w:val="clear" w:color="auto" w:fill="auto"/>
            <w:hideMark/>
          </w:tcPr>
          <w:p w14:paraId="099F2D5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color w:val="000000"/>
                <w:sz w:val="24"/>
                <w:szCs w:val="24"/>
                <w:lang w:val="en-AU" w:eastAsia="zh-CN" w:bidi="th-TH"/>
              </w:rPr>
              <w:t>Add each independent competency on shared Project file to follow project structure </w:t>
            </w:r>
          </w:p>
        </w:tc>
      </w:tr>
    </w:tbl>
    <w:p w14:paraId="6B90EAF4"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color w:val="000000"/>
          <w:sz w:val="24"/>
          <w:szCs w:val="24"/>
          <w:lang w:val="en-AU" w:eastAsia="zh-CN" w:bidi="th-TH"/>
        </w:rPr>
        <w:t> </w:t>
      </w:r>
    </w:p>
    <w:tbl>
      <w:tblPr>
        <w:tblW w:w="899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6"/>
        <w:gridCol w:w="2897"/>
        <w:gridCol w:w="2900"/>
        <w:gridCol w:w="302"/>
      </w:tblGrid>
      <w:tr w:rsidR="0080012C" w:rsidRPr="0080012C" w14:paraId="5B9D224E" w14:textId="77777777" w:rsidTr="00C73FC5">
        <w:trPr>
          <w:trHeight w:val="300"/>
        </w:trPr>
        <w:tc>
          <w:tcPr>
            <w:tcW w:w="899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1927B9E" w14:textId="77777777" w:rsidR="0080012C" w:rsidRPr="0080012C" w:rsidRDefault="0080012C" w:rsidP="007B2C5D">
            <w:pPr>
              <w:spacing w:after="0" w:line="360" w:lineRule="auto"/>
              <w:textAlignment w:val="baseline"/>
              <w:divId w:val="1134954586"/>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4. Meeting Notes, Decisions, Issues </w:t>
            </w:r>
            <w:r w:rsidRPr="0080012C">
              <w:rPr>
                <w:rFonts w:ascii="Times New Roman" w:eastAsia="Times New Roman" w:hAnsi="Times New Roman" w:cs="Times New Roman"/>
                <w:color w:val="FFFFFF"/>
                <w:sz w:val="24"/>
                <w:szCs w:val="24"/>
                <w:lang w:val="en-AU" w:eastAsia="zh-CN" w:bidi="th-TH"/>
              </w:rPr>
              <w:t>  </w:t>
            </w:r>
          </w:p>
        </w:tc>
      </w:tr>
      <w:tr w:rsidR="0080012C" w:rsidRPr="0080012C" w14:paraId="68A824DA"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3639F63C"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Each team member presented their content on respective competencies and discussed potential additions or removals. We will proofread to eliminate redundant information.</w:t>
            </w:r>
            <w:r w:rsidRPr="0080012C">
              <w:rPr>
                <w:rFonts w:ascii="Times New Roman" w:eastAsia="Times New Roman" w:hAnsi="Times New Roman" w:cs="Times New Roman"/>
                <w:sz w:val="24"/>
                <w:szCs w:val="24"/>
                <w:lang w:val="en-AU" w:eastAsia="zh-CN" w:bidi="th-TH"/>
              </w:rPr>
              <w:t> </w:t>
            </w:r>
          </w:p>
        </w:tc>
      </w:tr>
      <w:tr w:rsidR="0080012C" w:rsidRPr="0080012C" w14:paraId="67805958"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159A9CDC"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Ben Guo (KS1 contact) responded to our meeting request and confirmed that the meeting will take place on April 5th at 1 pm. </w:t>
            </w:r>
          </w:p>
        </w:tc>
      </w:tr>
      <w:tr w:rsidR="0080012C" w:rsidRPr="0080012C" w14:paraId="40603B1E"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41F0725D"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The team decided to follow APA reference style for referencing due to its widely recognized standardization and credibility within academic and professional circles. </w:t>
            </w:r>
          </w:p>
        </w:tc>
      </w:tr>
      <w:tr w:rsidR="0080012C" w:rsidRPr="0080012C" w14:paraId="1F5B9291"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46C8C5DD"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The team decided that each member will individually record their presentation on their respective slides, and these recordings will be stitched together for submission. </w:t>
            </w:r>
          </w:p>
        </w:tc>
      </w:tr>
      <w:tr w:rsidR="0080012C" w:rsidRPr="0080012C" w14:paraId="3E77F539"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17129201"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Slides will be created after the completion of the report by Tuesday, April 9th, 2024. </w:t>
            </w:r>
          </w:p>
        </w:tc>
      </w:tr>
      <w:tr w:rsidR="0080012C" w:rsidRPr="0080012C" w14:paraId="05652252"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1B0762C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Discussed the incorporation of the Triple Bottom Line in the report and emphasized the need to justify the project's purpose. </w:t>
            </w:r>
          </w:p>
        </w:tc>
      </w:tr>
      <w:tr w:rsidR="0080012C" w:rsidRPr="0080012C" w14:paraId="6D03FFD4"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13E255D8"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The interview questions with Ben Guo have been finalized. Suggested asking Ben about the proposal document to gather additional information on risk assessment and related topics, if possible, for further insight. </w:t>
            </w:r>
          </w:p>
        </w:tc>
      </w:tr>
      <w:tr w:rsidR="0080012C" w:rsidRPr="0080012C" w14:paraId="6C281C39" w14:textId="77777777" w:rsidTr="00C73FC5">
        <w:trPr>
          <w:trHeight w:val="300"/>
        </w:trPr>
        <w:tc>
          <w:tcPr>
            <w:tcW w:w="8995" w:type="dxa"/>
            <w:gridSpan w:val="4"/>
            <w:tcBorders>
              <w:top w:val="single" w:sz="6" w:space="0" w:color="auto"/>
              <w:left w:val="nil"/>
              <w:bottom w:val="single" w:sz="6" w:space="0" w:color="auto"/>
              <w:right w:val="nil"/>
            </w:tcBorders>
            <w:shd w:val="clear" w:color="auto" w:fill="auto"/>
            <w:hideMark/>
          </w:tcPr>
          <w:p w14:paraId="4D7A695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Requested the source for the Work Breakdown Strategy from a team member. </w:t>
            </w:r>
          </w:p>
        </w:tc>
      </w:tr>
      <w:tr w:rsidR="0080012C" w:rsidRPr="0080012C" w14:paraId="0F2A8BAB" w14:textId="77777777" w:rsidTr="00C73FC5">
        <w:trPr>
          <w:gridAfter w:val="1"/>
          <w:wAfter w:w="302" w:type="dxa"/>
          <w:trHeight w:val="300"/>
        </w:trPr>
        <w:tc>
          <w:tcPr>
            <w:tcW w:w="8693"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59CFACF1"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5. Action Items   </w:t>
            </w:r>
            <w:r w:rsidRPr="0080012C">
              <w:rPr>
                <w:rFonts w:ascii="Times New Roman" w:eastAsia="Times New Roman" w:hAnsi="Times New Roman" w:cs="Times New Roman"/>
                <w:color w:val="FFFFFF"/>
                <w:sz w:val="24"/>
                <w:szCs w:val="24"/>
                <w:lang w:val="en-AU" w:eastAsia="zh-CN" w:bidi="th-TH"/>
              </w:rPr>
              <w:t>  </w:t>
            </w:r>
          </w:p>
        </w:tc>
      </w:tr>
      <w:tr w:rsidR="0080012C" w:rsidRPr="0080012C" w14:paraId="787D32C3" w14:textId="77777777" w:rsidTr="00C73FC5">
        <w:trPr>
          <w:gridAfter w:val="1"/>
          <w:wAfter w:w="302" w:type="dxa"/>
          <w:trHeight w:val="300"/>
        </w:trPr>
        <w:tc>
          <w:tcPr>
            <w:tcW w:w="2896" w:type="dxa"/>
            <w:tcBorders>
              <w:top w:val="single" w:sz="6" w:space="0" w:color="auto"/>
              <w:left w:val="nil"/>
              <w:bottom w:val="single" w:sz="6" w:space="0" w:color="auto"/>
              <w:right w:val="nil"/>
            </w:tcBorders>
            <w:shd w:val="clear" w:color="auto" w:fill="FFFFFF"/>
            <w:hideMark/>
          </w:tcPr>
          <w:p w14:paraId="6E3CEB19"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Action</w:t>
            </w:r>
            <w:r w:rsidRPr="0080012C">
              <w:rPr>
                <w:rFonts w:ascii="Times New Roman" w:eastAsia="Times New Roman" w:hAnsi="Times New Roman" w:cs="Times New Roman"/>
                <w:sz w:val="24"/>
                <w:szCs w:val="24"/>
                <w:lang w:val="en-AU" w:eastAsia="zh-CN" w:bidi="th-TH"/>
              </w:rPr>
              <w:t>  </w:t>
            </w:r>
          </w:p>
        </w:tc>
        <w:tc>
          <w:tcPr>
            <w:tcW w:w="2897" w:type="dxa"/>
            <w:tcBorders>
              <w:top w:val="single" w:sz="6" w:space="0" w:color="auto"/>
              <w:left w:val="nil"/>
              <w:bottom w:val="single" w:sz="6" w:space="0" w:color="auto"/>
              <w:right w:val="nil"/>
            </w:tcBorders>
            <w:shd w:val="clear" w:color="auto" w:fill="FFFFFF"/>
            <w:hideMark/>
          </w:tcPr>
          <w:p w14:paraId="3213FEF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Due Date</w:t>
            </w:r>
            <w:r w:rsidRPr="0080012C">
              <w:rPr>
                <w:rFonts w:ascii="Times New Roman" w:eastAsia="Times New Roman" w:hAnsi="Times New Roman" w:cs="Times New Roman"/>
                <w:sz w:val="24"/>
                <w:szCs w:val="24"/>
                <w:lang w:val="en-AU" w:eastAsia="zh-CN" w:bidi="th-TH"/>
              </w:rPr>
              <w:t>  </w:t>
            </w:r>
          </w:p>
        </w:tc>
        <w:tc>
          <w:tcPr>
            <w:tcW w:w="2900" w:type="dxa"/>
            <w:tcBorders>
              <w:top w:val="single" w:sz="6" w:space="0" w:color="auto"/>
              <w:left w:val="nil"/>
              <w:bottom w:val="single" w:sz="6" w:space="0" w:color="auto"/>
              <w:right w:val="nil"/>
            </w:tcBorders>
            <w:shd w:val="clear" w:color="auto" w:fill="FFFFFF"/>
            <w:hideMark/>
          </w:tcPr>
          <w:p w14:paraId="44291E53"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Status</w:t>
            </w:r>
            <w:r w:rsidRPr="0080012C">
              <w:rPr>
                <w:rFonts w:ascii="Times New Roman" w:eastAsia="Times New Roman" w:hAnsi="Times New Roman" w:cs="Times New Roman"/>
                <w:sz w:val="24"/>
                <w:szCs w:val="24"/>
                <w:lang w:val="en-AU" w:eastAsia="zh-CN" w:bidi="th-TH"/>
              </w:rPr>
              <w:t>  </w:t>
            </w:r>
          </w:p>
        </w:tc>
      </w:tr>
      <w:tr w:rsidR="00C73FC5" w:rsidRPr="0080012C" w14:paraId="1683B9C0" w14:textId="77777777" w:rsidTr="00C73FC5">
        <w:trPr>
          <w:trHeight w:val="300"/>
        </w:trPr>
        <w:tc>
          <w:tcPr>
            <w:tcW w:w="2896" w:type="dxa"/>
            <w:tcBorders>
              <w:top w:val="single" w:sz="6" w:space="0" w:color="auto"/>
              <w:left w:val="nil"/>
              <w:bottom w:val="single" w:sz="6" w:space="0" w:color="auto"/>
              <w:right w:val="nil"/>
            </w:tcBorders>
            <w:shd w:val="clear" w:color="auto" w:fill="auto"/>
          </w:tcPr>
          <w:p w14:paraId="18F569DC" w14:textId="1E6A095B"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Email Professor Cosimo Faiello for project approval </w:t>
            </w:r>
          </w:p>
        </w:tc>
        <w:tc>
          <w:tcPr>
            <w:tcW w:w="2897" w:type="dxa"/>
            <w:tcBorders>
              <w:top w:val="single" w:sz="6" w:space="0" w:color="auto"/>
              <w:left w:val="nil"/>
              <w:bottom w:val="single" w:sz="6" w:space="0" w:color="auto"/>
              <w:right w:val="nil"/>
            </w:tcBorders>
            <w:shd w:val="clear" w:color="auto" w:fill="auto"/>
          </w:tcPr>
          <w:p w14:paraId="19EADEF0" w14:textId="64F59AB5"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0A510E">
              <w:rPr>
                <w:rFonts w:ascii="Times New Roman" w:eastAsia="Times New Roman" w:hAnsi="Times New Roman" w:cs="Times New Roman"/>
                <w:sz w:val="24"/>
                <w:szCs w:val="24"/>
                <w:lang w:val="en-AU" w:eastAsia="zh-CN" w:bidi="th-TH"/>
              </w:rPr>
              <w:t>23/04/24 </w:t>
            </w:r>
          </w:p>
        </w:tc>
        <w:tc>
          <w:tcPr>
            <w:tcW w:w="2900" w:type="dxa"/>
            <w:gridSpan w:val="2"/>
            <w:tcBorders>
              <w:top w:val="single" w:sz="6" w:space="0" w:color="auto"/>
              <w:left w:val="nil"/>
              <w:bottom w:val="single" w:sz="6" w:space="0" w:color="auto"/>
              <w:right w:val="nil"/>
            </w:tcBorders>
            <w:shd w:val="clear" w:color="auto" w:fill="auto"/>
          </w:tcPr>
          <w:p w14:paraId="627751A3" w14:textId="7C323BC1"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r w:rsidRPr="000A510E">
              <w:rPr>
                <w:rFonts w:ascii="Times New Roman" w:eastAsia="Times New Roman" w:hAnsi="Times New Roman" w:cs="Times New Roman"/>
                <w:sz w:val="24"/>
                <w:szCs w:val="24"/>
                <w:lang w:val="en-AU" w:eastAsia="zh-CN" w:bidi="th-TH"/>
              </w:rPr>
              <w:t> </w:t>
            </w:r>
          </w:p>
        </w:tc>
      </w:tr>
      <w:tr w:rsidR="00C73FC5" w:rsidRPr="0080012C" w14:paraId="2C25CF42" w14:textId="77777777" w:rsidTr="00C73FC5">
        <w:trPr>
          <w:trHeight w:val="300"/>
        </w:trPr>
        <w:tc>
          <w:tcPr>
            <w:tcW w:w="2896" w:type="dxa"/>
            <w:tcBorders>
              <w:top w:val="single" w:sz="6" w:space="0" w:color="auto"/>
              <w:left w:val="nil"/>
              <w:bottom w:val="single" w:sz="6" w:space="0" w:color="auto"/>
              <w:right w:val="nil"/>
            </w:tcBorders>
            <w:shd w:val="clear" w:color="auto" w:fill="auto"/>
          </w:tcPr>
          <w:p w14:paraId="5569FBEC" w14:textId="69B043A4"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Finalise research for project management competencies for Kidston Solar Farm (Phase 1) project </w:t>
            </w:r>
          </w:p>
        </w:tc>
        <w:tc>
          <w:tcPr>
            <w:tcW w:w="2897" w:type="dxa"/>
            <w:tcBorders>
              <w:top w:val="single" w:sz="6" w:space="0" w:color="auto"/>
              <w:left w:val="nil"/>
              <w:bottom w:val="single" w:sz="6" w:space="0" w:color="auto"/>
              <w:right w:val="nil"/>
            </w:tcBorders>
            <w:shd w:val="clear" w:color="auto" w:fill="auto"/>
          </w:tcPr>
          <w:p w14:paraId="5DF27C87" w14:textId="2A1FDB0C"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02/04/24 </w:t>
            </w:r>
          </w:p>
        </w:tc>
        <w:tc>
          <w:tcPr>
            <w:tcW w:w="2900" w:type="dxa"/>
            <w:gridSpan w:val="2"/>
            <w:tcBorders>
              <w:top w:val="single" w:sz="6" w:space="0" w:color="auto"/>
              <w:left w:val="nil"/>
              <w:bottom w:val="single" w:sz="6" w:space="0" w:color="auto"/>
              <w:right w:val="nil"/>
            </w:tcBorders>
            <w:shd w:val="clear" w:color="auto" w:fill="auto"/>
          </w:tcPr>
          <w:p w14:paraId="3AA0212F" w14:textId="30CC56E9" w:rsidR="00C73FC5" w:rsidRPr="0080012C" w:rsidRDefault="008B0F42" w:rsidP="00C73FC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r w:rsidR="00C73FC5" w:rsidRPr="00451626">
              <w:rPr>
                <w:rFonts w:ascii="Times New Roman" w:eastAsia="Times New Roman" w:hAnsi="Times New Roman" w:cs="Times New Roman"/>
                <w:sz w:val="24"/>
                <w:szCs w:val="24"/>
                <w:lang w:val="en-AU" w:eastAsia="zh-CN" w:bidi="th-TH"/>
              </w:rPr>
              <w:t> </w:t>
            </w:r>
          </w:p>
        </w:tc>
      </w:tr>
      <w:tr w:rsidR="00C73FC5" w:rsidRPr="0080012C" w14:paraId="5D9249B5" w14:textId="77777777" w:rsidTr="00C73FC5">
        <w:trPr>
          <w:trHeight w:val="300"/>
        </w:trPr>
        <w:tc>
          <w:tcPr>
            <w:tcW w:w="2896" w:type="dxa"/>
            <w:tcBorders>
              <w:top w:val="single" w:sz="6" w:space="0" w:color="auto"/>
              <w:left w:val="nil"/>
              <w:bottom w:val="single" w:sz="6" w:space="0" w:color="auto"/>
              <w:right w:val="nil"/>
            </w:tcBorders>
            <w:shd w:val="clear" w:color="auto" w:fill="auto"/>
          </w:tcPr>
          <w:p w14:paraId="59652F51" w14:textId="16AEAEDE"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Contact Ben Guo and organise a teams meeting for Tuesday 02/04 </w:t>
            </w:r>
          </w:p>
        </w:tc>
        <w:tc>
          <w:tcPr>
            <w:tcW w:w="2897" w:type="dxa"/>
            <w:tcBorders>
              <w:top w:val="single" w:sz="6" w:space="0" w:color="auto"/>
              <w:left w:val="nil"/>
              <w:bottom w:val="single" w:sz="6" w:space="0" w:color="auto"/>
              <w:right w:val="nil"/>
            </w:tcBorders>
            <w:shd w:val="clear" w:color="auto" w:fill="auto"/>
          </w:tcPr>
          <w:p w14:paraId="19D51E5B" w14:textId="467746ED" w:rsidR="00C73FC5" w:rsidRPr="0080012C" w:rsidRDefault="00C73FC5" w:rsidP="00C73FC5">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29/03/24 </w:t>
            </w:r>
          </w:p>
        </w:tc>
        <w:tc>
          <w:tcPr>
            <w:tcW w:w="2900" w:type="dxa"/>
            <w:gridSpan w:val="2"/>
            <w:tcBorders>
              <w:top w:val="single" w:sz="6" w:space="0" w:color="auto"/>
              <w:left w:val="nil"/>
              <w:bottom w:val="single" w:sz="6" w:space="0" w:color="auto"/>
              <w:right w:val="nil"/>
            </w:tcBorders>
            <w:shd w:val="clear" w:color="auto" w:fill="auto"/>
          </w:tcPr>
          <w:p w14:paraId="1FFA3A10" w14:textId="4F7FCC21" w:rsidR="00C73FC5" w:rsidRPr="0080012C" w:rsidRDefault="00491F8E" w:rsidP="00C73FC5">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r w:rsidR="00C73FC5" w:rsidRPr="00451626">
              <w:rPr>
                <w:rFonts w:ascii="Times New Roman" w:eastAsia="Times New Roman" w:hAnsi="Times New Roman" w:cs="Times New Roman"/>
                <w:sz w:val="24"/>
                <w:szCs w:val="24"/>
                <w:lang w:val="en-AU" w:eastAsia="zh-CN" w:bidi="th-TH"/>
              </w:rPr>
              <w:t> </w:t>
            </w:r>
          </w:p>
        </w:tc>
      </w:tr>
      <w:tr w:rsidR="0080012C" w:rsidRPr="0080012C" w14:paraId="0F20197C" w14:textId="77777777" w:rsidTr="00C73FC5">
        <w:trPr>
          <w:gridAfter w:val="1"/>
          <w:wAfter w:w="302" w:type="dxa"/>
          <w:trHeight w:val="300"/>
        </w:trPr>
        <w:tc>
          <w:tcPr>
            <w:tcW w:w="2896" w:type="dxa"/>
            <w:tcBorders>
              <w:top w:val="single" w:sz="6" w:space="0" w:color="auto"/>
              <w:left w:val="nil"/>
              <w:bottom w:val="single" w:sz="6" w:space="0" w:color="auto"/>
              <w:right w:val="nil"/>
            </w:tcBorders>
            <w:shd w:val="clear" w:color="auto" w:fill="auto"/>
            <w:hideMark/>
          </w:tcPr>
          <w:p w14:paraId="76115028" w14:textId="1A95D558" w:rsidR="0080012C" w:rsidRPr="0080012C" w:rsidRDefault="00C73FC5"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Start writing the report </w:t>
            </w:r>
          </w:p>
        </w:tc>
        <w:tc>
          <w:tcPr>
            <w:tcW w:w="2897" w:type="dxa"/>
            <w:tcBorders>
              <w:top w:val="single" w:sz="6" w:space="0" w:color="auto"/>
              <w:left w:val="nil"/>
              <w:bottom w:val="single" w:sz="6" w:space="0" w:color="auto"/>
              <w:right w:val="nil"/>
            </w:tcBorders>
            <w:shd w:val="clear" w:color="auto" w:fill="auto"/>
            <w:hideMark/>
          </w:tcPr>
          <w:p w14:paraId="113D0F56" w14:textId="3589AAAA" w:rsidR="0080012C" w:rsidRPr="0080012C" w:rsidRDefault="00C73FC5" w:rsidP="007B2C5D">
            <w:pPr>
              <w:spacing w:after="0" w:line="360" w:lineRule="auto"/>
              <w:textAlignment w:val="baseline"/>
              <w:rPr>
                <w:rFonts w:ascii="Times New Roman" w:eastAsia="Times New Roman" w:hAnsi="Times New Roman" w:cs="Times New Roman"/>
                <w:sz w:val="24"/>
                <w:szCs w:val="24"/>
                <w:lang w:val="en-AU" w:eastAsia="zh-CN" w:bidi="th-TH"/>
              </w:rPr>
            </w:pPr>
            <w:r w:rsidRPr="00451626">
              <w:rPr>
                <w:rFonts w:ascii="Times New Roman" w:eastAsia="Times New Roman" w:hAnsi="Times New Roman" w:cs="Times New Roman"/>
                <w:sz w:val="24"/>
                <w:szCs w:val="24"/>
                <w:lang w:val="en-AU" w:eastAsia="zh-CN" w:bidi="th-TH"/>
              </w:rPr>
              <w:t>04</w:t>
            </w:r>
            <w:r w:rsidR="0080012C" w:rsidRPr="0080012C">
              <w:rPr>
                <w:rFonts w:ascii="Times New Roman" w:eastAsia="Times New Roman" w:hAnsi="Times New Roman" w:cs="Times New Roman"/>
                <w:sz w:val="24"/>
                <w:szCs w:val="24"/>
                <w:lang w:val="en-AU" w:eastAsia="zh-CN" w:bidi="th-TH"/>
              </w:rPr>
              <w:t>/04/24 </w:t>
            </w:r>
          </w:p>
        </w:tc>
        <w:tc>
          <w:tcPr>
            <w:tcW w:w="2900" w:type="dxa"/>
            <w:tcBorders>
              <w:top w:val="single" w:sz="6" w:space="0" w:color="auto"/>
              <w:left w:val="nil"/>
              <w:bottom w:val="single" w:sz="6" w:space="0" w:color="auto"/>
              <w:right w:val="nil"/>
            </w:tcBorders>
            <w:shd w:val="clear" w:color="auto" w:fill="auto"/>
            <w:hideMark/>
          </w:tcPr>
          <w:p w14:paraId="6E821302" w14:textId="322C3D00" w:rsidR="0080012C" w:rsidRPr="0080012C" w:rsidRDefault="00F802C2"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w:t>
            </w:r>
            <w:r w:rsidR="00C73FC5" w:rsidRPr="00451626">
              <w:rPr>
                <w:rFonts w:ascii="Times New Roman" w:eastAsia="Times New Roman" w:hAnsi="Times New Roman" w:cs="Times New Roman"/>
                <w:sz w:val="24"/>
                <w:szCs w:val="24"/>
                <w:lang w:val="en-AU" w:eastAsia="zh-CN" w:bidi="th-TH"/>
              </w:rPr>
              <w:t> </w:t>
            </w:r>
          </w:p>
        </w:tc>
      </w:tr>
      <w:tr w:rsidR="0080012C" w:rsidRPr="0080012C" w14:paraId="16131D28" w14:textId="77777777" w:rsidTr="00C73FC5">
        <w:trPr>
          <w:gridAfter w:val="1"/>
          <w:wAfter w:w="302" w:type="dxa"/>
          <w:trHeight w:val="300"/>
        </w:trPr>
        <w:tc>
          <w:tcPr>
            <w:tcW w:w="2896" w:type="dxa"/>
            <w:tcBorders>
              <w:top w:val="single" w:sz="6" w:space="0" w:color="auto"/>
              <w:left w:val="nil"/>
              <w:bottom w:val="single" w:sz="6" w:space="0" w:color="auto"/>
              <w:right w:val="nil"/>
            </w:tcBorders>
            <w:shd w:val="clear" w:color="auto" w:fill="auto"/>
            <w:hideMark/>
          </w:tcPr>
          <w:p w14:paraId="5D7E50EF"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Interview of Ben Guo </w:t>
            </w:r>
          </w:p>
        </w:tc>
        <w:tc>
          <w:tcPr>
            <w:tcW w:w="2897" w:type="dxa"/>
            <w:tcBorders>
              <w:top w:val="single" w:sz="6" w:space="0" w:color="auto"/>
              <w:left w:val="nil"/>
              <w:bottom w:val="single" w:sz="6" w:space="0" w:color="auto"/>
              <w:right w:val="nil"/>
            </w:tcBorders>
            <w:shd w:val="clear" w:color="auto" w:fill="auto"/>
            <w:hideMark/>
          </w:tcPr>
          <w:p w14:paraId="51F3C514"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05/04/24 </w:t>
            </w:r>
          </w:p>
        </w:tc>
        <w:tc>
          <w:tcPr>
            <w:tcW w:w="2900" w:type="dxa"/>
            <w:tcBorders>
              <w:top w:val="single" w:sz="6" w:space="0" w:color="auto"/>
              <w:left w:val="nil"/>
              <w:bottom w:val="single" w:sz="6" w:space="0" w:color="auto"/>
              <w:right w:val="nil"/>
            </w:tcBorders>
            <w:shd w:val="clear" w:color="auto" w:fill="auto"/>
            <w:hideMark/>
          </w:tcPr>
          <w:p w14:paraId="0FDC6B75"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Not Complete </w:t>
            </w:r>
          </w:p>
        </w:tc>
      </w:tr>
      <w:tr w:rsidR="0080012C" w:rsidRPr="0080012C" w14:paraId="7AE6780E" w14:textId="77777777" w:rsidTr="00C73FC5">
        <w:trPr>
          <w:gridAfter w:val="1"/>
          <w:wAfter w:w="302" w:type="dxa"/>
          <w:trHeight w:val="300"/>
        </w:trPr>
        <w:tc>
          <w:tcPr>
            <w:tcW w:w="2896" w:type="dxa"/>
            <w:tcBorders>
              <w:top w:val="single" w:sz="6" w:space="0" w:color="auto"/>
              <w:left w:val="nil"/>
              <w:bottom w:val="single" w:sz="6" w:space="0" w:color="auto"/>
              <w:right w:val="nil"/>
            </w:tcBorders>
            <w:shd w:val="clear" w:color="auto" w:fill="auto"/>
            <w:hideMark/>
          </w:tcPr>
          <w:p w14:paraId="76523D1A"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2897" w:type="dxa"/>
            <w:tcBorders>
              <w:top w:val="single" w:sz="6" w:space="0" w:color="auto"/>
              <w:left w:val="nil"/>
              <w:bottom w:val="single" w:sz="6" w:space="0" w:color="auto"/>
              <w:right w:val="nil"/>
            </w:tcBorders>
            <w:shd w:val="clear" w:color="auto" w:fill="auto"/>
            <w:hideMark/>
          </w:tcPr>
          <w:p w14:paraId="4BFF09C7"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c>
          <w:tcPr>
            <w:tcW w:w="2900" w:type="dxa"/>
            <w:tcBorders>
              <w:top w:val="single" w:sz="6" w:space="0" w:color="auto"/>
              <w:left w:val="nil"/>
              <w:bottom w:val="single" w:sz="6" w:space="0" w:color="auto"/>
              <w:right w:val="nil"/>
            </w:tcBorders>
            <w:shd w:val="clear" w:color="auto" w:fill="auto"/>
            <w:hideMark/>
          </w:tcPr>
          <w:p w14:paraId="1226F089"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w:t>
            </w:r>
          </w:p>
        </w:tc>
      </w:tr>
    </w:tbl>
    <w:p w14:paraId="7698AB71" w14:textId="77777777" w:rsidR="0080012C" w:rsidRPr="0080012C" w:rsidRDefault="0080012C" w:rsidP="007B2C5D">
      <w:pPr>
        <w:shd w:val="clear" w:color="auto" w:fill="FFFFFF"/>
        <w:spacing w:after="30" w:line="360" w:lineRule="auto"/>
        <w:rPr>
          <w:rFonts w:ascii="Times New Roman" w:eastAsia="Times New Roman" w:hAnsi="Times New Roman" w:cs="Times New Roman"/>
          <w:vanish/>
          <w:color w:val="000000"/>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60"/>
        <w:gridCol w:w="1260"/>
        <w:gridCol w:w="1260"/>
        <w:gridCol w:w="1260"/>
        <w:gridCol w:w="1260"/>
        <w:gridCol w:w="1260"/>
      </w:tblGrid>
      <w:tr w:rsidR="0080012C" w:rsidRPr="0080012C" w14:paraId="4D5FFE73" w14:textId="77777777" w:rsidTr="0080012C">
        <w:trPr>
          <w:trHeight w:val="300"/>
        </w:trPr>
        <w:tc>
          <w:tcPr>
            <w:tcW w:w="882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59F5FFB7" w14:textId="77777777" w:rsidR="0080012C" w:rsidRPr="0080012C" w:rsidRDefault="0080012C" w:rsidP="007B2C5D">
            <w:pPr>
              <w:spacing w:after="0" w:line="360" w:lineRule="auto"/>
              <w:textAlignment w:val="baseline"/>
              <w:divId w:val="2059284594"/>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b/>
                <w:color w:val="FFFFFF"/>
                <w:sz w:val="24"/>
                <w:szCs w:val="24"/>
                <w:lang w:val="en-US" w:eastAsia="zh-CN" w:bidi="th-TH"/>
              </w:rPr>
              <w:t>6. Next Meeting</w:t>
            </w:r>
            <w:r w:rsidRPr="0080012C">
              <w:rPr>
                <w:rFonts w:ascii="Times New Roman" w:eastAsia="Times New Roman" w:hAnsi="Times New Roman" w:cs="Times New Roman"/>
                <w:color w:val="FFFFFF"/>
                <w:sz w:val="24"/>
                <w:szCs w:val="24"/>
                <w:lang w:val="en-AU" w:eastAsia="zh-CN" w:bidi="th-TH"/>
              </w:rPr>
              <w:t>  </w:t>
            </w:r>
          </w:p>
        </w:tc>
      </w:tr>
      <w:tr w:rsidR="0080012C" w:rsidRPr="0080012C" w14:paraId="4CB3F2D1" w14:textId="77777777" w:rsidTr="0080012C">
        <w:trPr>
          <w:trHeight w:val="225"/>
        </w:trPr>
        <w:tc>
          <w:tcPr>
            <w:tcW w:w="252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76B15BFD"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Date:  </w:t>
            </w:r>
            <w:r w:rsidRPr="0080012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D22ED6D"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02/04/24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FFB3376"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Time:  </w:t>
            </w:r>
            <w:r w:rsidRPr="0080012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2F1E692"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11AM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5274B6E"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Location:  </w:t>
            </w:r>
            <w:r w:rsidRPr="0080012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F856D03"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 Online (MS Teams) </w:t>
            </w:r>
          </w:p>
        </w:tc>
      </w:tr>
      <w:tr w:rsidR="0080012C" w:rsidRPr="0080012C" w14:paraId="19867B79" w14:textId="77777777" w:rsidTr="0080012C">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2E7716E4" w14:textId="77777777" w:rsidR="0080012C" w:rsidRPr="0080012C"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i/>
                <w:sz w:val="24"/>
                <w:szCs w:val="24"/>
                <w:lang w:val="en-US" w:eastAsia="zh-CN" w:bidi="th-TH"/>
              </w:rPr>
              <w:t>Agenda:  </w:t>
            </w:r>
            <w:r w:rsidRPr="0080012C">
              <w:rPr>
                <w:rFonts w:ascii="Times New Roman" w:eastAsia="Times New Roman" w:hAnsi="Times New Roman" w:cs="Times New Roman"/>
                <w:sz w:val="24"/>
                <w:szCs w:val="24"/>
                <w:lang w:val="en-AU" w:eastAsia="zh-CN" w:bidi="th-TH"/>
              </w:rPr>
              <w:t>  </w:t>
            </w:r>
          </w:p>
        </w:tc>
        <w:tc>
          <w:tcPr>
            <w:tcW w:w="7560" w:type="dxa"/>
            <w:gridSpan w:val="6"/>
            <w:tcBorders>
              <w:top w:val="single" w:sz="6" w:space="0" w:color="auto"/>
              <w:left w:val="single" w:sz="6" w:space="0" w:color="auto"/>
              <w:bottom w:val="single" w:sz="6" w:space="0" w:color="auto"/>
              <w:right w:val="single" w:sz="6" w:space="0" w:color="auto"/>
            </w:tcBorders>
            <w:shd w:val="clear" w:color="auto" w:fill="auto"/>
            <w:hideMark/>
          </w:tcPr>
          <w:p w14:paraId="29B5EFF0" w14:textId="77777777" w:rsidR="0080012C" w:rsidRPr="0080012C" w:rsidRDefault="0080012C" w:rsidP="007B2C5D">
            <w:pPr>
              <w:numPr>
                <w:ilvl w:val="0"/>
                <w:numId w:val="28"/>
              </w:numPr>
              <w:spacing w:after="0" w:line="360" w:lineRule="auto"/>
              <w:ind w:left="1080" w:firstLine="0"/>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Add references to the project report following APA Format </w:t>
            </w:r>
          </w:p>
          <w:p w14:paraId="43C28C20" w14:textId="77777777" w:rsidR="0080012C" w:rsidRPr="0080012C" w:rsidRDefault="0080012C" w:rsidP="007B2C5D">
            <w:pPr>
              <w:numPr>
                <w:ilvl w:val="0"/>
                <w:numId w:val="28"/>
              </w:numPr>
              <w:spacing w:after="0" w:line="360" w:lineRule="auto"/>
              <w:ind w:left="1080" w:firstLine="0"/>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AU" w:eastAsia="zh-CN" w:bidi="th-TH"/>
              </w:rPr>
              <w:t>Create slides for presentation </w:t>
            </w:r>
          </w:p>
        </w:tc>
      </w:tr>
    </w:tbl>
    <w:p w14:paraId="05585756" w14:textId="2588DFE2" w:rsidR="0080012C" w:rsidRPr="00DC20BE" w:rsidRDefault="0080012C" w:rsidP="007B2C5D">
      <w:pPr>
        <w:spacing w:after="0" w:line="360" w:lineRule="auto"/>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color w:val="000000"/>
          <w:sz w:val="24"/>
          <w:szCs w:val="24"/>
          <w:lang w:val="en-AU" w:eastAsia="zh-CN" w:bidi="th-TH"/>
        </w:rPr>
        <w:t> </w:t>
      </w:r>
    </w:p>
    <w:p w14:paraId="22CCF70E" w14:textId="36B6293A" w:rsidR="0080012C" w:rsidRPr="0080012C" w:rsidRDefault="0080012C" w:rsidP="00DC20BE">
      <w:pPr>
        <w:spacing w:after="0" w:line="360" w:lineRule="auto"/>
        <w:textAlignment w:val="baseline"/>
        <w:rPr>
          <w:rFonts w:ascii="Times New Roman" w:eastAsia="Times New Roman" w:hAnsi="Times New Roman" w:cs="Times New Roman"/>
          <w:sz w:val="24"/>
          <w:szCs w:val="24"/>
          <w:lang w:val="en-AU" w:eastAsia="zh-CN" w:bidi="th-TH"/>
        </w:rPr>
      </w:pPr>
      <w:r w:rsidRPr="00DC20BE">
        <w:rPr>
          <w:rFonts w:ascii="Times New Roman" w:eastAsia="Times New Roman" w:hAnsi="Times New Roman" w:cs="Times New Roman"/>
          <w:b/>
          <w:sz w:val="24"/>
          <w:szCs w:val="24"/>
          <w:lang w:val="en-US" w:eastAsia="zh-CN" w:bidi="th-TH"/>
        </w:rPr>
        <w:t>Post Meeting Team Reflection</w:t>
      </w:r>
      <w:r w:rsidRPr="0080012C">
        <w:rPr>
          <w:rFonts w:ascii="Times New Roman" w:eastAsia="Times New Roman" w:hAnsi="Times New Roman" w:cs="Times New Roman"/>
          <w:b/>
          <w:sz w:val="24"/>
          <w:szCs w:val="24"/>
          <w:lang w:val="en-US" w:eastAsia="zh-CN" w:bidi="th-TH"/>
        </w:rPr>
        <w:t> </w:t>
      </w:r>
      <w:r w:rsidRPr="0080012C">
        <w:rPr>
          <w:rFonts w:ascii="Times New Roman" w:eastAsia="Times New Roman" w:hAnsi="Times New Roman" w:cs="Times New Roman"/>
          <w:sz w:val="24"/>
          <w:szCs w:val="24"/>
          <w:lang w:val="en-AU" w:eastAsia="zh-CN" w:bidi="th-TH"/>
        </w:rPr>
        <w:t> </w:t>
      </w:r>
    </w:p>
    <w:p w14:paraId="2C2EAAB4" w14:textId="77777777" w:rsidR="0080012C" w:rsidRPr="0080012C" w:rsidRDefault="0080012C"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80012C">
        <w:rPr>
          <w:rFonts w:ascii="Times New Roman" w:eastAsia="Times New Roman" w:hAnsi="Times New Roman" w:cs="Times New Roman"/>
          <w:sz w:val="24"/>
          <w:szCs w:val="24"/>
          <w:lang w:val="en-US" w:eastAsia="zh-CN" w:bidi="th-TH"/>
        </w:rPr>
        <w:t>In our recent meeting, we observed significant progress in project discussions and individual competency presentations. However, upon reflection, we recognize that while each team member effectively presented their respective competencies, there was a notable lack of cross-engagement with others' areas of expertise. This led to some topics being duplicated and prolonged explanations of what occurred within each competency. Looking ahead, we see the importance of working together better by understanding each other's parts of the project. To improve, we will share ideas and feedback more during our meetings. One way we'll do this is by having team members look at each other's work before we meet, so we can avoid repeating things and understand the project better. Additionally, while our meeting achieved its primary objective of reviewing individual competencies and scheduling an interview with Ben Guo, we acknowledge that we could have managed our time more efficiently. Some discussions could have been more organized, making decisions clearer and quicker. To fix this for our next meeting, we'll be stricter with time. We'll set specific limits for each agenda item and have someone keep track to make sure we stick to the schedule. Plus, we'll encourage everyone to keep their contributions short and to the point, which should help us have smoother discussions and make decisions faster.</w:t>
      </w:r>
      <w:r w:rsidRPr="0080012C">
        <w:rPr>
          <w:rFonts w:ascii="Times New Roman" w:eastAsia="Times New Roman" w:hAnsi="Times New Roman" w:cs="Times New Roman"/>
          <w:sz w:val="24"/>
          <w:szCs w:val="24"/>
          <w:lang w:val="en-AU" w:eastAsia="zh-CN" w:bidi="th-TH"/>
        </w:rPr>
        <w:t> </w:t>
      </w:r>
    </w:p>
    <w:p w14:paraId="69965AB7" w14:textId="77777777" w:rsidR="0080012C" w:rsidRPr="00DC20BE" w:rsidRDefault="0080012C" w:rsidP="007B2C5D">
      <w:pPr>
        <w:spacing w:line="360" w:lineRule="auto"/>
        <w:jc w:val="both"/>
        <w:rPr>
          <w:rFonts w:ascii="Times New Roman" w:hAnsi="Times New Roman" w:cs="Times New Roman"/>
          <w:sz w:val="24"/>
          <w:szCs w:val="24"/>
          <w:lang w:val="en-AU"/>
        </w:rPr>
      </w:pPr>
    </w:p>
    <w:p w14:paraId="15BFE040" w14:textId="77777777" w:rsidR="0001488C" w:rsidRPr="00DC20BE" w:rsidRDefault="0001488C" w:rsidP="007B2C5D">
      <w:pPr>
        <w:spacing w:line="360" w:lineRule="auto"/>
        <w:jc w:val="both"/>
        <w:rPr>
          <w:rFonts w:ascii="Times New Roman" w:hAnsi="Times New Roman" w:cs="Times New Roman"/>
          <w:sz w:val="24"/>
          <w:szCs w:val="24"/>
          <w:lang w:val="en-AU"/>
        </w:rPr>
      </w:pPr>
    </w:p>
    <w:p w14:paraId="202A11E1" w14:textId="77777777" w:rsidR="0001488C" w:rsidRPr="00DC20BE" w:rsidRDefault="0001488C" w:rsidP="007B2C5D">
      <w:pPr>
        <w:spacing w:line="360" w:lineRule="auto"/>
        <w:jc w:val="both"/>
        <w:rPr>
          <w:rFonts w:ascii="Times New Roman" w:hAnsi="Times New Roman" w:cs="Times New Roman"/>
          <w:sz w:val="24"/>
          <w:szCs w:val="24"/>
          <w:lang w:val="en-AU"/>
        </w:rPr>
      </w:pPr>
    </w:p>
    <w:p w14:paraId="5EFAB58C" w14:textId="77777777" w:rsidR="0001488C" w:rsidRPr="00DC20BE" w:rsidRDefault="0001488C" w:rsidP="007B2C5D">
      <w:pPr>
        <w:spacing w:line="360" w:lineRule="auto"/>
        <w:jc w:val="both"/>
        <w:rPr>
          <w:rFonts w:ascii="Times New Roman" w:hAnsi="Times New Roman" w:cs="Times New Roman"/>
          <w:sz w:val="24"/>
          <w:szCs w:val="24"/>
          <w:lang w:val="en-AU"/>
        </w:rPr>
      </w:pPr>
    </w:p>
    <w:p w14:paraId="31180910" w14:textId="77777777" w:rsidR="0001488C" w:rsidRPr="00DC20BE" w:rsidRDefault="0001488C" w:rsidP="007B2C5D">
      <w:pPr>
        <w:spacing w:line="360" w:lineRule="auto"/>
        <w:jc w:val="both"/>
        <w:rPr>
          <w:rFonts w:ascii="Times New Roman" w:hAnsi="Times New Roman" w:cs="Times New Roman"/>
          <w:sz w:val="24"/>
          <w:szCs w:val="24"/>
          <w:lang w:val="en-AU"/>
        </w:rPr>
      </w:pPr>
    </w:p>
    <w:p w14:paraId="334BDAD3" w14:textId="77777777" w:rsidR="0001488C" w:rsidRPr="00DC20BE" w:rsidRDefault="0001488C" w:rsidP="007B2C5D">
      <w:pPr>
        <w:spacing w:line="360" w:lineRule="auto"/>
        <w:jc w:val="both"/>
        <w:rPr>
          <w:rFonts w:ascii="Times New Roman" w:hAnsi="Times New Roman" w:cs="Times New Roman"/>
          <w:sz w:val="24"/>
          <w:szCs w:val="24"/>
          <w:lang w:val="en-AU"/>
        </w:rPr>
      </w:pPr>
    </w:p>
    <w:p w14:paraId="00B44B29" w14:textId="77777777" w:rsidR="0001488C" w:rsidRPr="00DC20BE" w:rsidRDefault="0001488C" w:rsidP="007B2C5D">
      <w:pPr>
        <w:spacing w:line="360" w:lineRule="auto"/>
        <w:jc w:val="both"/>
        <w:rPr>
          <w:rFonts w:ascii="Times New Roman" w:hAnsi="Times New Roman" w:cs="Times New Roman"/>
          <w:sz w:val="24"/>
          <w:szCs w:val="24"/>
          <w:lang w:val="en-AU"/>
        </w:rPr>
      </w:pPr>
    </w:p>
    <w:p w14:paraId="59172C2D" w14:textId="77777777" w:rsidR="0001488C" w:rsidRPr="00DC20BE" w:rsidRDefault="0001488C" w:rsidP="007B2C5D">
      <w:pPr>
        <w:spacing w:line="360" w:lineRule="auto"/>
        <w:jc w:val="both"/>
        <w:rPr>
          <w:rFonts w:ascii="Times New Roman" w:hAnsi="Times New Roman" w:cs="Times New Roman"/>
          <w:sz w:val="24"/>
          <w:szCs w:val="24"/>
          <w:lang w:val="en-AU"/>
        </w:rPr>
      </w:pPr>
    </w:p>
    <w:p w14:paraId="3ED57B89" w14:textId="77777777" w:rsidR="0001488C" w:rsidRPr="00DC20BE" w:rsidRDefault="0001488C" w:rsidP="007B2C5D">
      <w:pPr>
        <w:spacing w:line="360" w:lineRule="auto"/>
        <w:jc w:val="both"/>
        <w:rPr>
          <w:rFonts w:ascii="Times New Roman" w:hAnsi="Times New Roman" w:cs="Times New Roman"/>
          <w:sz w:val="24"/>
          <w:szCs w:val="24"/>
          <w:lang w:val="en-AU"/>
        </w:rPr>
      </w:pPr>
    </w:p>
    <w:p w14:paraId="21EBB8C7" w14:textId="77777777" w:rsidR="0001488C" w:rsidRPr="00DC20BE" w:rsidRDefault="0001488C" w:rsidP="007B2C5D">
      <w:pPr>
        <w:spacing w:line="360" w:lineRule="auto"/>
        <w:jc w:val="both"/>
        <w:rPr>
          <w:rFonts w:ascii="Times New Roman" w:hAnsi="Times New Roman" w:cs="Times New Roman"/>
          <w:sz w:val="24"/>
          <w:szCs w:val="24"/>
          <w:lang w:val="en-AU"/>
        </w:rPr>
      </w:pPr>
    </w:p>
    <w:p w14:paraId="3A7F9DA7" w14:textId="77777777" w:rsidR="0001488C" w:rsidRPr="00DC20BE" w:rsidRDefault="0001488C" w:rsidP="007B2C5D">
      <w:pPr>
        <w:spacing w:line="360" w:lineRule="auto"/>
        <w:jc w:val="both"/>
        <w:rPr>
          <w:rFonts w:ascii="Times New Roman" w:hAnsi="Times New Roman" w:cs="Times New Roman"/>
          <w:sz w:val="24"/>
          <w:szCs w:val="24"/>
          <w:lang w:val="en-AU"/>
        </w:rPr>
      </w:pPr>
    </w:p>
    <w:p w14:paraId="1D20EFD6" w14:textId="77777777" w:rsidR="008C3FFE" w:rsidRPr="00DC20BE" w:rsidRDefault="008C3FFE" w:rsidP="007B2C5D">
      <w:pPr>
        <w:spacing w:line="360" w:lineRule="auto"/>
        <w:jc w:val="both"/>
        <w:rPr>
          <w:rFonts w:ascii="Times New Roman" w:hAnsi="Times New Roman" w:cs="Times New Roman"/>
          <w:sz w:val="24"/>
          <w:szCs w:val="24"/>
          <w:lang w:val="en-AU"/>
        </w:rPr>
      </w:pPr>
    </w:p>
    <w:p w14:paraId="4C2DD02E" w14:textId="77777777" w:rsidR="00284659" w:rsidRDefault="00284659" w:rsidP="007B2C5D">
      <w:pPr>
        <w:spacing w:line="360" w:lineRule="auto"/>
        <w:jc w:val="both"/>
        <w:rPr>
          <w:rFonts w:ascii="Times New Roman" w:hAnsi="Times New Roman" w:cs="Times New Roman"/>
          <w:sz w:val="24"/>
          <w:szCs w:val="24"/>
          <w:lang w:val="en-AU"/>
        </w:rPr>
      </w:pPr>
    </w:p>
    <w:p w14:paraId="3271C43D" w14:textId="77777777" w:rsidR="00284659" w:rsidRDefault="00284659" w:rsidP="007B2C5D">
      <w:pPr>
        <w:spacing w:line="360" w:lineRule="auto"/>
        <w:jc w:val="both"/>
        <w:rPr>
          <w:rFonts w:ascii="Times New Roman" w:hAnsi="Times New Roman" w:cs="Times New Roman"/>
          <w:sz w:val="24"/>
          <w:szCs w:val="24"/>
          <w:lang w:val="en-AU"/>
        </w:rPr>
      </w:pPr>
    </w:p>
    <w:p w14:paraId="0B7733A8" w14:textId="77777777" w:rsidR="00284659" w:rsidRDefault="00284659" w:rsidP="007B2C5D">
      <w:pPr>
        <w:spacing w:line="360" w:lineRule="auto"/>
        <w:jc w:val="both"/>
        <w:rPr>
          <w:rFonts w:ascii="Times New Roman" w:hAnsi="Times New Roman" w:cs="Times New Roman"/>
          <w:sz w:val="24"/>
          <w:szCs w:val="24"/>
          <w:lang w:val="en-AU"/>
        </w:rPr>
      </w:pPr>
    </w:p>
    <w:p w14:paraId="2743A22C" w14:textId="77777777" w:rsidR="00284659" w:rsidRDefault="00284659" w:rsidP="007B2C5D">
      <w:pPr>
        <w:spacing w:line="360" w:lineRule="auto"/>
        <w:jc w:val="both"/>
        <w:rPr>
          <w:rFonts w:ascii="Times New Roman" w:hAnsi="Times New Roman" w:cs="Times New Roman"/>
          <w:sz w:val="24"/>
          <w:szCs w:val="24"/>
          <w:lang w:val="en-AU"/>
        </w:rPr>
      </w:pPr>
    </w:p>
    <w:p w14:paraId="74607333" w14:textId="77777777" w:rsidR="00284659" w:rsidRPr="00DC20BE" w:rsidRDefault="00284659" w:rsidP="007B2C5D">
      <w:pPr>
        <w:spacing w:line="360" w:lineRule="auto"/>
        <w:jc w:val="both"/>
        <w:rPr>
          <w:rFonts w:ascii="Times New Roman" w:hAnsi="Times New Roman" w:cs="Times New Roman"/>
          <w:sz w:val="24"/>
          <w:szCs w:val="24"/>
          <w:lang w:val="en-AU"/>
        </w:rPr>
      </w:pPr>
    </w:p>
    <w:p w14:paraId="68A8FB8A" w14:textId="3E530D4A" w:rsidR="0001488C" w:rsidRPr="0001488C" w:rsidRDefault="00DC20BE" w:rsidP="007B2C5D">
      <w:pPr>
        <w:spacing w:after="0" w:line="360" w:lineRule="auto"/>
        <w:textAlignment w:val="baseline"/>
        <w:rPr>
          <w:rFonts w:ascii="Times New Roman" w:eastAsia="Times New Roman" w:hAnsi="Times New Roman" w:cs="Times New Roman"/>
          <w:sz w:val="24"/>
          <w:szCs w:val="24"/>
          <w:lang w:val="en-AU" w:eastAsia="zh-CN" w:bidi="th-TH"/>
        </w:rPr>
      </w:pPr>
      <w:r w:rsidRPr="00AD60A8">
        <w:rPr>
          <w:rFonts w:ascii="Times New Roman" w:eastAsia="Times New Roman" w:hAnsi="Times New Roman" w:cs="Times New Roman"/>
          <w:b/>
          <w:bCs/>
          <w:color w:val="000000"/>
          <w:sz w:val="24"/>
          <w:szCs w:val="24"/>
          <w:lang w:val="en-US" w:eastAsia="zh-CN" w:bidi="th-TH"/>
        </w:rPr>
        <w:t xml:space="preserve">MEETING </w:t>
      </w:r>
      <w:r w:rsidRPr="00DC20BE">
        <w:rPr>
          <w:rFonts w:ascii="Times New Roman" w:eastAsia="Times New Roman" w:hAnsi="Times New Roman" w:cs="Times New Roman"/>
          <w:b/>
          <w:bCs/>
          <w:color w:val="000000"/>
          <w:sz w:val="24"/>
          <w:szCs w:val="24"/>
          <w:lang w:val="en-US" w:eastAsia="zh-CN" w:bidi="th-TH"/>
        </w:rPr>
        <w:t xml:space="preserve">8 </w:t>
      </w:r>
      <w:r w:rsidRPr="00AD60A8">
        <w:rPr>
          <w:rFonts w:ascii="Times New Roman" w:eastAsia="Times New Roman" w:hAnsi="Times New Roman" w:cs="Times New Roman"/>
          <w:b/>
          <w:bCs/>
          <w:color w:val="000000"/>
          <w:sz w:val="24"/>
          <w:szCs w:val="24"/>
          <w:lang w:val="en-US" w:eastAsia="zh-CN" w:bidi="th-TH"/>
        </w:rPr>
        <w:t>MINUTES</w:t>
      </w:r>
      <w:r w:rsidR="0001488C" w:rsidRPr="0001488C">
        <w:rPr>
          <w:rFonts w:ascii="Times New Roman" w:eastAsia="Times New Roman" w:hAnsi="Times New Roman" w:cs="Times New Roman"/>
          <w:sz w:val="24"/>
          <w:szCs w:val="24"/>
          <w:lang w:val="en-AU" w:eastAsia="zh-CN" w:bidi="th-TH"/>
        </w:rPr>
        <w:t> </w:t>
      </w:r>
    </w:p>
    <w:tbl>
      <w:tblPr>
        <w:tblW w:w="898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55"/>
      </w:tblGrid>
      <w:tr w:rsidR="0001488C" w:rsidRPr="0001488C" w14:paraId="072CC7CB" w14:textId="77777777" w:rsidTr="0001488C">
        <w:trPr>
          <w:trHeight w:val="300"/>
        </w:trPr>
        <w:tc>
          <w:tcPr>
            <w:tcW w:w="2730" w:type="dxa"/>
            <w:tcBorders>
              <w:top w:val="nil"/>
              <w:left w:val="nil"/>
              <w:bottom w:val="single" w:sz="6" w:space="0" w:color="auto"/>
              <w:right w:val="nil"/>
            </w:tcBorders>
            <w:shd w:val="clear" w:color="auto" w:fill="auto"/>
            <w:hideMark/>
          </w:tcPr>
          <w:p w14:paraId="7AD2F949" w14:textId="77777777" w:rsidR="0001488C" w:rsidRPr="00927AF4" w:rsidRDefault="0001488C" w:rsidP="007B2C5D">
            <w:pPr>
              <w:spacing w:after="0" w:line="360" w:lineRule="auto"/>
              <w:textAlignment w:val="baseline"/>
              <w:rPr>
                <w:rFonts w:ascii="Times New Roman" w:eastAsia="Times New Roman" w:hAnsi="Times New Roman" w:cs="Times New Roman"/>
                <w:b/>
                <w:color w:val="2F5496"/>
                <w:sz w:val="24"/>
                <w:szCs w:val="24"/>
                <w:lang w:val="en-US" w:eastAsia="zh-CN" w:bidi="th-TH"/>
              </w:rPr>
            </w:pPr>
            <w:r w:rsidRPr="0001488C">
              <w:rPr>
                <w:rFonts w:ascii="Times New Roman" w:eastAsia="Times New Roman" w:hAnsi="Times New Roman" w:cs="Times New Roman"/>
                <w:b/>
                <w:color w:val="2F5496"/>
                <w:sz w:val="24"/>
                <w:szCs w:val="24"/>
                <w:lang w:val="en-US" w:eastAsia="zh-CN" w:bidi="th-TH"/>
              </w:rPr>
              <w:t>Date of Meeting: 09/04/2024</w:t>
            </w:r>
          </w:p>
          <w:p w14:paraId="0AB253E4" w14:textId="77777777" w:rsidR="0001488C" w:rsidRPr="0001488C" w:rsidRDefault="0001488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1488C">
              <w:rPr>
                <w:rFonts w:ascii="Times New Roman" w:eastAsia="Times New Roman" w:hAnsi="Times New Roman" w:cs="Times New Roman"/>
                <w:b/>
                <w:color w:val="2F5496"/>
                <w:sz w:val="24"/>
                <w:szCs w:val="24"/>
                <w:lang w:val="en-US" w:eastAsia="zh-CN" w:bidi="th-TH"/>
              </w:rPr>
              <w:t>Minutes Prepared By: </w:t>
            </w:r>
            <w:r w:rsidRPr="0001488C">
              <w:rPr>
                <w:rFonts w:ascii="Times New Roman" w:eastAsia="Times New Roman" w:hAnsi="Times New Roman" w:cs="Times New Roman"/>
                <w:b/>
                <w:color w:val="2F5496"/>
                <w:sz w:val="24"/>
                <w:szCs w:val="24"/>
                <w:lang w:val="en-AU" w:eastAsia="zh-CN" w:bidi="th-TH"/>
              </w:rPr>
              <w:t> </w:t>
            </w:r>
          </w:p>
          <w:p w14:paraId="35C6CDAD" w14:textId="11B59CE3" w:rsidR="0001488C" w:rsidRPr="0001488C" w:rsidRDefault="0001488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927AF4">
              <w:rPr>
                <w:rFonts w:ascii="Times New Roman" w:eastAsia="Times New Roman" w:hAnsi="Times New Roman" w:cs="Times New Roman"/>
                <w:b/>
                <w:color w:val="2F5496"/>
                <w:sz w:val="24"/>
                <w:szCs w:val="24"/>
                <w:lang w:val="en-AU" w:eastAsia="zh-CN" w:bidi="th-TH"/>
              </w:rPr>
              <w:t>Ninu Lathee</w:t>
            </w:r>
            <w:r w:rsidR="007454EB" w:rsidRPr="00927AF4">
              <w:rPr>
                <w:rFonts w:ascii="Times New Roman" w:eastAsia="Times New Roman" w:hAnsi="Times New Roman" w:cs="Times New Roman"/>
                <w:b/>
                <w:color w:val="2F5496"/>
                <w:sz w:val="24"/>
                <w:szCs w:val="24"/>
                <w:lang w:val="en-AU" w:eastAsia="zh-CN" w:bidi="th-TH"/>
              </w:rPr>
              <w:t>sh</w:t>
            </w:r>
            <w:r w:rsidRPr="0001488C">
              <w:rPr>
                <w:rFonts w:ascii="Times New Roman" w:eastAsia="Times New Roman" w:hAnsi="Times New Roman" w:cs="Times New Roman"/>
                <w:b/>
                <w:color w:val="2F5496"/>
                <w:sz w:val="24"/>
                <w:szCs w:val="24"/>
                <w:lang w:val="en-AU" w:eastAsia="zh-CN" w:bidi="th-TH"/>
              </w:rPr>
              <w:t> </w:t>
            </w:r>
            <w:r w:rsidRPr="00927AF4">
              <w:rPr>
                <w:rFonts w:ascii="Times New Roman" w:eastAsia="Times New Roman" w:hAnsi="Times New Roman" w:cs="Times New Roman"/>
                <w:b/>
                <w:i/>
                <w:color w:val="2F5496"/>
                <w:sz w:val="24"/>
                <w:szCs w:val="24"/>
                <w:lang w:val="en-AU" w:eastAsia="zh-CN" w:bidi="th-TH"/>
              </w:rPr>
              <w:t xml:space="preserve"> </w:t>
            </w:r>
            <w:r w:rsidRPr="0001488C">
              <w:rPr>
                <w:rFonts w:ascii="Times New Roman" w:eastAsia="Times New Roman" w:hAnsi="Times New Roman" w:cs="Times New Roman"/>
                <w:b/>
                <w:i/>
                <w:color w:val="2F5496"/>
                <w:sz w:val="24"/>
                <w:szCs w:val="24"/>
                <w:lang w:val="en-AU" w:eastAsia="zh-CN" w:bidi="th-TH"/>
              </w:rPr>
              <w:t> </w:t>
            </w:r>
            <w:r w:rsidRPr="0001488C">
              <w:rPr>
                <w:rFonts w:ascii="Times New Roman" w:eastAsia="Times New Roman" w:hAnsi="Times New Roman" w:cs="Times New Roman"/>
                <w:b/>
                <w:color w:val="2F5496"/>
                <w:sz w:val="24"/>
                <w:szCs w:val="24"/>
                <w:lang w:val="en-IN" w:eastAsia="zh-CN" w:bidi="th-TH"/>
              </w:rPr>
              <w:t> </w:t>
            </w:r>
            <w:r w:rsidRPr="0001488C">
              <w:rPr>
                <w:rFonts w:ascii="Times New Roman" w:eastAsia="Times New Roman" w:hAnsi="Times New Roman" w:cs="Times New Roman"/>
                <w:b/>
                <w:color w:val="2F5496"/>
                <w:sz w:val="24"/>
                <w:szCs w:val="24"/>
                <w:lang w:val="en-AU" w:eastAsia="zh-CN" w:bidi="th-TH"/>
              </w:rPr>
              <w:t> </w:t>
            </w:r>
          </w:p>
        </w:tc>
        <w:tc>
          <w:tcPr>
            <w:tcW w:w="6255" w:type="dxa"/>
            <w:tcBorders>
              <w:top w:val="nil"/>
              <w:left w:val="nil"/>
              <w:bottom w:val="single" w:sz="6" w:space="0" w:color="auto"/>
              <w:right w:val="nil"/>
            </w:tcBorders>
            <w:shd w:val="clear" w:color="auto" w:fill="auto"/>
            <w:hideMark/>
          </w:tcPr>
          <w:p w14:paraId="26CD38F2" w14:textId="77777777" w:rsidR="0001488C" w:rsidRPr="0001488C" w:rsidRDefault="0001488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1488C">
              <w:rPr>
                <w:rFonts w:ascii="Times New Roman" w:eastAsia="Times New Roman" w:hAnsi="Times New Roman" w:cs="Times New Roman"/>
                <w:b/>
                <w:color w:val="2F5496"/>
                <w:sz w:val="24"/>
                <w:szCs w:val="24"/>
                <w:lang w:val="en-US" w:eastAsia="zh-CN" w:bidi="th-TH"/>
              </w:rPr>
              <w:t>Location: Ezone North Meeting Room 203</w:t>
            </w:r>
            <w:r w:rsidRPr="0001488C">
              <w:rPr>
                <w:rFonts w:ascii="Times New Roman" w:eastAsia="Times New Roman" w:hAnsi="Times New Roman" w:cs="Times New Roman"/>
                <w:b/>
                <w:color w:val="2F5496"/>
                <w:sz w:val="24"/>
                <w:szCs w:val="24"/>
                <w:lang w:val="en-IN" w:eastAsia="zh-CN" w:bidi="th-TH"/>
              </w:rPr>
              <w:t> </w:t>
            </w:r>
            <w:r w:rsidRPr="0001488C">
              <w:rPr>
                <w:rFonts w:ascii="Times New Roman" w:eastAsia="Times New Roman" w:hAnsi="Times New Roman" w:cs="Times New Roman"/>
                <w:b/>
                <w:color w:val="2F5496"/>
                <w:sz w:val="24"/>
                <w:szCs w:val="24"/>
                <w:lang w:val="en-AU" w:eastAsia="zh-CN" w:bidi="th-TH"/>
              </w:rPr>
              <w:t> </w:t>
            </w:r>
          </w:p>
          <w:p w14:paraId="44AB7107" w14:textId="2884B6B9" w:rsidR="0001488C" w:rsidRPr="0001488C" w:rsidRDefault="0001488C" w:rsidP="007B2C5D">
            <w:pPr>
              <w:spacing w:after="0" w:line="360" w:lineRule="auto"/>
              <w:textAlignment w:val="baseline"/>
              <w:rPr>
                <w:rFonts w:ascii="Times New Roman" w:eastAsia="Times New Roman" w:hAnsi="Times New Roman" w:cs="Times New Roman"/>
                <w:b/>
                <w:color w:val="2F5496"/>
                <w:sz w:val="24"/>
                <w:szCs w:val="24"/>
                <w:lang w:val="en-AU" w:eastAsia="zh-CN" w:bidi="th-TH"/>
              </w:rPr>
            </w:pPr>
            <w:r w:rsidRPr="0001488C">
              <w:rPr>
                <w:rFonts w:ascii="Times New Roman" w:eastAsia="Times New Roman" w:hAnsi="Times New Roman" w:cs="Times New Roman"/>
                <w:b/>
                <w:color w:val="2F5496"/>
                <w:sz w:val="24"/>
                <w:szCs w:val="24"/>
                <w:lang w:val="en-US" w:eastAsia="zh-CN" w:bidi="th-TH"/>
              </w:rPr>
              <w:t>Chair: Ken Ji</w:t>
            </w:r>
            <w:r w:rsidRPr="0001488C">
              <w:rPr>
                <w:rFonts w:ascii="Times New Roman" w:eastAsia="Times New Roman" w:hAnsi="Times New Roman" w:cs="Times New Roman"/>
                <w:b/>
                <w:color w:val="2F5496"/>
                <w:sz w:val="24"/>
                <w:szCs w:val="24"/>
                <w:lang w:val="en-IN" w:eastAsia="zh-CN" w:bidi="th-TH"/>
              </w:rPr>
              <w:t> </w:t>
            </w:r>
            <w:r w:rsidRPr="0001488C">
              <w:rPr>
                <w:rFonts w:ascii="Times New Roman" w:eastAsia="Times New Roman" w:hAnsi="Times New Roman" w:cs="Times New Roman"/>
                <w:b/>
                <w:color w:val="2F5496"/>
                <w:sz w:val="24"/>
                <w:szCs w:val="24"/>
                <w:lang w:val="en-AU" w:eastAsia="zh-CN" w:bidi="th-TH"/>
              </w:rPr>
              <w:t> </w:t>
            </w:r>
          </w:p>
          <w:p w14:paraId="048F43E8" w14:textId="77777777" w:rsidR="0001488C" w:rsidRPr="0001488C" w:rsidRDefault="0001488C" w:rsidP="007B2C5D">
            <w:pPr>
              <w:spacing w:after="0" w:line="360" w:lineRule="auto"/>
              <w:textAlignment w:val="baseline"/>
              <w:rPr>
                <w:rFonts w:ascii="Times New Roman" w:eastAsia="Times New Roman" w:hAnsi="Times New Roman" w:cs="Times New Roman"/>
                <w:b/>
                <w:sz w:val="24"/>
                <w:szCs w:val="24"/>
                <w:lang w:val="en-AU" w:eastAsia="zh-CN" w:bidi="th-TH"/>
              </w:rPr>
            </w:pPr>
            <w:r w:rsidRPr="0001488C">
              <w:rPr>
                <w:rFonts w:ascii="Times New Roman" w:eastAsia="Times New Roman" w:hAnsi="Times New Roman" w:cs="Times New Roman"/>
                <w:b/>
                <w:sz w:val="24"/>
                <w:szCs w:val="24"/>
                <w:lang w:val="en-AU" w:eastAsia="zh-CN" w:bidi="th-TH"/>
              </w:rPr>
              <w:t> </w:t>
            </w:r>
          </w:p>
        </w:tc>
      </w:tr>
      <w:tr w:rsidR="0001488C" w:rsidRPr="0001488C" w14:paraId="68BF3156" w14:textId="77777777" w:rsidTr="0001488C">
        <w:trPr>
          <w:trHeight w:val="300"/>
        </w:trPr>
        <w:tc>
          <w:tcPr>
            <w:tcW w:w="898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2B92F78" w14:textId="07923C7C"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 xml:space="preserve">1. Purpose of Meeting </w:t>
            </w:r>
          </w:p>
          <w:p w14:paraId="455F013C"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To review, discuss, and enhance the project report on the Kidston Solar project Phase 1.</w:t>
            </w:r>
            <w:r w:rsidRPr="0001488C">
              <w:rPr>
                <w:rFonts w:ascii="Times New Roman" w:eastAsia="Times New Roman" w:hAnsi="Times New Roman" w:cs="Times New Roman"/>
                <w:sz w:val="24"/>
                <w:szCs w:val="24"/>
                <w:lang w:val="en-AU" w:eastAsia="zh-CN" w:bidi="th-TH"/>
              </w:rPr>
              <w:t> </w:t>
            </w:r>
          </w:p>
        </w:tc>
      </w:tr>
    </w:tbl>
    <w:p w14:paraId="09D4A895"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color w:val="000000"/>
          <w:sz w:val="24"/>
          <w:szCs w:val="24"/>
          <w:lang w:val="en-AU" w:eastAsia="zh-CN" w:bidi="th-TH"/>
        </w:rPr>
        <w:t> </w:t>
      </w:r>
      <w:r w:rsidRPr="0001488C">
        <w:rPr>
          <w:rFonts w:ascii="Times New Roman" w:eastAsia="Times New Roman" w:hAnsi="Times New Roman" w:cs="Times New Roman"/>
          <w:color w:val="000000"/>
          <w:sz w:val="24"/>
          <w:szCs w:val="24"/>
          <w:lang w:val="en-IN" w:eastAsia="zh-CN" w:bidi="th-TH"/>
        </w:rPr>
        <w:t> </w:t>
      </w:r>
      <w:r w:rsidRPr="0001488C">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8"/>
        <w:gridCol w:w="2099"/>
        <w:gridCol w:w="2167"/>
        <w:gridCol w:w="2085"/>
        <w:gridCol w:w="446"/>
      </w:tblGrid>
      <w:tr w:rsidR="0001488C" w:rsidRPr="0001488C" w14:paraId="3843D1DD" w14:textId="77777777" w:rsidTr="0001488C">
        <w:trPr>
          <w:gridAfter w:val="1"/>
          <w:wAfter w:w="480" w:type="dxa"/>
          <w:trHeight w:val="300"/>
        </w:trPr>
        <w:tc>
          <w:tcPr>
            <w:tcW w:w="897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E5404AA" w14:textId="77777777" w:rsidR="0001488C" w:rsidRPr="0001488C" w:rsidRDefault="0001488C" w:rsidP="007B2C5D">
            <w:pPr>
              <w:spacing w:after="0" w:line="360" w:lineRule="auto"/>
              <w:textAlignment w:val="baseline"/>
              <w:divId w:val="1883320719"/>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2. Attendance at Meeting  </w:t>
            </w:r>
            <w:r w:rsidRPr="0001488C">
              <w:rPr>
                <w:rFonts w:ascii="Times New Roman" w:eastAsia="Times New Roman" w:hAnsi="Times New Roman" w:cs="Times New Roman"/>
                <w:color w:val="FFFFFF"/>
                <w:sz w:val="24"/>
                <w:szCs w:val="24"/>
                <w:lang w:val="en-AU" w:eastAsia="zh-CN" w:bidi="th-TH"/>
              </w:rPr>
              <w:t> </w:t>
            </w:r>
            <w:r w:rsidRPr="0001488C">
              <w:rPr>
                <w:rFonts w:ascii="Times New Roman" w:eastAsia="Times New Roman" w:hAnsi="Times New Roman" w:cs="Times New Roman"/>
                <w:color w:val="FFFFFF"/>
                <w:sz w:val="24"/>
                <w:szCs w:val="24"/>
                <w:lang w:val="en-IN" w:eastAsia="zh-CN" w:bidi="th-TH"/>
              </w:rPr>
              <w:t> </w:t>
            </w:r>
            <w:r w:rsidRPr="0001488C">
              <w:rPr>
                <w:rFonts w:ascii="Times New Roman" w:eastAsia="Times New Roman" w:hAnsi="Times New Roman" w:cs="Times New Roman"/>
                <w:color w:val="FFFFFF"/>
                <w:sz w:val="24"/>
                <w:szCs w:val="24"/>
                <w:lang w:val="en-AU" w:eastAsia="zh-CN" w:bidi="th-TH"/>
              </w:rPr>
              <w:t> </w:t>
            </w:r>
          </w:p>
        </w:tc>
      </w:tr>
      <w:tr w:rsidR="0001488C" w:rsidRPr="0001488C" w14:paraId="7C6AC7B3"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FFFFFF"/>
            <w:hideMark/>
          </w:tcPr>
          <w:p w14:paraId="1CD6D88A"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color w:val="2F5496"/>
                <w:sz w:val="24"/>
                <w:szCs w:val="24"/>
                <w:lang w:val="en-US" w:eastAsia="zh-CN" w:bidi="th-TH"/>
              </w:rPr>
              <w:t>Name</w:t>
            </w:r>
            <w:r w:rsidRPr="0001488C">
              <w:rPr>
                <w:rFonts w:ascii="Times New Roman" w:eastAsia="Times New Roman" w:hAnsi="Times New Roman" w:cs="Times New Roman"/>
                <w:i/>
                <w:color w:val="2F5496"/>
                <w:sz w:val="24"/>
                <w:szCs w:val="24"/>
                <w:lang w:val="en-AU" w:eastAsia="zh-CN" w:bidi="th-TH"/>
              </w:rPr>
              <w:t> </w:t>
            </w:r>
            <w:r w:rsidRPr="0001488C">
              <w:rPr>
                <w:rFonts w:ascii="Times New Roman" w:eastAsia="Times New Roman" w:hAnsi="Times New Roman" w:cs="Times New Roman"/>
                <w:color w:val="2F5496"/>
                <w:sz w:val="24"/>
                <w:szCs w:val="24"/>
                <w:lang w:val="en-IN" w:eastAsia="zh-CN" w:bidi="th-TH"/>
              </w:rPr>
              <w:t> </w:t>
            </w:r>
            <w:r w:rsidRPr="0001488C">
              <w:rPr>
                <w:rFonts w:ascii="Times New Roman" w:eastAsia="Times New Roman" w:hAnsi="Times New Roman" w:cs="Times New Roman"/>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93DE405"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5661955E"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color w:val="2F5496"/>
                <w:sz w:val="24"/>
                <w:szCs w:val="24"/>
                <w:lang w:val="en-US" w:eastAsia="zh-CN" w:bidi="th-TH"/>
              </w:rPr>
              <w:t>Minutes Approval </w:t>
            </w:r>
            <w:r w:rsidRPr="0001488C">
              <w:rPr>
                <w:rFonts w:ascii="Times New Roman" w:eastAsia="Times New Roman" w:hAnsi="Times New Roman" w:cs="Times New Roman"/>
                <w:i/>
                <w:color w:val="2F5496"/>
                <w:sz w:val="24"/>
                <w:szCs w:val="24"/>
                <w:lang w:val="en-AU" w:eastAsia="zh-CN" w:bidi="th-TH"/>
              </w:rPr>
              <w:t> </w:t>
            </w:r>
            <w:r w:rsidRPr="0001488C">
              <w:rPr>
                <w:rFonts w:ascii="Times New Roman" w:eastAsia="Times New Roman" w:hAnsi="Times New Roman" w:cs="Times New Roman"/>
                <w:color w:val="2F5496"/>
                <w:sz w:val="24"/>
                <w:szCs w:val="24"/>
                <w:lang w:val="en-IN" w:eastAsia="zh-CN" w:bidi="th-TH"/>
              </w:rPr>
              <w:t> </w:t>
            </w:r>
            <w:r w:rsidRPr="0001488C">
              <w:rPr>
                <w:rFonts w:ascii="Times New Roman" w:eastAsia="Times New Roman" w:hAnsi="Times New Roman" w:cs="Times New Roman"/>
                <w:color w:val="2F5496"/>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FFFFFF"/>
            <w:hideMark/>
          </w:tcPr>
          <w:p w14:paraId="78AC133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219A15DE"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277C153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Rachel Tausem</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E479EB3"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CA01530"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YES</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2459BC50"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55306F23"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2F45A018" w14:textId="6FD85618"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Pritam Suwal Shrestha</w:t>
            </w:r>
          </w:p>
        </w:tc>
        <w:tc>
          <w:tcPr>
            <w:tcW w:w="2250" w:type="dxa"/>
            <w:tcBorders>
              <w:top w:val="single" w:sz="6" w:space="0" w:color="auto"/>
              <w:left w:val="nil"/>
              <w:bottom w:val="single" w:sz="6" w:space="0" w:color="auto"/>
              <w:right w:val="nil"/>
            </w:tcBorders>
            <w:shd w:val="clear" w:color="auto" w:fill="auto"/>
            <w:hideMark/>
          </w:tcPr>
          <w:p w14:paraId="1D1B8646"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43FADED5"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YES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0A435C16"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293E6184"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3E2485EE" w14:textId="3863F31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Ninu</w:t>
            </w:r>
            <w:r w:rsidRPr="0001488C">
              <w:rPr>
                <w:rFonts w:ascii="Times New Roman" w:eastAsia="Times New Roman" w:hAnsi="Times New Roman" w:cs="Times New Roman"/>
                <w:sz w:val="24"/>
                <w:szCs w:val="24"/>
                <w:lang w:val="en-AU" w:eastAsia="zh-CN" w:bidi="th-TH"/>
              </w:rPr>
              <w:t> Latheesh</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1A32CAB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29986EE2"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YES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7E28CBF"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5B96505B"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592FCE88"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Tatenda</w:t>
            </w:r>
            <w:r w:rsidRPr="0001488C">
              <w:rPr>
                <w:rFonts w:ascii="Times New Roman" w:eastAsia="Times New Roman" w:hAnsi="Times New Roman" w:cs="Times New Roman"/>
                <w:sz w:val="24"/>
                <w:szCs w:val="24"/>
                <w:lang w:val="en-AU" w:eastAsia="zh-CN" w:bidi="th-TH"/>
              </w:rPr>
              <w:t> Makova</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1A131F7C"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6AAB96FC"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YES</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3CC3190"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1F723281"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3095943E"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Mick Luu</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564D88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8D484BF"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YES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4BF5600A"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5867B7B9"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7B0854A7"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Ken Ji</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9A48A0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850C01C"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YES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1CE6AC2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103B62E6" w14:textId="77777777" w:rsidTr="0001488C">
        <w:trPr>
          <w:gridAfter w:val="1"/>
          <w:wAfter w:w="480" w:type="dxa"/>
          <w:trHeight w:val="300"/>
        </w:trPr>
        <w:tc>
          <w:tcPr>
            <w:tcW w:w="2235" w:type="dxa"/>
            <w:tcBorders>
              <w:top w:val="single" w:sz="6" w:space="0" w:color="auto"/>
              <w:left w:val="nil"/>
              <w:bottom w:val="single" w:sz="6" w:space="0" w:color="auto"/>
              <w:right w:val="nil"/>
            </w:tcBorders>
            <w:shd w:val="clear" w:color="auto" w:fill="auto"/>
            <w:hideMark/>
          </w:tcPr>
          <w:p w14:paraId="1E0026B3"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Nick Duplex</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6D9697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DB08653"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US" w:eastAsia="zh-CN" w:bidi="th-TH"/>
              </w:rPr>
              <w:t>YES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235" w:type="dxa"/>
            <w:tcBorders>
              <w:top w:val="single" w:sz="6" w:space="0" w:color="auto"/>
              <w:left w:val="nil"/>
              <w:bottom w:val="single" w:sz="6" w:space="0" w:color="auto"/>
              <w:right w:val="nil"/>
            </w:tcBorders>
            <w:shd w:val="clear" w:color="auto" w:fill="auto"/>
            <w:hideMark/>
          </w:tcPr>
          <w:p w14:paraId="581DF48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2F251A3C" w14:textId="77777777" w:rsidTr="0001488C">
        <w:trPr>
          <w:trHeight w:val="300"/>
        </w:trPr>
        <w:tc>
          <w:tcPr>
            <w:tcW w:w="8985" w:type="dxa"/>
            <w:gridSpan w:val="5"/>
            <w:tcBorders>
              <w:top w:val="single" w:sz="6" w:space="0" w:color="auto"/>
              <w:left w:val="single" w:sz="6" w:space="0" w:color="auto"/>
              <w:bottom w:val="single" w:sz="6" w:space="0" w:color="auto"/>
              <w:right w:val="single" w:sz="6" w:space="0" w:color="auto"/>
            </w:tcBorders>
            <w:shd w:val="clear" w:color="auto" w:fill="D9D9D9"/>
            <w:hideMark/>
          </w:tcPr>
          <w:p w14:paraId="514DC255"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3. Meeting Agenda </w:t>
            </w:r>
            <w:r w:rsidRPr="0001488C">
              <w:rPr>
                <w:rFonts w:ascii="Times New Roman" w:eastAsia="Times New Roman" w:hAnsi="Times New Roman" w:cs="Times New Roman"/>
                <w:color w:val="FFFFFF"/>
                <w:sz w:val="24"/>
                <w:szCs w:val="24"/>
                <w:lang w:val="en-AU" w:eastAsia="zh-CN" w:bidi="th-TH"/>
              </w:rPr>
              <w:t> </w:t>
            </w:r>
            <w:r w:rsidRPr="0001488C">
              <w:rPr>
                <w:rFonts w:ascii="Times New Roman" w:eastAsia="Times New Roman" w:hAnsi="Times New Roman" w:cs="Times New Roman"/>
                <w:color w:val="FFFFFF"/>
                <w:sz w:val="24"/>
                <w:szCs w:val="24"/>
                <w:lang w:val="en-IN" w:eastAsia="zh-CN" w:bidi="th-TH"/>
              </w:rPr>
              <w:t> </w:t>
            </w:r>
            <w:r w:rsidRPr="0001488C">
              <w:rPr>
                <w:rFonts w:ascii="Times New Roman" w:eastAsia="Times New Roman" w:hAnsi="Times New Roman" w:cs="Times New Roman"/>
                <w:color w:val="FFFFFF"/>
                <w:sz w:val="24"/>
                <w:szCs w:val="24"/>
                <w:lang w:val="en-AU" w:eastAsia="zh-CN" w:bidi="th-TH"/>
              </w:rPr>
              <w:t> </w:t>
            </w:r>
          </w:p>
        </w:tc>
      </w:tr>
      <w:tr w:rsidR="0001488C" w:rsidRPr="0001488C" w14:paraId="7D7D0D74" w14:textId="77777777" w:rsidTr="0001488C">
        <w:trPr>
          <w:trHeight w:val="300"/>
        </w:trPr>
        <w:tc>
          <w:tcPr>
            <w:tcW w:w="8985" w:type="dxa"/>
            <w:gridSpan w:val="5"/>
            <w:tcBorders>
              <w:top w:val="single" w:sz="6" w:space="0" w:color="auto"/>
              <w:left w:val="nil"/>
              <w:bottom w:val="single" w:sz="6" w:space="0" w:color="auto"/>
              <w:right w:val="nil"/>
            </w:tcBorders>
            <w:shd w:val="clear" w:color="auto" w:fill="auto"/>
            <w:hideMark/>
          </w:tcPr>
          <w:p w14:paraId="3D6C4417"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Comprehensive review of the current project report.</w:t>
            </w:r>
            <w:r w:rsidRPr="0001488C">
              <w:rPr>
                <w:rFonts w:ascii="Times New Roman" w:eastAsia="Times New Roman" w:hAnsi="Times New Roman" w:cs="Times New Roman"/>
                <w:sz w:val="24"/>
                <w:szCs w:val="24"/>
                <w:lang w:val="en-AU" w:eastAsia="zh-CN" w:bidi="th-TH"/>
              </w:rPr>
              <w:t> </w:t>
            </w:r>
          </w:p>
        </w:tc>
      </w:tr>
      <w:tr w:rsidR="0001488C" w:rsidRPr="0001488C" w14:paraId="041BD4DC" w14:textId="77777777" w:rsidTr="0001488C">
        <w:trPr>
          <w:trHeight w:val="300"/>
        </w:trPr>
        <w:tc>
          <w:tcPr>
            <w:tcW w:w="8985" w:type="dxa"/>
            <w:gridSpan w:val="5"/>
            <w:tcBorders>
              <w:top w:val="single" w:sz="6" w:space="0" w:color="auto"/>
              <w:left w:val="nil"/>
              <w:bottom w:val="single" w:sz="6" w:space="0" w:color="auto"/>
              <w:right w:val="nil"/>
            </w:tcBorders>
            <w:shd w:val="clear" w:color="auto" w:fill="auto"/>
            <w:hideMark/>
          </w:tcPr>
          <w:p w14:paraId="417A18F2"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Glorification and refinement of the report based on collective insights.</w:t>
            </w:r>
            <w:r w:rsidRPr="0001488C">
              <w:rPr>
                <w:rFonts w:ascii="Times New Roman" w:eastAsia="Times New Roman" w:hAnsi="Times New Roman" w:cs="Times New Roman"/>
                <w:sz w:val="24"/>
                <w:szCs w:val="24"/>
                <w:lang w:val="en-AU" w:eastAsia="zh-CN" w:bidi="th-TH"/>
              </w:rPr>
              <w:t> </w:t>
            </w:r>
          </w:p>
        </w:tc>
      </w:tr>
      <w:tr w:rsidR="0001488C" w:rsidRPr="0001488C" w14:paraId="3130E7B9" w14:textId="77777777" w:rsidTr="0001488C">
        <w:trPr>
          <w:trHeight w:val="300"/>
        </w:trPr>
        <w:tc>
          <w:tcPr>
            <w:tcW w:w="8985" w:type="dxa"/>
            <w:gridSpan w:val="5"/>
            <w:tcBorders>
              <w:top w:val="single" w:sz="6" w:space="0" w:color="auto"/>
              <w:left w:val="nil"/>
              <w:bottom w:val="single" w:sz="6" w:space="0" w:color="auto"/>
              <w:right w:val="nil"/>
            </w:tcBorders>
            <w:shd w:val="clear" w:color="auto" w:fill="auto"/>
            <w:hideMark/>
          </w:tcPr>
          <w:p w14:paraId="3AC1A056"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Distribution of tasks for the completion of the report.</w:t>
            </w:r>
            <w:r w:rsidRPr="0001488C">
              <w:rPr>
                <w:rFonts w:ascii="Times New Roman" w:eastAsia="Times New Roman" w:hAnsi="Times New Roman" w:cs="Times New Roman"/>
                <w:sz w:val="24"/>
                <w:szCs w:val="24"/>
                <w:lang w:val="en-AU" w:eastAsia="zh-CN" w:bidi="th-TH"/>
              </w:rPr>
              <w:t> </w:t>
            </w:r>
          </w:p>
        </w:tc>
      </w:tr>
    </w:tbl>
    <w:p w14:paraId="3C366DF0"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color w:val="000000"/>
          <w:sz w:val="24"/>
          <w:szCs w:val="24"/>
          <w:lang w:val="en-AU" w:eastAsia="zh-CN" w:bidi="th-TH"/>
        </w:rPr>
        <w:t>  </w:t>
      </w:r>
    </w:p>
    <w:tbl>
      <w:tblPr>
        <w:tblW w:w="8991"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30"/>
        <w:gridCol w:w="2100"/>
        <w:gridCol w:w="1440"/>
        <w:gridCol w:w="21"/>
      </w:tblGrid>
      <w:tr w:rsidR="0001488C" w:rsidRPr="0001488C" w14:paraId="017D71CF" w14:textId="77777777" w:rsidTr="00E93EA4">
        <w:trPr>
          <w:trHeight w:val="300"/>
        </w:trPr>
        <w:tc>
          <w:tcPr>
            <w:tcW w:w="8991"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F245FD7" w14:textId="77777777" w:rsidR="0001488C" w:rsidRPr="0001488C" w:rsidRDefault="0001488C" w:rsidP="007B2C5D">
            <w:pPr>
              <w:spacing w:after="0" w:line="360" w:lineRule="auto"/>
              <w:textAlignment w:val="baseline"/>
              <w:divId w:val="1933510258"/>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4. Meeting Notes, Decisions, Issues </w:t>
            </w:r>
            <w:r w:rsidRPr="0001488C">
              <w:rPr>
                <w:rFonts w:ascii="Times New Roman" w:eastAsia="Times New Roman" w:hAnsi="Times New Roman" w:cs="Times New Roman"/>
                <w:color w:val="FFFFFF"/>
                <w:sz w:val="24"/>
                <w:szCs w:val="24"/>
                <w:lang w:val="en-AU" w:eastAsia="zh-CN" w:bidi="th-TH"/>
              </w:rPr>
              <w:t> </w:t>
            </w:r>
            <w:r w:rsidRPr="0001488C">
              <w:rPr>
                <w:rFonts w:ascii="Times New Roman" w:eastAsia="Times New Roman" w:hAnsi="Times New Roman" w:cs="Times New Roman"/>
                <w:color w:val="FFFFFF"/>
                <w:sz w:val="24"/>
                <w:szCs w:val="24"/>
                <w:lang w:val="en-IN" w:eastAsia="zh-CN" w:bidi="th-TH"/>
              </w:rPr>
              <w:t> </w:t>
            </w:r>
            <w:r w:rsidRPr="0001488C">
              <w:rPr>
                <w:rFonts w:ascii="Times New Roman" w:eastAsia="Times New Roman" w:hAnsi="Times New Roman" w:cs="Times New Roman"/>
                <w:color w:val="FFFFFF"/>
                <w:sz w:val="24"/>
                <w:szCs w:val="24"/>
                <w:lang w:val="en-AU" w:eastAsia="zh-CN" w:bidi="th-TH"/>
              </w:rPr>
              <w:t> </w:t>
            </w:r>
          </w:p>
        </w:tc>
      </w:tr>
      <w:tr w:rsidR="0001488C" w:rsidRPr="0001488C" w14:paraId="0BF32A2A" w14:textId="77777777" w:rsidTr="00E93EA4">
        <w:trPr>
          <w:trHeight w:val="300"/>
        </w:trPr>
        <w:tc>
          <w:tcPr>
            <w:tcW w:w="8991" w:type="dxa"/>
            <w:gridSpan w:val="4"/>
            <w:tcBorders>
              <w:top w:val="single" w:sz="6" w:space="0" w:color="auto"/>
              <w:left w:val="nil"/>
              <w:bottom w:val="single" w:sz="6" w:space="0" w:color="auto"/>
              <w:right w:val="nil"/>
            </w:tcBorders>
            <w:shd w:val="clear" w:color="auto" w:fill="auto"/>
            <w:hideMark/>
          </w:tcPr>
          <w:p w14:paraId="4483B63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The team collectively reviewed the project report, focusing on integrating individual contributions into a cohesive document. Every sentence was scrutinized for accuracy, relevance, and impact to ensure the report's quality.</w:t>
            </w:r>
            <w:r w:rsidRPr="0001488C">
              <w:rPr>
                <w:rFonts w:ascii="Times New Roman" w:eastAsia="Times New Roman" w:hAnsi="Times New Roman" w:cs="Times New Roman"/>
                <w:sz w:val="24"/>
                <w:szCs w:val="24"/>
                <w:lang w:val="en-AU" w:eastAsia="zh-CN" w:bidi="th-TH"/>
              </w:rPr>
              <w:t> </w:t>
            </w:r>
          </w:p>
        </w:tc>
      </w:tr>
      <w:tr w:rsidR="0001488C" w:rsidRPr="0001488C" w14:paraId="0315826D" w14:textId="77777777" w:rsidTr="00E93EA4">
        <w:trPr>
          <w:trHeight w:val="300"/>
        </w:trPr>
        <w:tc>
          <w:tcPr>
            <w:tcW w:w="8991" w:type="dxa"/>
            <w:gridSpan w:val="4"/>
            <w:tcBorders>
              <w:top w:val="single" w:sz="6" w:space="0" w:color="auto"/>
              <w:left w:val="nil"/>
              <w:bottom w:val="single" w:sz="6" w:space="0" w:color="auto"/>
              <w:right w:val="nil"/>
            </w:tcBorders>
            <w:shd w:val="clear" w:color="auto" w:fill="auto"/>
            <w:hideMark/>
          </w:tcPr>
          <w:p w14:paraId="0AA550B2"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Following the review, the team identified areas needing additional work and decided to distribute tasks among members to finalize the report.</w:t>
            </w:r>
            <w:r w:rsidRPr="0001488C">
              <w:rPr>
                <w:rFonts w:ascii="Times New Roman" w:eastAsia="Times New Roman" w:hAnsi="Times New Roman" w:cs="Times New Roman"/>
                <w:sz w:val="24"/>
                <w:szCs w:val="24"/>
                <w:lang w:val="en-AU" w:eastAsia="zh-CN" w:bidi="th-TH"/>
              </w:rPr>
              <w:t> </w:t>
            </w:r>
          </w:p>
        </w:tc>
      </w:tr>
      <w:tr w:rsidR="0001488C" w:rsidRPr="0001488C" w14:paraId="0F6D1A78" w14:textId="77777777" w:rsidTr="00E93EA4">
        <w:trPr>
          <w:trHeight w:val="300"/>
        </w:trPr>
        <w:tc>
          <w:tcPr>
            <w:tcW w:w="8991" w:type="dxa"/>
            <w:gridSpan w:val="4"/>
            <w:tcBorders>
              <w:top w:val="single" w:sz="6" w:space="0" w:color="auto"/>
              <w:left w:val="nil"/>
              <w:bottom w:val="single" w:sz="6" w:space="0" w:color="auto"/>
              <w:right w:val="nil"/>
            </w:tcBorders>
            <w:shd w:val="clear" w:color="auto" w:fill="auto"/>
            <w:hideMark/>
          </w:tcPr>
          <w:p w14:paraId="6B394731"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A significant concern was the report's word count, which exceeded the requirement. Strategies for culling unnecessary content were discussed.</w:t>
            </w:r>
            <w:r w:rsidRPr="0001488C">
              <w:rPr>
                <w:rFonts w:ascii="Times New Roman" w:eastAsia="Times New Roman" w:hAnsi="Times New Roman" w:cs="Times New Roman"/>
                <w:sz w:val="24"/>
                <w:szCs w:val="24"/>
                <w:lang w:val="en-AU" w:eastAsia="zh-CN" w:bidi="th-TH"/>
              </w:rPr>
              <w:t> </w:t>
            </w:r>
          </w:p>
        </w:tc>
      </w:tr>
      <w:tr w:rsidR="0001488C" w:rsidRPr="0001488C" w14:paraId="1033166C" w14:textId="77777777" w:rsidTr="00E93EA4">
        <w:trPr>
          <w:trHeight w:val="300"/>
        </w:trPr>
        <w:tc>
          <w:tcPr>
            <w:tcW w:w="8991" w:type="dxa"/>
            <w:gridSpan w:val="4"/>
            <w:tcBorders>
              <w:top w:val="single" w:sz="6" w:space="0" w:color="auto"/>
              <w:left w:val="nil"/>
              <w:bottom w:val="single" w:sz="6" w:space="0" w:color="auto"/>
              <w:right w:val="nil"/>
            </w:tcBorders>
            <w:shd w:val="clear" w:color="auto" w:fill="auto"/>
            <w:hideMark/>
          </w:tcPr>
          <w:p w14:paraId="679D14C7"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color w:val="000000"/>
                <w:sz w:val="24"/>
                <w:szCs w:val="24"/>
                <w:shd w:val="clear" w:color="auto" w:fill="FFFFFF"/>
                <w:lang w:val="en-IN" w:eastAsia="zh-CN" w:bidi="th-TH"/>
              </w:rPr>
              <w:t>Decided on a MS teams meeting on Wednesday 09/04.</w:t>
            </w:r>
            <w:r w:rsidRPr="0001488C">
              <w:rPr>
                <w:rFonts w:ascii="Times New Roman" w:eastAsia="Times New Roman" w:hAnsi="Times New Roman" w:cs="Times New Roman"/>
                <w:color w:val="000000"/>
                <w:sz w:val="24"/>
                <w:szCs w:val="24"/>
                <w:lang w:val="en-AU" w:eastAsia="zh-CN" w:bidi="th-TH"/>
              </w:rPr>
              <w:t> </w:t>
            </w:r>
          </w:p>
        </w:tc>
      </w:tr>
      <w:tr w:rsidR="0001488C" w:rsidRPr="0001488C" w14:paraId="2BFDAA7F" w14:textId="77777777" w:rsidTr="00E93EA4">
        <w:trPr>
          <w:trHeight w:val="300"/>
        </w:trPr>
        <w:tc>
          <w:tcPr>
            <w:tcW w:w="8991" w:type="dxa"/>
            <w:gridSpan w:val="4"/>
            <w:tcBorders>
              <w:top w:val="single" w:sz="6" w:space="0" w:color="auto"/>
              <w:left w:val="nil"/>
              <w:bottom w:val="single" w:sz="6" w:space="0" w:color="auto"/>
              <w:right w:val="nil"/>
            </w:tcBorders>
            <w:shd w:val="clear" w:color="auto" w:fill="auto"/>
            <w:hideMark/>
          </w:tcPr>
          <w:p w14:paraId="2218C9A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w:t>
            </w:r>
          </w:p>
        </w:tc>
      </w:tr>
      <w:tr w:rsidR="0001488C" w:rsidRPr="0001488C" w14:paraId="6644EC36" w14:textId="77777777" w:rsidTr="00E93EA4">
        <w:trPr>
          <w:trHeight w:val="300"/>
        </w:trPr>
        <w:tc>
          <w:tcPr>
            <w:tcW w:w="897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3D8289E7"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5. Action Items   </w:t>
            </w:r>
            <w:r w:rsidRPr="0001488C">
              <w:rPr>
                <w:rFonts w:ascii="Times New Roman" w:eastAsia="Times New Roman" w:hAnsi="Times New Roman" w:cs="Times New Roman"/>
                <w:color w:val="FFFFFF"/>
                <w:sz w:val="24"/>
                <w:szCs w:val="24"/>
                <w:lang w:val="en-AU" w:eastAsia="zh-CN" w:bidi="th-TH"/>
              </w:rPr>
              <w:t> </w:t>
            </w:r>
            <w:r w:rsidRPr="0001488C">
              <w:rPr>
                <w:rFonts w:ascii="Times New Roman" w:eastAsia="Times New Roman" w:hAnsi="Times New Roman" w:cs="Times New Roman"/>
                <w:color w:val="FFFFFF"/>
                <w:sz w:val="24"/>
                <w:szCs w:val="24"/>
                <w:lang w:val="en-IN" w:eastAsia="zh-CN" w:bidi="th-TH"/>
              </w:rPr>
              <w:t> </w:t>
            </w:r>
            <w:r w:rsidRPr="0001488C">
              <w:rPr>
                <w:rFonts w:ascii="Times New Roman" w:eastAsia="Times New Roman" w:hAnsi="Times New Roman" w:cs="Times New Roman"/>
                <w:color w:val="FFFFFF"/>
                <w:sz w:val="24"/>
                <w:szCs w:val="24"/>
                <w:lang w:val="en-AU" w:eastAsia="zh-CN" w:bidi="th-TH"/>
              </w:rPr>
              <w:t> </w:t>
            </w:r>
          </w:p>
        </w:tc>
        <w:tc>
          <w:tcPr>
            <w:tcW w:w="0" w:type="auto"/>
            <w:shd w:val="clear" w:color="auto" w:fill="auto"/>
            <w:vAlign w:val="center"/>
            <w:hideMark/>
          </w:tcPr>
          <w:p w14:paraId="53F12C7F" w14:textId="77777777" w:rsidR="0001488C" w:rsidRPr="0001488C" w:rsidRDefault="0001488C" w:rsidP="007B2C5D">
            <w:pPr>
              <w:spacing w:after="0" w:line="360" w:lineRule="auto"/>
              <w:rPr>
                <w:rFonts w:ascii="Times New Roman" w:eastAsia="Times New Roman" w:hAnsi="Times New Roman" w:cs="Times New Roman"/>
                <w:sz w:val="24"/>
                <w:szCs w:val="24"/>
                <w:lang w:val="en-AU" w:eastAsia="zh-CN" w:bidi="th-TH"/>
              </w:rPr>
            </w:pPr>
          </w:p>
        </w:tc>
      </w:tr>
      <w:tr w:rsidR="0001488C" w:rsidRPr="0001488C" w14:paraId="22391F91" w14:textId="77777777" w:rsidTr="00E93EA4">
        <w:trPr>
          <w:trHeight w:val="300"/>
        </w:trPr>
        <w:tc>
          <w:tcPr>
            <w:tcW w:w="5430" w:type="dxa"/>
            <w:tcBorders>
              <w:top w:val="single" w:sz="6" w:space="0" w:color="auto"/>
              <w:left w:val="nil"/>
              <w:bottom w:val="single" w:sz="6" w:space="0" w:color="auto"/>
              <w:right w:val="nil"/>
            </w:tcBorders>
            <w:shd w:val="clear" w:color="auto" w:fill="FFFFFF"/>
            <w:hideMark/>
          </w:tcPr>
          <w:p w14:paraId="7D26B8E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Action</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FFFFFF"/>
            <w:hideMark/>
          </w:tcPr>
          <w:p w14:paraId="5190FF63"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Due Date</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FFFFFF"/>
            <w:hideMark/>
          </w:tcPr>
          <w:p w14:paraId="42A26815"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Status</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0" w:type="auto"/>
            <w:shd w:val="clear" w:color="auto" w:fill="auto"/>
            <w:vAlign w:val="center"/>
            <w:hideMark/>
          </w:tcPr>
          <w:p w14:paraId="6B7FD5C7" w14:textId="77777777" w:rsidR="0001488C" w:rsidRPr="0001488C" w:rsidRDefault="0001488C" w:rsidP="007B2C5D">
            <w:pPr>
              <w:spacing w:after="0" w:line="360" w:lineRule="auto"/>
              <w:rPr>
                <w:rFonts w:ascii="Times New Roman" w:eastAsia="Times New Roman" w:hAnsi="Times New Roman" w:cs="Times New Roman"/>
                <w:sz w:val="24"/>
                <w:szCs w:val="24"/>
                <w:lang w:val="en-AU" w:eastAsia="zh-CN" w:bidi="th-TH"/>
              </w:rPr>
            </w:pPr>
          </w:p>
        </w:tc>
      </w:tr>
      <w:tr w:rsidR="00C00387" w:rsidRPr="0001488C" w14:paraId="7C131ABF" w14:textId="77777777" w:rsidTr="00E93EA4">
        <w:trPr>
          <w:trHeight w:val="60"/>
        </w:trPr>
        <w:tc>
          <w:tcPr>
            <w:tcW w:w="5430" w:type="dxa"/>
            <w:tcBorders>
              <w:top w:val="single" w:sz="6" w:space="0" w:color="auto"/>
              <w:left w:val="nil"/>
              <w:bottom w:val="single" w:sz="6" w:space="0" w:color="auto"/>
              <w:right w:val="nil"/>
            </w:tcBorders>
            <w:shd w:val="clear" w:color="auto" w:fill="auto"/>
          </w:tcPr>
          <w:p w14:paraId="23A17734" w14:textId="48FEBFB8" w:rsidR="00C00387" w:rsidRPr="0001488C" w:rsidRDefault="00C00387" w:rsidP="00C00387">
            <w:pPr>
              <w:spacing w:after="0" w:line="360" w:lineRule="auto"/>
              <w:textAlignment w:val="baseline"/>
              <w:rPr>
                <w:rFonts w:ascii="Times New Roman" w:eastAsia="Times New Roman" w:hAnsi="Times New Roman" w:cs="Times New Roman"/>
                <w:sz w:val="24"/>
                <w:szCs w:val="24"/>
                <w:lang w:val="en-IN" w:eastAsia="zh-CN" w:bidi="th-TH"/>
              </w:rPr>
            </w:pPr>
            <w:r w:rsidRPr="0080012C">
              <w:rPr>
                <w:rFonts w:ascii="Times New Roman" w:eastAsia="Times New Roman" w:hAnsi="Times New Roman" w:cs="Times New Roman"/>
                <w:sz w:val="24"/>
                <w:szCs w:val="24"/>
                <w:lang w:val="en-AU" w:eastAsia="zh-CN" w:bidi="th-TH"/>
              </w:rPr>
              <w:t>Interview of Ben Guo </w:t>
            </w:r>
          </w:p>
        </w:tc>
        <w:tc>
          <w:tcPr>
            <w:tcW w:w="2100" w:type="dxa"/>
            <w:tcBorders>
              <w:top w:val="single" w:sz="6" w:space="0" w:color="auto"/>
              <w:left w:val="nil"/>
              <w:bottom w:val="single" w:sz="6" w:space="0" w:color="auto"/>
              <w:right w:val="nil"/>
            </w:tcBorders>
            <w:shd w:val="clear" w:color="auto" w:fill="auto"/>
          </w:tcPr>
          <w:p w14:paraId="0466DCF6" w14:textId="700DD96C" w:rsidR="00C00387" w:rsidRPr="0001488C" w:rsidRDefault="00C00387" w:rsidP="00C00387">
            <w:pPr>
              <w:spacing w:after="0" w:line="360" w:lineRule="auto"/>
              <w:textAlignment w:val="baseline"/>
              <w:rPr>
                <w:rFonts w:ascii="Times New Roman" w:eastAsia="Times New Roman" w:hAnsi="Times New Roman" w:cs="Times New Roman"/>
                <w:sz w:val="24"/>
                <w:szCs w:val="24"/>
                <w:lang w:val="en-IN" w:eastAsia="zh-CN" w:bidi="th-TH"/>
              </w:rPr>
            </w:pPr>
            <w:r w:rsidRPr="0080012C">
              <w:rPr>
                <w:rFonts w:ascii="Times New Roman" w:eastAsia="Times New Roman" w:hAnsi="Times New Roman" w:cs="Times New Roman"/>
                <w:sz w:val="24"/>
                <w:szCs w:val="24"/>
                <w:lang w:val="en-AU" w:eastAsia="zh-CN" w:bidi="th-TH"/>
              </w:rPr>
              <w:t>05/04/24 </w:t>
            </w:r>
          </w:p>
        </w:tc>
        <w:tc>
          <w:tcPr>
            <w:tcW w:w="1440" w:type="dxa"/>
            <w:tcBorders>
              <w:top w:val="single" w:sz="6" w:space="0" w:color="auto"/>
              <w:left w:val="nil"/>
              <w:bottom w:val="single" w:sz="6" w:space="0" w:color="auto"/>
              <w:right w:val="nil"/>
            </w:tcBorders>
            <w:shd w:val="clear" w:color="auto" w:fill="auto"/>
          </w:tcPr>
          <w:p w14:paraId="79377F63" w14:textId="185CF42E" w:rsidR="00C00387" w:rsidRPr="0001488C" w:rsidRDefault="00C00387" w:rsidP="00C00387">
            <w:pPr>
              <w:spacing w:after="0" w:line="360" w:lineRule="auto"/>
              <w:textAlignment w:val="baseline"/>
              <w:rPr>
                <w:rFonts w:ascii="Times New Roman" w:eastAsia="Times New Roman" w:hAnsi="Times New Roman" w:cs="Times New Roman"/>
                <w:sz w:val="24"/>
                <w:szCs w:val="24"/>
                <w:lang w:val="en-IN" w:eastAsia="zh-CN" w:bidi="th-TH"/>
              </w:rPr>
            </w:pPr>
            <w:r w:rsidRPr="0080012C">
              <w:rPr>
                <w:rFonts w:ascii="Times New Roman" w:eastAsia="Times New Roman" w:hAnsi="Times New Roman" w:cs="Times New Roman"/>
                <w:sz w:val="24"/>
                <w:szCs w:val="24"/>
                <w:lang w:val="en-AU" w:eastAsia="zh-CN" w:bidi="th-TH"/>
              </w:rPr>
              <w:t>Complete </w:t>
            </w:r>
          </w:p>
        </w:tc>
        <w:tc>
          <w:tcPr>
            <w:tcW w:w="0" w:type="auto"/>
            <w:shd w:val="clear" w:color="auto" w:fill="auto"/>
            <w:vAlign w:val="center"/>
          </w:tcPr>
          <w:p w14:paraId="611EF7BE" w14:textId="77777777" w:rsidR="00C00387" w:rsidRPr="0001488C" w:rsidRDefault="00C00387" w:rsidP="00C00387">
            <w:pPr>
              <w:spacing w:after="0" w:line="360" w:lineRule="auto"/>
              <w:rPr>
                <w:rFonts w:ascii="Times New Roman" w:eastAsia="Times New Roman" w:hAnsi="Times New Roman" w:cs="Times New Roman"/>
                <w:sz w:val="24"/>
                <w:szCs w:val="24"/>
                <w:lang w:val="en-AU" w:eastAsia="zh-CN" w:bidi="th-TH"/>
              </w:rPr>
            </w:pPr>
          </w:p>
        </w:tc>
      </w:tr>
      <w:tr w:rsidR="0001488C" w:rsidRPr="0001488C" w14:paraId="19D337D6" w14:textId="77777777" w:rsidTr="00E93EA4">
        <w:trPr>
          <w:trHeight w:val="60"/>
        </w:trPr>
        <w:tc>
          <w:tcPr>
            <w:tcW w:w="5430" w:type="dxa"/>
            <w:tcBorders>
              <w:top w:val="single" w:sz="6" w:space="0" w:color="auto"/>
              <w:left w:val="nil"/>
              <w:bottom w:val="single" w:sz="6" w:space="0" w:color="auto"/>
              <w:right w:val="nil"/>
            </w:tcBorders>
            <w:shd w:val="clear" w:color="auto" w:fill="auto"/>
            <w:hideMark/>
          </w:tcPr>
          <w:p w14:paraId="047CC34A"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Finalize the Project Report</w:t>
            </w:r>
            <w:r w:rsidRPr="0001488C">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auto"/>
            <w:hideMark/>
          </w:tcPr>
          <w:p w14:paraId="415C978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12-04-2024</w:t>
            </w:r>
            <w:r w:rsidRPr="0001488C">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auto"/>
            <w:hideMark/>
          </w:tcPr>
          <w:p w14:paraId="182E890A"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In progress</w:t>
            </w:r>
            <w:r w:rsidRPr="0001488C">
              <w:rPr>
                <w:rFonts w:ascii="Times New Roman" w:eastAsia="Times New Roman" w:hAnsi="Times New Roman" w:cs="Times New Roman"/>
                <w:sz w:val="24"/>
                <w:szCs w:val="24"/>
                <w:lang w:val="en-AU" w:eastAsia="zh-CN" w:bidi="th-TH"/>
              </w:rPr>
              <w:t> </w:t>
            </w:r>
          </w:p>
        </w:tc>
        <w:tc>
          <w:tcPr>
            <w:tcW w:w="0" w:type="auto"/>
            <w:shd w:val="clear" w:color="auto" w:fill="auto"/>
            <w:vAlign w:val="center"/>
            <w:hideMark/>
          </w:tcPr>
          <w:p w14:paraId="4C4BFA6E" w14:textId="77777777" w:rsidR="0001488C" w:rsidRPr="0001488C" w:rsidRDefault="0001488C" w:rsidP="007B2C5D">
            <w:pPr>
              <w:spacing w:after="0" w:line="360" w:lineRule="auto"/>
              <w:rPr>
                <w:rFonts w:ascii="Times New Roman" w:eastAsia="Times New Roman" w:hAnsi="Times New Roman" w:cs="Times New Roman"/>
                <w:sz w:val="24"/>
                <w:szCs w:val="24"/>
                <w:lang w:val="en-AU" w:eastAsia="zh-CN" w:bidi="th-TH"/>
              </w:rPr>
            </w:pPr>
          </w:p>
        </w:tc>
      </w:tr>
      <w:tr w:rsidR="0001488C" w:rsidRPr="0001488C" w14:paraId="76E447D7" w14:textId="77777777" w:rsidTr="00E93EA4">
        <w:trPr>
          <w:trHeight w:val="300"/>
        </w:trPr>
        <w:tc>
          <w:tcPr>
            <w:tcW w:w="5430" w:type="dxa"/>
            <w:tcBorders>
              <w:top w:val="single" w:sz="6" w:space="0" w:color="auto"/>
              <w:left w:val="nil"/>
              <w:bottom w:val="single" w:sz="6" w:space="0" w:color="auto"/>
              <w:right w:val="nil"/>
            </w:tcBorders>
            <w:shd w:val="clear" w:color="auto" w:fill="auto"/>
            <w:hideMark/>
          </w:tcPr>
          <w:p w14:paraId="5711D978" w14:textId="43BDBB9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 xml:space="preserve">Finish the distributed </w:t>
            </w:r>
            <w:r w:rsidR="00C00387" w:rsidRPr="0001488C">
              <w:rPr>
                <w:rFonts w:ascii="Times New Roman" w:eastAsia="Times New Roman" w:hAnsi="Times New Roman" w:cs="Times New Roman"/>
                <w:sz w:val="24"/>
                <w:szCs w:val="24"/>
                <w:lang w:val="en-IN" w:eastAsia="zh-CN" w:bidi="th-TH"/>
              </w:rPr>
              <w:t>task</w:t>
            </w:r>
            <w:r w:rsidR="00F91EC6">
              <w:rPr>
                <w:rFonts w:ascii="Times New Roman" w:eastAsia="Times New Roman" w:hAnsi="Times New Roman" w:cs="Times New Roman"/>
                <w:sz w:val="24"/>
                <w:szCs w:val="24"/>
                <w:lang w:val="en-IN" w:eastAsia="zh-CN" w:bidi="th-TH"/>
              </w:rPr>
              <w:t>s</w:t>
            </w:r>
            <w:r w:rsidRPr="0001488C">
              <w:rPr>
                <w:rFonts w:ascii="Times New Roman" w:eastAsia="Times New Roman" w:hAnsi="Times New Roman" w:cs="Times New Roman"/>
                <w:sz w:val="24"/>
                <w:szCs w:val="24"/>
                <w:lang w:val="en-AU" w:eastAsia="zh-CN" w:bidi="th-TH"/>
              </w:rPr>
              <w:t> </w:t>
            </w:r>
          </w:p>
        </w:tc>
        <w:tc>
          <w:tcPr>
            <w:tcW w:w="2100" w:type="dxa"/>
            <w:tcBorders>
              <w:top w:val="single" w:sz="6" w:space="0" w:color="auto"/>
              <w:left w:val="nil"/>
              <w:bottom w:val="single" w:sz="6" w:space="0" w:color="auto"/>
              <w:right w:val="nil"/>
            </w:tcBorders>
            <w:shd w:val="clear" w:color="auto" w:fill="auto"/>
            <w:hideMark/>
          </w:tcPr>
          <w:p w14:paraId="62D0AA6E"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10-04-2024</w:t>
            </w:r>
            <w:r w:rsidRPr="0001488C">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auto"/>
            <w:hideMark/>
          </w:tcPr>
          <w:p w14:paraId="7A2735FE"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In progress</w:t>
            </w:r>
            <w:r w:rsidRPr="0001488C">
              <w:rPr>
                <w:rFonts w:ascii="Times New Roman" w:eastAsia="Times New Roman" w:hAnsi="Times New Roman" w:cs="Times New Roman"/>
                <w:sz w:val="24"/>
                <w:szCs w:val="24"/>
                <w:lang w:val="en-AU" w:eastAsia="zh-CN" w:bidi="th-TH"/>
              </w:rPr>
              <w:t> </w:t>
            </w:r>
          </w:p>
        </w:tc>
        <w:tc>
          <w:tcPr>
            <w:tcW w:w="0" w:type="auto"/>
            <w:shd w:val="clear" w:color="auto" w:fill="auto"/>
            <w:vAlign w:val="center"/>
            <w:hideMark/>
          </w:tcPr>
          <w:p w14:paraId="4D4F5107" w14:textId="77777777" w:rsidR="0001488C" w:rsidRPr="0001488C" w:rsidRDefault="0001488C" w:rsidP="007B2C5D">
            <w:pPr>
              <w:spacing w:after="0" w:line="360" w:lineRule="auto"/>
              <w:rPr>
                <w:rFonts w:ascii="Times New Roman" w:eastAsia="Times New Roman" w:hAnsi="Times New Roman" w:cs="Times New Roman"/>
                <w:sz w:val="24"/>
                <w:szCs w:val="24"/>
                <w:lang w:val="en-AU" w:eastAsia="zh-CN" w:bidi="th-TH"/>
              </w:rPr>
            </w:pPr>
          </w:p>
        </w:tc>
      </w:tr>
    </w:tbl>
    <w:p w14:paraId="2B4D3508" w14:textId="77777777" w:rsidR="0001488C" w:rsidRPr="0001488C" w:rsidRDefault="0001488C" w:rsidP="007B2C5D">
      <w:pPr>
        <w:shd w:val="clear" w:color="auto" w:fill="FFFFFF"/>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290"/>
        <w:gridCol w:w="1260"/>
        <w:gridCol w:w="1260"/>
        <w:gridCol w:w="1260"/>
        <w:gridCol w:w="1260"/>
        <w:gridCol w:w="1320"/>
      </w:tblGrid>
      <w:tr w:rsidR="0001488C" w:rsidRPr="0001488C" w14:paraId="0D2DA832" w14:textId="77777777" w:rsidTr="0001488C">
        <w:trPr>
          <w:trHeight w:val="300"/>
        </w:trPr>
        <w:tc>
          <w:tcPr>
            <w:tcW w:w="891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4BF83C49" w14:textId="77777777" w:rsidR="0001488C" w:rsidRPr="0001488C" w:rsidRDefault="0001488C" w:rsidP="007B2C5D">
            <w:pPr>
              <w:spacing w:after="0" w:line="360" w:lineRule="auto"/>
              <w:textAlignment w:val="baseline"/>
              <w:divId w:val="2024941736"/>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color w:val="FFFFFF"/>
                <w:sz w:val="24"/>
                <w:szCs w:val="24"/>
                <w:lang w:val="en-US" w:eastAsia="zh-CN" w:bidi="th-TH"/>
              </w:rPr>
              <w:t>6. Next Meeting</w:t>
            </w:r>
            <w:r w:rsidRPr="0001488C">
              <w:rPr>
                <w:rFonts w:ascii="Times New Roman" w:eastAsia="Times New Roman" w:hAnsi="Times New Roman" w:cs="Times New Roman"/>
                <w:color w:val="FFFFFF"/>
                <w:sz w:val="24"/>
                <w:szCs w:val="24"/>
                <w:lang w:val="en-AU" w:eastAsia="zh-CN" w:bidi="th-TH"/>
              </w:rPr>
              <w:t> </w:t>
            </w:r>
            <w:r w:rsidRPr="0001488C">
              <w:rPr>
                <w:rFonts w:ascii="Times New Roman" w:eastAsia="Times New Roman" w:hAnsi="Times New Roman" w:cs="Times New Roman"/>
                <w:color w:val="FFFFFF"/>
                <w:sz w:val="24"/>
                <w:szCs w:val="24"/>
                <w:lang w:val="en-IN" w:eastAsia="zh-CN" w:bidi="th-TH"/>
              </w:rPr>
              <w:t> </w:t>
            </w:r>
            <w:r w:rsidRPr="0001488C">
              <w:rPr>
                <w:rFonts w:ascii="Times New Roman" w:eastAsia="Times New Roman" w:hAnsi="Times New Roman" w:cs="Times New Roman"/>
                <w:color w:val="FFFFFF"/>
                <w:sz w:val="24"/>
                <w:szCs w:val="24"/>
                <w:lang w:val="en-AU" w:eastAsia="zh-CN" w:bidi="th-TH"/>
              </w:rPr>
              <w:t> </w:t>
            </w:r>
          </w:p>
        </w:tc>
      </w:tr>
      <w:tr w:rsidR="0001488C" w:rsidRPr="0001488C" w14:paraId="32A6AAA7" w14:textId="77777777" w:rsidTr="0001488C">
        <w:trPr>
          <w:trHeight w:val="225"/>
        </w:trPr>
        <w:tc>
          <w:tcPr>
            <w:tcW w:w="255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2B9A3A51"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Date:  </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6BBF916"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10/04/24</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044F9BA9"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Time:  </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D134DA0"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8PM</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6895EBE8"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Location:  </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5A881BFD"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Online (MS Teams)</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r>
      <w:tr w:rsidR="0001488C" w:rsidRPr="0001488C" w14:paraId="066C0A09" w14:textId="77777777" w:rsidTr="0001488C">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FFFFFF"/>
            <w:hideMark/>
          </w:tcPr>
          <w:p w14:paraId="3EED982B" w14:textId="77777777"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i/>
                <w:sz w:val="24"/>
                <w:szCs w:val="24"/>
                <w:lang w:val="en-US" w:eastAsia="zh-CN" w:bidi="th-TH"/>
              </w:rPr>
              <w:t>Agenda:  </w:t>
            </w:r>
            <w:r w:rsidRPr="0001488C">
              <w:rPr>
                <w:rFonts w:ascii="Times New Roman" w:eastAsia="Times New Roman" w:hAnsi="Times New Roman" w:cs="Times New Roman"/>
                <w:sz w:val="24"/>
                <w:szCs w:val="24"/>
                <w:lang w:val="en-AU" w:eastAsia="zh-CN" w:bidi="th-TH"/>
              </w:rPr>
              <w:t> </w:t>
            </w:r>
            <w:r w:rsidRPr="0001488C">
              <w:rPr>
                <w:rFonts w:ascii="Times New Roman" w:eastAsia="Times New Roman" w:hAnsi="Times New Roman" w:cs="Times New Roman"/>
                <w:sz w:val="24"/>
                <w:szCs w:val="24"/>
                <w:lang w:val="en-IN" w:eastAsia="zh-CN" w:bidi="th-TH"/>
              </w:rPr>
              <w:t> </w:t>
            </w:r>
            <w:r w:rsidRPr="0001488C">
              <w:rPr>
                <w:rFonts w:ascii="Times New Roman" w:eastAsia="Times New Roman" w:hAnsi="Times New Roman" w:cs="Times New Roman"/>
                <w:sz w:val="24"/>
                <w:szCs w:val="24"/>
                <w:lang w:val="en-AU" w:eastAsia="zh-CN" w:bidi="th-TH"/>
              </w:rPr>
              <w:t> </w:t>
            </w:r>
          </w:p>
        </w:tc>
        <w:tc>
          <w:tcPr>
            <w:tcW w:w="765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BF378BF" w14:textId="651C708E" w:rsidR="0001488C"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AU" w:eastAsia="zh-CN" w:bidi="th-TH"/>
              </w:rPr>
              <w:t> Final touch-up for the report </w:t>
            </w:r>
            <w:r w:rsidR="00927AF4">
              <w:rPr>
                <w:rFonts w:ascii="Times New Roman" w:eastAsia="Times New Roman" w:hAnsi="Times New Roman" w:cs="Times New Roman"/>
                <w:sz w:val="24"/>
                <w:szCs w:val="24"/>
                <w:lang w:val="en-AU" w:eastAsia="zh-CN" w:bidi="th-TH"/>
              </w:rPr>
              <w:t>and report submission</w:t>
            </w:r>
          </w:p>
        </w:tc>
      </w:tr>
    </w:tbl>
    <w:p w14:paraId="6306062C" w14:textId="0D033785" w:rsidR="00E93EA4" w:rsidRPr="0001488C" w:rsidRDefault="0001488C" w:rsidP="007B2C5D">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color w:val="000000"/>
          <w:sz w:val="24"/>
          <w:szCs w:val="24"/>
          <w:lang w:val="en-IN" w:eastAsia="zh-CN" w:bidi="th-TH"/>
        </w:rPr>
        <w:t> </w:t>
      </w:r>
      <w:r w:rsidRPr="0001488C">
        <w:rPr>
          <w:rFonts w:ascii="Times New Roman" w:eastAsia="Times New Roman" w:hAnsi="Times New Roman" w:cs="Times New Roman"/>
          <w:color w:val="000000"/>
          <w:sz w:val="24"/>
          <w:szCs w:val="24"/>
          <w:lang w:val="en-AU" w:eastAsia="zh-CN" w:bidi="th-TH"/>
        </w:rPr>
        <w:t> </w:t>
      </w:r>
    </w:p>
    <w:p w14:paraId="11EECE58" w14:textId="6644A833" w:rsidR="0001488C" w:rsidRPr="0001488C" w:rsidRDefault="0001488C"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b/>
          <w:sz w:val="24"/>
          <w:szCs w:val="24"/>
          <w:lang w:val="en-IN" w:eastAsia="zh-CN" w:bidi="th-TH"/>
        </w:rPr>
        <w:t>Post</w:t>
      </w:r>
      <w:r w:rsidR="00367427">
        <w:rPr>
          <w:rFonts w:ascii="Times New Roman" w:eastAsia="Times New Roman" w:hAnsi="Times New Roman" w:cs="Times New Roman"/>
          <w:b/>
          <w:sz w:val="24"/>
          <w:szCs w:val="24"/>
          <w:lang w:val="en-IN" w:eastAsia="zh-CN" w:bidi="th-TH"/>
        </w:rPr>
        <w:t xml:space="preserve"> </w:t>
      </w:r>
      <w:r w:rsidRPr="0001488C">
        <w:rPr>
          <w:rFonts w:ascii="Times New Roman" w:eastAsia="Times New Roman" w:hAnsi="Times New Roman" w:cs="Times New Roman"/>
          <w:b/>
          <w:sz w:val="24"/>
          <w:szCs w:val="24"/>
          <w:lang w:val="en-IN" w:eastAsia="zh-CN" w:bidi="th-TH"/>
        </w:rPr>
        <w:t>Meeting Team Reflection</w:t>
      </w:r>
      <w:r w:rsidRPr="0001488C">
        <w:rPr>
          <w:rFonts w:ascii="Times New Roman" w:eastAsia="Times New Roman" w:hAnsi="Times New Roman" w:cs="Times New Roman"/>
          <w:sz w:val="24"/>
          <w:szCs w:val="24"/>
          <w:lang w:val="en-AU" w:eastAsia="zh-CN" w:bidi="th-TH"/>
        </w:rPr>
        <w:t> </w:t>
      </w:r>
    </w:p>
    <w:p w14:paraId="116ED180" w14:textId="77777777" w:rsidR="0001488C" w:rsidRPr="0001488C" w:rsidRDefault="0001488C" w:rsidP="00DC20BE">
      <w:pPr>
        <w:spacing w:after="0" w:line="360" w:lineRule="auto"/>
        <w:jc w:val="both"/>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In our recent team meeting held on 09/04/2024, we collectively delved into the comprehensive review and refinement of our project report on the Kidston Solar Project Phase 1. This session was pivotal, enabling us to merge individual insights into a unified document that accurately reflects our research and analysis. The meticulous scrutiny of each sentence for its accuracy, relevance, and impact significantly elevated the quality of our report. Although we encountered a challenge with the report's word count exceeding our target, our discussions led to strategic decisions on content culling to meet requirements without compromising the report’s integrity. Additionally, the meeting’s outcome saw a redistribution of tasks to address areas needing further enhancement. Our decision to convene an MS Teams meeting on the following day underscores our commitment to the project's timely and efficient completion. This meeting not only solidified our teamwork and collaborative spirit but also marked a significant step towards our goal, leaving us more confident in our project's direction and our ability to meet the upcoming deadline.</w:t>
      </w:r>
      <w:r w:rsidRPr="0001488C">
        <w:rPr>
          <w:rFonts w:ascii="Times New Roman" w:eastAsia="Times New Roman" w:hAnsi="Times New Roman" w:cs="Times New Roman"/>
          <w:sz w:val="24"/>
          <w:szCs w:val="24"/>
          <w:lang w:val="en-AU" w:eastAsia="zh-CN" w:bidi="th-TH"/>
        </w:rPr>
        <w:t> </w:t>
      </w:r>
    </w:p>
    <w:p w14:paraId="03E2B332" w14:textId="77777777" w:rsidR="009521A7" w:rsidRDefault="009521A7" w:rsidP="4B87640D">
      <w:pPr>
        <w:jc w:val="both"/>
        <w:rPr>
          <w:rFonts w:asciiTheme="majorBidi" w:hAnsiTheme="majorBidi" w:cstheme="majorBidi"/>
          <w:lang w:val="en-AU"/>
        </w:rPr>
      </w:pPr>
    </w:p>
    <w:p w14:paraId="51DAA383" w14:textId="77777777" w:rsidR="009A1083" w:rsidRDefault="009A1083" w:rsidP="4B87640D">
      <w:pPr>
        <w:jc w:val="both"/>
        <w:rPr>
          <w:rFonts w:asciiTheme="majorBidi" w:hAnsiTheme="majorBidi" w:cstheme="majorBidi"/>
          <w:lang w:val="en-AU"/>
        </w:rPr>
      </w:pPr>
    </w:p>
    <w:p w14:paraId="13EDBA7B" w14:textId="77777777" w:rsidR="009A1083" w:rsidRDefault="009A1083" w:rsidP="4B87640D">
      <w:pPr>
        <w:jc w:val="both"/>
        <w:rPr>
          <w:rFonts w:asciiTheme="majorBidi" w:hAnsiTheme="majorBidi" w:cstheme="majorBidi"/>
          <w:lang w:val="en-AU"/>
        </w:rPr>
      </w:pPr>
    </w:p>
    <w:p w14:paraId="046CC34B" w14:textId="77777777" w:rsidR="009A1083" w:rsidRDefault="009A1083" w:rsidP="4B87640D">
      <w:pPr>
        <w:jc w:val="both"/>
        <w:rPr>
          <w:rFonts w:asciiTheme="majorBidi" w:hAnsiTheme="majorBidi" w:cstheme="majorBidi"/>
          <w:lang w:val="en-AU"/>
        </w:rPr>
      </w:pPr>
    </w:p>
    <w:p w14:paraId="38DE66A8" w14:textId="77777777" w:rsidR="006E6723" w:rsidRDefault="006E6723" w:rsidP="4B87640D">
      <w:pPr>
        <w:jc w:val="both"/>
        <w:rPr>
          <w:rFonts w:asciiTheme="majorBidi" w:hAnsiTheme="majorBidi" w:cstheme="majorBidi"/>
          <w:lang w:val="en-AU"/>
        </w:rPr>
      </w:pPr>
    </w:p>
    <w:p w14:paraId="128282B0" w14:textId="77777777" w:rsidR="006E6723" w:rsidRDefault="006E6723" w:rsidP="4B87640D">
      <w:pPr>
        <w:jc w:val="both"/>
        <w:rPr>
          <w:rFonts w:asciiTheme="majorBidi" w:hAnsiTheme="majorBidi" w:cstheme="majorBidi"/>
          <w:lang w:val="en-AU"/>
        </w:rPr>
      </w:pPr>
    </w:p>
    <w:p w14:paraId="6DEC385D" w14:textId="77777777" w:rsidR="0026420A" w:rsidRDefault="0026420A" w:rsidP="4B87640D">
      <w:pPr>
        <w:jc w:val="both"/>
        <w:rPr>
          <w:rFonts w:asciiTheme="majorBidi" w:hAnsiTheme="majorBidi" w:cstheme="majorBidi"/>
          <w:lang w:val="en-AU"/>
        </w:rPr>
      </w:pPr>
    </w:p>
    <w:p w14:paraId="6CC4836B" w14:textId="77777777" w:rsidR="0026420A" w:rsidRDefault="0026420A" w:rsidP="4B87640D">
      <w:pPr>
        <w:jc w:val="both"/>
        <w:rPr>
          <w:rFonts w:asciiTheme="majorBidi" w:hAnsiTheme="majorBidi" w:cstheme="majorBidi"/>
          <w:lang w:val="en-AU"/>
        </w:rPr>
      </w:pPr>
    </w:p>
    <w:p w14:paraId="3EF5AA56" w14:textId="28146943" w:rsidR="006E6723" w:rsidRPr="00DC20BE" w:rsidRDefault="006E6723" w:rsidP="007B2C5D">
      <w:pPr>
        <w:spacing w:after="0" w:line="360" w:lineRule="auto"/>
        <w:textAlignment w:val="baseline"/>
        <w:rPr>
          <w:rFonts w:ascii="Times New Roman" w:eastAsia="Times New Roman" w:hAnsi="Times New Roman" w:cs="Times New Roman"/>
          <w:b/>
          <w:color w:val="000000"/>
          <w:sz w:val="24"/>
          <w:szCs w:val="24"/>
          <w:lang w:val="en-US" w:eastAsia="zh-CN" w:bidi="th-TH"/>
        </w:rPr>
      </w:pPr>
      <w:r w:rsidRPr="00AD60A8">
        <w:rPr>
          <w:rFonts w:ascii="Times New Roman" w:eastAsia="Times New Roman" w:hAnsi="Times New Roman" w:cs="Times New Roman"/>
          <w:b/>
          <w:bCs/>
          <w:color w:val="000000"/>
          <w:sz w:val="24"/>
          <w:szCs w:val="24"/>
          <w:lang w:val="en-US" w:eastAsia="zh-CN" w:bidi="th-TH"/>
        </w:rPr>
        <w:t xml:space="preserve">MEETING </w:t>
      </w:r>
      <w:r>
        <w:rPr>
          <w:rFonts w:ascii="Times New Roman" w:eastAsia="Times New Roman" w:hAnsi="Times New Roman" w:cs="Times New Roman"/>
          <w:b/>
          <w:bCs/>
          <w:color w:val="000000"/>
          <w:sz w:val="24"/>
          <w:szCs w:val="24"/>
          <w:lang w:val="en-US" w:eastAsia="zh-CN" w:bidi="th-TH"/>
        </w:rPr>
        <w:t>9</w:t>
      </w:r>
      <w:r w:rsidRPr="00DC20BE">
        <w:rPr>
          <w:rFonts w:ascii="Times New Roman" w:eastAsia="Times New Roman" w:hAnsi="Times New Roman" w:cs="Times New Roman"/>
          <w:b/>
          <w:bCs/>
          <w:color w:val="000000"/>
          <w:sz w:val="24"/>
          <w:szCs w:val="24"/>
          <w:lang w:val="en-US" w:eastAsia="zh-CN" w:bidi="th-TH"/>
        </w:rPr>
        <w:t xml:space="preserve"> </w:t>
      </w:r>
      <w:r w:rsidRPr="00AD60A8">
        <w:rPr>
          <w:rFonts w:ascii="Times New Roman" w:eastAsia="Times New Roman" w:hAnsi="Times New Roman" w:cs="Times New Roman"/>
          <w:b/>
          <w:bCs/>
          <w:color w:val="000000"/>
          <w:sz w:val="24"/>
          <w:szCs w:val="24"/>
          <w:lang w:val="en-US" w:eastAsia="zh-CN" w:bidi="th-TH"/>
        </w:rPr>
        <w:t>MINUTES</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0"/>
        <w:gridCol w:w="6270"/>
      </w:tblGrid>
      <w:tr w:rsidR="00415205" w:rsidRPr="00415205" w14:paraId="0F8A9919" w14:textId="77777777" w:rsidTr="00415205">
        <w:trPr>
          <w:trHeight w:val="300"/>
        </w:trPr>
        <w:tc>
          <w:tcPr>
            <w:tcW w:w="2730" w:type="dxa"/>
            <w:tcBorders>
              <w:top w:val="nil"/>
              <w:left w:val="nil"/>
              <w:bottom w:val="single" w:sz="6" w:space="0" w:color="auto"/>
              <w:right w:val="nil"/>
            </w:tcBorders>
            <w:shd w:val="clear" w:color="auto" w:fill="auto"/>
            <w:hideMark/>
          </w:tcPr>
          <w:p w14:paraId="0C37B4FF" w14:textId="77777777" w:rsidR="00415205" w:rsidRPr="00415205" w:rsidRDefault="00415205" w:rsidP="007B2C5D">
            <w:pPr>
              <w:spacing w:after="0" w:line="360" w:lineRule="auto"/>
              <w:textAlignment w:val="baseline"/>
              <w:rPr>
                <w:rFonts w:ascii="Times New Roman" w:eastAsia="Times New Roman" w:hAnsi="Times New Roman" w:cs="Times New Roman"/>
                <w:b/>
                <w:bCs/>
                <w:i/>
                <w:iCs/>
                <w:color w:val="2F5496"/>
                <w:sz w:val="24"/>
                <w:szCs w:val="24"/>
                <w:lang w:val="en-AU" w:eastAsia="zh-CN" w:bidi="th-TH"/>
              </w:rPr>
            </w:pPr>
            <w:r w:rsidRPr="00415205">
              <w:rPr>
                <w:rFonts w:ascii="Times New Roman" w:eastAsia="Times New Roman" w:hAnsi="Times New Roman" w:cs="Times New Roman"/>
                <w:b/>
                <w:bCs/>
                <w:color w:val="2F5496"/>
                <w:sz w:val="24"/>
                <w:szCs w:val="24"/>
                <w:lang w:val="en-US" w:eastAsia="zh-CN" w:bidi="th-TH"/>
              </w:rPr>
              <w:t xml:space="preserve">Date of Meeting: </w:t>
            </w:r>
            <w:r w:rsidRPr="00415205">
              <w:rPr>
                <w:rFonts w:ascii="Times New Roman" w:eastAsia="Times New Roman" w:hAnsi="Times New Roman" w:cs="Times New Roman"/>
                <w:b/>
                <w:bCs/>
                <w:i/>
                <w:iCs/>
                <w:color w:val="2F5496"/>
                <w:sz w:val="24"/>
                <w:szCs w:val="24"/>
                <w:lang w:val="en-AU" w:eastAsia="zh-CN" w:bidi="th-TH"/>
              </w:rPr>
              <w:t> </w:t>
            </w:r>
            <w:r w:rsidRPr="00415205">
              <w:rPr>
                <w:rFonts w:ascii="Times New Roman" w:eastAsia="Times New Roman" w:hAnsi="Times New Roman" w:cs="Times New Roman"/>
                <w:b/>
                <w:bCs/>
                <w:i/>
                <w:iCs/>
                <w:color w:val="2F5496"/>
                <w:sz w:val="24"/>
                <w:szCs w:val="24"/>
                <w:lang w:val="en-AU" w:eastAsia="zh-CN" w:bidi="th-TH"/>
              </w:rPr>
              <w:br/>
            </w:r>
            <w:r w:rsidRPr="00415205">
              <w:rPr>
                <w:rFonts w:ascii="Times New Roman" w:eastAsia="Times New Roman" w:hAnsi="Times New Roman" w:cs="Times New Roman"/>
                <w:b/>
                <w:bCs/>
                <w:color w:val="2F5496"/>
                <w:sz w:val="24"/>
                <w:szCs w:val="24"/>
                <w:lang w:val="en-US" w:eastAsia="zh-CN" w:bidi="th-TH"/>
              </w:rPr>
              <w:t>14/04/2024</w:t>
            </w:r>
            <w:r w:rsidRPr="00415205">
              <w:rPr>
                <w:rFonts w:ascii="Times New Roman" w:eastAsia="Times New Roman" w:hAnsi="Times New Roman" w:cs="Times New Roman"/>
                <w:b/>
                <w:bCs/>
                <w:i/>
                <w:iCs/>
                <w:color w:val="2F5496"/>
                <w:sz w:val="24"/>
                <w:szCs w:val="24"/>
                <w:lang w:val="en-AU" w:eastAsia="zh-CN" w:bidi="th-TH"/>
              </w:rPr>
              <w:t> </w:t>
            </w:r>
          </w:p>
        </w:tc>
        <w:tc>
          <w:tcPr>
            <w:tcW w:w="6270" w:type="dxa"/>
            <w:tcBorders>
              <w:top w:val="nil"/>
              <w:left w:val="nil"/>
              <w:bottom w:val="single" w:sz="6" w:space="0" w:color="auto"/>
              <w:right w:val="nil"/>
            </w:tcBorders>
            <w:shd w:val="clear" w:color="auto" w:fill="auto"/>
            <w:hideMark/>
          </w:tcPr>
          <w:p w14:paraId="5027523C" w14:textId="77777777" w:rsidR="00415205" w:rsidRPr="00415205" w:rsidRDefault="00415205" w:rsidP="007B2C5D">
            <w:pPr>
              <w:spacing w:after="0" w:line="360" w:lineRule="auto"/>
              <w:textAlignment w:val="baseline"/>
              <w:rPr>
                <w:rFonts w:ascii="Times New Roman" w:eastAsia="Times New Roman" w:hAnsi="Times New Roman" w:cs="Times New Roman"/>
                <w:b/>
                <w:bCs/>
                <w:i/>
                <w:iCs/>
                <w:color w:val="2F5496"/>
                <w:sz w:val="24"/>
                <w:szCs w:val="24"/>
                <w:lang w:val="en-AU" w:eastAsia="zh-CN" w:bidi="th-TH"/>
              </w:rPr>
            </w:pPr>
            <w:r w:rsidRPr="00415205">
              <w:rPr>
                <w:rFonts w:ascii="Times New Roman" w:eastAsia="Times New Roman" w:hAnsi="Times New Roman" w:cs="Times New Roman"/>
                <w:b/>
                <w:bCs/>
                <w:color w:val="2F5496"/>
                <w:sz w:val="24"/>
                <w:szCs w:val="24"/>
                <w:lang w:val="en-US" w:eastAsia="zh-CN" w:bidi="th-TH"/>
              </w:rPr>
              <w:t xml:space="preserve">               Location: MS Teams                                        </w:t>
            </w:r>
            <w:r w:rsidRPr="00415205">
              <w:rPr>
                <w:rFonts w:ascii="Times New Roman" w:eastAsia="Times New Roman" w:hAnsi="Times New Roman" w:cs="Times New Roman"/>
                <w:b/>
                <w:bCs/>
                <w:i/>
                <w:iCs/>
                <w:color w:val="2F5496"/>
                <w:sz w:val="24"/>
                <w:szCs w:val="24"/>
                <w:lang w:val="en-AU" w:eastAsia="zh-CN" w:bidi="th-TH"/>
              </w:rPr>
              <w:t> </w:t>
            </w:r>
            <w:r w:rsidRPr="00415205">
              <w:rPr>
                <w:rFonts w:ascii="Times New Roman" w:eastAsia="Times New Roman" w:hAnsi="Times New Roman" w:cs="Times New Roman"/>
                <w:b/>
                <w:bCs/>
                <w:i/>
                <w:iCs/>
                <w:color w:val="2F5496"/>
                <w:sz w:val="24"/>
                <w:szCs w:val="24"/>
                <w:lang w:val="en-AU" w:eastAsia="zh-CN" w:bidi="th-TH"/>
              </w:rPr>
              <w:br/>
            </w:r>
            <w:r w:rsidRPr="00415205">
              <w:rPr>
                <w:rFonts w:ascii="Times New Roman" w:eastAsia="Times New Roman" w:hAnsi="Times New Roman" w:cs="Times New Roman"/>
                <w:b/>
                <w:bCs/>
                <w:color w:val="2F5496"/>
                <w:sz w:val="24"/>
                <w:szCs w:val="24"/>
                <w:lang w:val="en-US" w:eastAsia="zh-CN" w:bidi="th-TH"/>
              </w:rPr>
              <w:t xml:space="preserve">              Chair: </w:t>
            </w:r>
            <w:r w:rsidRPr="00415205">
              <w:rPr>
                <w:rFonts w:ascii="Times New Roman" w:eastAsia="Times New Roman" w:hAnsi="Times New Roman" w:cs="Times New Roman"/>
                <w:b/>
                <w:bCs/>
                <w:i/>
                <w:iCs/>
                <w:color w:val="2F5496"/>
                <w:sz w:val="24"/>
                <w:szCs w:val="24"/>
                <w:lang w:val="en-AU" w:eastAsia="zh-CN" w:bidi="th-TH"/>
              </w:rPr>
              <w:t>Nick Duplex  </w:t>
            </w:r>
          </w:p>
        </w:tc>
      </w:tr>
      <w:tr w:rsidR="00415205" w:rsidRPr="00415205" w14:paraId="71CAF1B4" w14:textId="77777777" w:rsidTr="00415205">
        <w:trPr>
          <w:trHeight w:val="300"/>
        </w:trPr>
        <w:tc>
          <w:tcPr>
            <w:tcW w:w="2730" w:type="dxa"/>
            <w:tcBorders>
              <w:top w:val="single" w:sz="6" w:space="0" w:color="auto"/>
              <w:left w:val="nil"/>
              <w:bottom w:val="single" w:sz="6" w:space="0" w:color="auto"/>
              <w:right w:val="nil"/>
            </w:tcBorders>
            <w:shd w:val="clear" w:color="auto" w:fill="auto"/>
            <w:hideMark/>
          </w:tcPr>
          <w:p w14:paraId="53200AA1" w14:textId="77777777" w:rsidR="00415205" w:rsidRPr="00415205" w:rsidRDefault="00415205" w:rsidP="007B2C5D">
            <w:pPr>
              <w:spacing w:after="0" w:line="360" w:lineRule="auto"/>
              <w:textAlignment w:val="baseline"/>
              <w:rPr>
                <w:rFonts w:ascii="Times New Roman" w:eastAsia="Times New Roman" w:hAnsi="Times New Roman" w:cs="Times New Roman"/>
                <w:b/>
                <w:bCs/>
                <w:i/>
                <w:iCs/>
                <w:color w:val="2F5496"/>
                <w:sz w:val="24"/>
                <w:szCs w:val="24"/>
                <w:lang w:val="en-AU" w:eastAsia="zh-CN" w:bidi="th-TH"/>
              </w:rPr>
            </w:pPr>
            <w:r w:rsidRPr="00415205">
              <w:rPr>
                <w:rFonts w:ascii="Times New Roman" w:eastAsia="Times New Roman" w:hAnsi="Times New Roman" w:cs="Times New Roman"/>
                <w:b/>
                <w:bCs/>
                <w:color w:val="2F5496"/>
                <w:sz w:val="24"/>
                <w:szCs w:val="24"/>
                <w:lang w:val="en-US" w:eastAsia="zh-CN" w:bidi="th-TH"/>
              </w:rPr>
              <w:t>Minutes Prepared By: </w:t>
            </w:r>
            <w:r w:rsidRPr="00415205">
              <w:rPr>
                <w:rFonts w:ascii="Times New Roman" w:eastAsia="Times New Roman" w:hAnsi="Times New Roman" w:cs="Times New Roman"/>
                <w:b/>
                <w:bCs/>
                <w:i/>
                <w:iCs/>
                <w:color w:val="2F5496"/>
                <w:sz w:val="24"/>
                <w:szCs w:val="24"/>
                <w:lang w:val="en-AU" w:eastAsia="zh-CN" w:bidi="th-TH"/>
              </w:rPr>
              <w:t> </w:t>
            </w:r>
          </w:p>
          <w:p w14:paraId="0F44A552" w14:textId="77777777" w:rsidR="00415205" w:rsidRPr="00415205" w:rsidRDefault="00415205" w:rsidP="007B2C5D">
            <w:pPr>
              <w:spacing w:after="0" w:line="360" w:lineRule="auto"/>
              <w:textAlignment w:val="baseline"/>
              <w:rPr>
                <w:rFonts w:ascii="Times New Roman" w:eastAsia="Times New Roman" w:hAnsi="Times New Roman" w:cs="Times New Roman"/>
                <w:b/>
                <w:bCs/>
                <w:i/>
                <w:iCs/>
                <w:color w:val="2F5496"/>
                <w:sz w:val="24"/>
                <w:szCs w:val="24"/>
                <w:lang w:val="en-AU" w:eastAsia="zh-CN" w:bidi="th-TH"/>
              </w:rPr>
            </w:pPr>
            <w:r w:rsidRPr="00415205">
              <w:rPr>
                <w:rFonts w:ascii="Times New Roman" w:eastAsia="Times New Roman" w:hAnsi="Times New Roman" w:cs="Times New Roman"/>
                <w:b/>
                <w:bCs/>
                <w:color w:val="2F5496"/>
                <w:sz w:val="24"/>
                <w:szCs w:val="24"/>
                <w:lang w:val="en-US" w:eastAsia="zh-CN" w:bidi="th-TH"/>
              </w:rPr>
              <w:t>Mick Luu </w:t>
            </w:r>
            <w:r w:rsidRPr="00415205">
              <w:rPr>
                <w:rFonts w:ascii="Times New Roman" w:eastAsia="Times New Roman" w:hAnsi="Times New Roman" w:cs="Times New Roman"/>
                <w:b/>
                <w:bCs/>
                <w:i/>
                <w:iCs/>
                <w:color w:val="2F5496"/>
                <w:sz w:val="24"/>
                <w:szCs w:val="24"/>
                <w:lang w:val="en-AU" w:eastAsia="zh-CN" w:bidi="th-TH"/>
              </w:rPr>
              <w:t> </w:t>
            </w:r>
          </w:p>
        </w:tc>
        <w:tc>
          <w:tcPr>
            <w:tcW w:w="6270" w:type="dxa"/>
            <w:tcBorders>
              <w:top w:val="single" w:sz="6" w:space="0" w:color="auto"/>
              <w:left w:val="nil"/>
              <w:bottom w:val="single" w:sz="6" w:space="0" w:color="auto"/>
              <w:right w:val="nil"/>
            </w:tcBorders>
            <w:shd w:val="clear" w:color="auto" w:fill="auto"/>
            <w:hideMark/>
          </w:tcPr>
          <w:p w14:paraId="578704AB" w14:textId="77777777" w:rsidR="00415205" w:rsidRPr="00415205" w:rsidRDefault="00415205" w:rsidP="007B2C5D">
            <w:pPr>
              <w:spacing w:after="0" w:line="360" w:lineRule="auto"/>
              <w:textAlignment w:val="baseline"/>
              <w:rPr>
                <w:rFonts w:ascii="Times New Roman" w:eastAsia="Times New Roman" w:hAnsi="Times New Roman" w:cs="Times New Roman"/>
                <w:b/>
                <w:bCs/>
                <w:sz w:val="24"/>
                <w:szCs w:val="24"/>
                <w:lang w:val="en-AU" w:eastAsia="zh-CN" w:bidi="th-TH"/>
              </w:rPr>
            </w:pPr>
            <w:r w:rsidRPr="00415205">
              <w:rPr>
                <w:rFonts w:ascii="Times New Roman" w:eastAsia="Times New Roman" w:hAnsi="Times New Roman" w:cs="Times New Roman"/>
                <w:b/>
                <w:bCs/>
                <w:sz w:val="24"/>
                <w:szCs w:val="24"/>
                <w:lang w:val="en-AU" w:eastAsia="zh-CN" w:bidi="th-TH"/>
              </w:rPr>
              <w:t> </w:t>
            </w:r>
          </w:p>
        </w:tc>
      </w:tr>
      <w:tr w:rsidR="00415205" w:rsidRPr="00415205" w14:paraId="67B5BB8B" w14:textId="77777777" w:rsidTr="00415205">
        <w:trPr>
          <w:trHeight w:val="300"/>
        </w:trPr>
        <w:tc>
          <w:tcPr>
            <w:tcW w:w="900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1A78193" w14:textId="605F6FBC" w:rsidR="00415205" w:rsidRPr="00415205" w:rsidRDefault="00415205" w:rsidP="007B2C5D">
            <w:pPr>
              <w:spacing w:after="0" w:line="360" w:lineRule="auto"/>
              <w:textAlignment w:val="baseline"/>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 xml:space="preserve">1. Purpose of Meeting </w:t>
            </w:r>
          </w:p>
          <w:p w14:paraId="6222AF8E" w14:textId="7F733326"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Finalise group report and submission.</w:t>
            </w:r>
          </w:p>
        </w:tc>
      </w:tr>
    </w:tbl>
    <w:p w14:paraId="41E89EFC"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48"/>
        <w:gridCol w:w="2249"/>
        <w:gridCol w:w="2248"/>
      </w:tblGrid>
      <w:tr w:rsidR="00415205" w:rsidRPr="00415205" w14:paraId="5CD7ACFE" w14:textId="77777777" w:rsidTr="00415205">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1427FB12" w14:textId="77777777" w:rsidR="00415205" w:rsidRPr="00415205" w:rsidRDefault="00415205" w:rsidP="007B2C5D">
            <w:pPr>
              <w:spacing w:after="0" w:line="360" w:lineRule="auto"/>
              <w:textAlignment w:val="baseline"/>
              <w:divId w:val="269358647"/>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2. Attendance at Meeting  </w:t>
            </w:r>
            <w:r w:rsidRPr="00415205">
              <w:rPr>
                <w:rFonts w:ascii="Times New Roman" w:eastAsia="Times New Roman" w:hAnsi="Times New Roman" w:cs="Times New Roman"/>
                <w:color w:val="FFFFFF"/>
                <w:sz w:val="24"/>
                <w:szCs w:val="24"/>
                <w:lang w:val="en-AU" w:eastAsia="zh-CN" w:bidi="th-TH"/>
              </w:rPr>
              <w:t> </w:t>
            </w:r>
          </w:p>
        </w:tc>
      </w:tr>
      <w:tr w:rsidR="00415205" w:rsidRPr="00415205" w14:paraId="6EEB7BC4" w14:textId="77777777" w:rsidTr="00415205">
        <w:trPr>
          <w:trHeight w:val="300"/>
        </w:trPr>
        <w:tc>
          <w:tcPr>
            <w:tcW w:w="2250" w:type="dxa"/>
            <w:tcBorders>
              <w:top w:val="single" w:sz="6" w:space="0" w:color="auto"/>
              <w:left w:val="nil"/>
              <w:bottom w:val="single" w:sz="6" w:space="0" w:color="auto"/>
              <w:right w:val="nil"/>
            </w:tcBorders>
            <w:shd w:val="clear" w:color="auto" w:fill="FFFFFF"/>
            <w:hideMark/>
          </w:tcPr>
          <w:p w14:paraId="591462BD" w14:textId="77777777" w:rsidR="00415205" w:rsidRPr="00415205" w:rsidRDefault="00415205" w:rsidP="007B2C5D">
            <w:pPr>
              <w:spacing w:after="0" w:line="360" w:lineRule="auto"/>
              <w:textAlignment w:val="baseline"/>
              <w:rPr>
                <w:rFonts w:ascii="Times New Roman" w:eastAsia="Times New Roman" w:hAnsi="Times New Roman" w:cs="Times New Roman"/>
                <w:i/>
                <w:iCs/>
                <w:color w:val="2F5496"/>
                <w:sz w:val="24"/>
                <w:szCs w:val="24"/>
                <w:lang w:val="en-AU" w:eastAsia="zh-CN" w:bidi="th-TH"/>
              </w:rPr>
            </w:pPr>
            <w:r w:rsidRPr="00415205">
              <w:rPr>
                <w:rFonts w:ascii="Times New Roman" w:eastAsia="Times New Roman" w:hAnsi="Times New Roman" w:cs="Times New Roman"/>
                <w:i/>
                <w:iCs/>
                <w:color w:val="2F5496"/>
                <w:sz w:val="24"/>
                <w:szCs w:val="24"/>
                <w:lang w:val="en-US" w:eastAsia="zh-CN" w:bidi="th-TH"/>
              </w:rPr>
              <w:t>Name</w:t>
            </w:r>
            <w:r w:rsidRPr="00415205">
              <w:rPr>
                <w:rFonts w:ascii="Times New Roman" w:eastAsia="Times New Roman" w:hAnsi="Times New Roman" w:cs="Times New Roman"/>
                <w:i/>
                <w:iCs/>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E1CDE0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347E8591" w14:textId="77777777" w:rsidR="00415205" w:rsidRPr="00415205" w:rsidRDefault="00415205" w:rsidP="007B2C5D">
            <w:pPr>
              <w:spacing w:after="0" w:line="360" w:lineRule="auto"/>
              <w:textAlignment w:val="baseline"/>
              <w:rPr>
                <w:rFonts w:ascii="Times New Roman" w:eastAsia="Times New Roman" w:hAnsi="Times New Roman" w:cs="Times New Roman"/>
                <w:i/>
                <w:iCs/>
                <w:color w:val="2F5496"/>
                <w:sz w:val="24"/>
                <w:szCs w:val="24"/>
                <w:lang w:val="en-AU" w:eastAsia="zh-CN" w:bidi="th-TH"/>
              </w:rPr>
            </w:pPr>
            <w:r w:rsidRPr="00415205">
              <w:rPr>
                <w:rFonts w:ascii="Times New Roman" w:eastAsia="Times New Roman" w:hAnsi="Times New Roman" w:cs="Times New Roman"/>
                <w:i/>
                <w:iCs/>
                <w:color w:val="2F5496"/>
                <w:sz w:val="24"/>
                <w:szCs w:val="24"/>
                <w:lang w:val="en-US" w:eastAsia="zh-CN" w:bidi="th-TH"/>
              </w:rPr>
              <w:t>Minutes Approval </w:t>
            </w:r>
            <w:r w:rsidRPr="00415205">
              <w:rPr>
                <w:rFonts w:ascii="Times New Roman" w:eastAsia="Times New Roman" w:hAnsi="Times New Roman" w:cs="Times New Roman"/>
                <w:i/>
                <w:iCs/>
                <w:color w:val="2F5496"/>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FFFFFF"/>
            <w:hideMark/>
          </w:tcPr>
          <w:p w14:paraId="74D6C90A"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r>
      <w:tr w:rsidR="00415205" w:rsidRPr="00415205" w14:paraId="7AA5361F" w14:textId="77777777" w:rsidTr="00415205">
        <w:trPr>
          <w:trHeight w:val="300"/>
        </w:trPr>
        <w:tc>
          <w:tcPr>
            <w:tcW w:w="2250" w:type="dxa"/>
            <w:tcBorders>
              <w:top w:val="single" w:sz="6" w:space="0" w:color="auto"/>
              <w:left w:val="nil"/>
              <w:bottom w:val="single" w:sz="6" w:space="0" w:color="auto"/>
              <w:right w:val="nil"/>
            </w:tcBorders>
            <w:shd w:val="clear" w:color="auto" w:fill="auto"/>
            <w:hideMark/>
          </w:tcPr>
          <w:p w14:paraId="5AF8073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Rachel Tausem</w:t>
            </w: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783989F1"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26DCEE5"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YES</w:t>
            </w: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59A71A35"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r>
      <w:tr w:rsidR="00415205" w:rsidRPr="00415205" w14:paraId="15A92621" w14:textId="77777777" w:rsidTr="00415205">
        <w:trPr>
          <w:trHeight w:val="435"/>
        </w:trPr>
        <w:tc>
          <w:tcPr>
            <w:tcW w:w="2250" w:type="dxa"/>
            <w:tcBorders>
              <w:top w:val="single" w:sz="6" w:space="0" w:color="auto"/>
              <w:left w:val="nil"/>
              <w:bottom w:val="single" w:sz="6" w:space="0" w:color="auto"/>
              <w:right w:val="nil"/>
            </w:tcBorders>
            <w:shd w:val="clear" w:color="auto" w:fill="auto"/>
            <w:hideMark/>
          </w:tcPr>
          <w:p w14:paraId="2F1A3F6B" w14:textId="41A0D76F"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Pritam</w:t>
            </w:r>
            <w:r>
              <w:rPr>
                <w:rFonts w:ascii="Times New Roman" w:eastAsia="Times New Roman" w:hAnsi="Times New Roman" w:cs="Times New Roman"/>
                <w:sz w:val="24"/>
                <w:szCs w:val="24"/>
                <w:lang w:val="en-US" w:eastAsia="zh-CN" w:bidi="th-TH"/>
              </w:rPr>
              <w:t xml:space="preserve"> </w:t>
            </w:r>
            <w:r w:rsidRPr="0001488C">
              <w:rPr>
                <w:rFonts w:ascii="Times New Roman" w:eastAsia="Times New Roman" w:hAnsi="Times New Roman" w:cs="Times New Roman"/>
                <w:sz w:val="24"/>
                <w:szCs w:val="24"/>
                <w:lang w:val="en-US" w:eastAsia="zh-CN" w:bidi="th-TH"/>
              </w:rPr>
              <w:t>Suwal Shrestha</w:t>
            </w:r>
          </w:p>
        </w:tc>
        <w:tc>
          <w:tcPr>
            <w:tcW w:w="2250" w:type="dxa"/>
            <w:tcBorders>
              <w:top w:val="single" w:sz="6" w:space="0" w:color="auto"/>
              <w:left w:val="nil"/>
              <w:bottom w:val="single" w:sz="6" w:space="0" w:color="auto"/>
              <w:right w:val="nil"/>
            </w:tcBorders>
            <w:shd w:val="clear" w:color="auto" w:fill="auto"/>
            <w:hideMark/>
          </w:tcPr>
          <w:p w14:paraId="1CFFC4F7" w14:textId="527593CA"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hideMark/>
          </w:tcPr>
          <w:p w14:paraId="1B33EA1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YES</w:t>
            </w: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1A803DE"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r>
      <w:tr w:rsidR="00415205" w:rsidRPr="00415205" w14:paraId="4C5CB1E8" w14:textId="77777777" w:rsidTr="00415205">
        <w:trPr>
          <w:trHeight w:val="300"/>
        </w:trPr>
        <w:tc>
          <w:tcPr>
            <w:tcW w:w="2250" w:type="dxa"/>
            <w:tcBorders>
              <w:top w:val="single" w:sz="6" w:space="0" w:color="auto"/>
              <w:left w:val="nil"/>
              <w:bottom w:val="single" w:sz="6" w:space="0" w:color="auto"/>
              <w:right w:val="nil"/>
            </w:tcBorders>
            <w:shd w:val="clear" w:color="auto" w:fill="auto"/>
            <w:hideMark/>
          </w:tcPr>
          <w:p w14:paraId="15288899" w14:textId="6042593B"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Ninu</w:t>
            </w:r>
            <w:r w:rsidRPr="00415205">
              <w:rPr>
                <w:rFonts w:ascii="Times New Roman" w:eastAsia="Times New Roman" w:hAnsi="Times New Roman" w:cs="Times New Roman"/>
                <w:sz w:val="24"/>
                <w:szCs w:val="24"/>
                <w:lang w:val="en-AU" w:eastAsia="zh-CN" w:bidi="th-TH"/>
              </w:rPr>
              <w:t> </w:t>
            </w:r>
            <w:r>
              <w:rPr>
                <w:rFonts w:ascii="Times New Roman" w:eastAsia="Times New Roman" w:hAnsi="Times New Roman" w:cs="Times New Roman"/>
                <w:sz w:val="24"/>
                <w:szCs w:val="24"/>
                <w:lang w:val="en-AU" w:eastAsia="zh-CN" w:bidi="th-TH"/>
              </w:rPr>
              <w:t>Latheesh</w:t>
            </w:r>
          </w:p>
        </w:tc>
        <w:tc>
          <w:tcPr>
            <w:tcW w:w="2250" w:type="dxa"/>
            <w:tcBorders>
              <w:top w:val="single" w:sz="6" w:space="0" w:color="auto"/>
              <w:left w:val="nil"/>
              <w:bottom w:val="single" w:sz="6" w:space="0" w:color="auto"/>
              <w:right w:val="nil"/>
            </w:tcBorders>
            <w:shd w:val="clear" w:color="auto" w:fill="auto"/>
            <w:hideMark/>
          </w:tcPr>
          <w:p w14:paraId="4F0D096F"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422FB57A"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YES</w:t>
            </w: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3B51CE1B"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r>
      <w:tr w:rsidR="00415205" w:rsidRPr="00415205" w14:paraId="15E9AA3A" w14:textId="77777777" w:rsidTr="00415205">
        <w:trPr>
          <w:trHeight w:val="300"/>
        </w:trPr>
        <w:tc>
          <w:tcPr>
            <w:tcW w:w="2250" w:type="dxa"/>
            <w:tcBorders>
              <w:top w:val="single" w:sz="6" w:space="0" w:color="auto"/>
              <w:left w:val="nil"/>
              <w:bottom w:val="single" w:sz="6" w:space="0" w:color="auto"/>
              <w:right w:val="nil"/>
            </w:tcBorders>
            <w:shd w:val="clear" w:color="auto" w:fill="auto"/>
            <w:hideMark/>
          </w:tcPr>
          <w:p w14:paraId="1B21F1CB" w14:textId="5E5083DB"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Tatenda</w:t>
            </w:r>
            <w:r w:rsidRPr="00415205">
              <w:rPr>
                <w:rFonts w:ascii="Times New Roman" w:eastAsia="Times New Roman" w:hAnsi="Times New Roman" w:cs="Times New Roman"/>
                <w:sz w:val="24"/>
                <w:szCs w:val="24"/>
                <w:lang w:val="en-AU" w:eastAsia="zh-CN" w:bidi="th-TH"/>
              </w:rPr>
              <w:t> </w:t>
            </w:r>
            <w:r>
              <w:rPr>
                <w:rFonts w:ascii="Times New Roman" w:eastAsia="Times New Roman" w:hAnsi="Times New Roman" w:cs="Times New Roman"/>
                <w:sz w:val="24"/>
                <w:szCs w:val="24"/>
                <w:lang w:val="en-AU" w:eastAsia="zh-CN" w:bidi="th-TH"/>
              </w:rPr>
              <w:t>Makova</w:t>
            </w:r>
          </w:p>
        </w:tc>
        <w:tc>
          <w:tcPr>
            <w:tcW w:w="2250" w:type="dxa"/>
            <w:tcBorders>
              <w:top w:val="single" w:sz="6" w:space="0" w:color="auto"/>
              <w:left w:val="nil"/>
              <w:bottom w:val="single" w:sz="6" w:space="0" w:color="auto"/>
              <w:right w:val="nil"/>
            </w:tcBorders>
            <w:shd w:val="clear" w:color="auto" w:fill="auto"/>
            <w:hideMark/>
          </w:tcPr>
          <w:p w14:paraId="0045AA6E"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0BA7DB7C"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YES</w:t>
            </w:r>
            <w:r w:rsidRPr="00415205">
              <w:rPr>
                <w:rFonts w:ascii="Times New Roman" w:eastAsia="Times New Roman" w:hAnsi="Times New Roman" w:cs="Times New Roman"/>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hideMark/>
          </w:tcPr>
          <w:p w14:paraId="419BED41"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r>
      <w:tr w:rsidR="00415205" w:rsidRPr="00415205" w14:paraId="2882011D" w14:textId="77777777" w:rsidTr="00415205">
        <w:trPr>
          <w:trHeight w:val="300"/>
        </w:trPr>
        <w:tc>
          <w:tcPr>
            <w:tcW w:w="2250" w:type="dxa"/>
            <w:tcBorders>
              <w:top w:val="single" w:sz="6" w:space="0" w:color="auto"/>
              <w:left w:val="nil"/>
              <w:bottom w:val="single" w:sz="6" w:space="0" w:color="auto"/>
              <w:right w:val="nil"/>
            </w:tcBorders>
            <w:shd w:val="clear" w:color="auto" w:fill="auto"/>
          </w:tcPr>
          <w:p w14:paraId="19F9CF97" w14:textId="2760BF54"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color w:val="000000"/>
                <w:sz w:val="24"/>
                <w:szCs w:val="24"/>
                <w:lang w:eastAsia="zh-CN" w:bidi="th-TH"/>
              </w:rPr>
              <w:t>Mick Luu </w:t>
            </w:r>
          </w:p>
        </w:tc>
        <w:tc>
          <w:tcPr>
            <w:tcW w:w="2250" w:type="dxa"/>
            <w:tcBorders>
              <w:top w:val="single" w:sz="6" w:space="0" w:color="auto"/>
              <w:left w:val="nil"/>
              <w:bottom w:val="single" w:sz="6" w:space="0" w:color="auto"/>
              <w:right w:val="nil"/>
            </w:tcBorders>
            <w:shd w:val="clear" w:color="auto" w:fill="auto"/>
          </w:tcPr>
          <w:p w14:paraId="1F9D9C50"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7C827556" w14:textId="46C1AE53"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US" w:eastAsia="zh-CN" w:bidi="th-TH"/>
              </w:rPr>
            </w:pPr>
            <w:r>
              <w:rPr>
                <w:rFonts w:ascii="Times New Roman" w:eastAsia="Times New Roman" w:hAnsi="Times New Roman" w:cs="Times New Roman"/>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33DC6100"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r>
      <w:tr w:rsidR="00415205" w:rsidRPr="00415205" w14:paraId="04A7A214" w14:textId="77777777" w:rsidTr="00415205">
        <w:trPr>
          <w:trHeight w:val="300"/>
        </w:trPr>
        <w:tc>
          <w:tcPr>
            <w:tcW w:w="2250" w:type="dxa"/>
            <w:tcBorders>
              <w:top w:val="single" w:sz="6" w:space="0" w:color="auto"/>
              <w:left w:val="nil"/>
              <w:bottom w:val="single" w:sz="6" w:space="0" w:color="auto"/>
              <w:right w:val="nil"/>
            </w:tcBorders>
            <w:shd w:val="clear" w:color="auto" w:fill="auto"/>
          </w:tcPr>
          <w:p w14:paraId="7FDB3ECA" w14:textId="324B6C23"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US" w:eastAsia="zh-CN" w:bidi="th-TH"/>
              </w:rPr>
            </w:pPr>
            <w:r w:rsidRPr="00415205">
              <w:rPr>
                <w:rFonts w:ascii="Times New Roman" w:eastAsia="Times New Roman" w:hAnsi="Times New Roman" w:cs="Times New Roman"/>
                <w:color w:val="000000"/>
                <w:sz w:val="24"/>
                <w:szCs w:val="24"/>
                <w:lang w:eastAsia="zh-CN" w:bidi="th-TH"/>
              </w:rPr>
              <w:t>Ken Ji  </w:t>
            </w:r>
            <w:r w:rsidRPr="00415205">
              <w:rPr>
                <w:rFonts w:ascii="Times New Roman" w:eastAsia="Times New Roman" w:hAnsi="Times New Roman" w:cs="Times New Roman"/>
                <w:color w:val="000000"/>
                <w:sz w:val="24"/>
                <w:szCs w:val="24"/>
                <w:lang w:val="en-AU" w:eastAsia="zh-CN" w:bidi="th-TH"/>
              </w:rPr>
              <w:t> </w:t>
            </w:r>
          </w:p>
        </w:tc>
        <w:tc>
          <w:tcPr>
            <w:tcW w:w="2250" w:type="dxa"/>
            <w:tcBorders>
              <w:top w:val="single" w:sz="6" w:space="0" w:color="auto"/>
              <w:left w:val="nil"/>
              <w:bottom w:val="single" w:sz="6" w:space="0" w:color="auto"/>
              <w:right w:val="nil"/>
            </w:tcBorders>
            <w:shd w:val="clear" w:color="auto" w:fill="auto"/>
          </w:tcPr>
          <w:p w14:paraId="1904D27B"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690B7F57" w14:textId="49E87440"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US" w:eastAsia="zh-CN" w:bidi="th-TH"/>
              </w:rPr>
            </w:pPr>
            <w:r>
              <w:rPr>
                <w:rFonts w:ascii="Times New Roman" w:eastAsia="Times New Roman" w:hAnsi="Times New Roman" w:cs="Times New Roman"/>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79211175"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r>
      <w:tr w:rsidR="00415205" w:rsidRPr="00415205" w14:paraId="50D62772" w14:textId="77777777" w:rsidTr="00415205">
        <w:trPr>
          <w:trHeight w:val="300"/>
        </w:trPr>
        <w:tc>
          <w:tcPr>
            <w:tcW w:w="2250" w:type="dxa"/>
            <w:tcBorders>
              <w:top w:val="single" w:sz="6" w:space="0" w:color="auto"/>
              <w:left w:val="nil"/>
              <w:bottom w:val="single" w:sz="6" w:space="0" w:color="auto"/>
              <w:right w:val="nil"/>
            </w:tcBorders>
            <w:shd w:val="clear" w:color="auto" w:fill="auto"/>
          </w:tcPr>
          <w:p w14:paraId="3A0E7774" w14:textId="3C350A35"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US" w:eastAsia="zh-CN" w:bidi="th-TH"/>
              </w:rPr>
            </w:pPr>
            <w:r w:rsidRPr="00415205">
              <w:rPr>
                <w:rFonts w:ascii="Times New Roman" w:eastAsia="Times New Roman" w:hAnsi="Times New Roman" w:cs="Times New Roman"/>
                <w:color w:val="000000"/>
                <w:sz w:val="24"/>
                <w:szCs w:val="24"/>
                <w:lang w:eastAsia="zh-CN" w:bidi="th-TH"/>
              </w:rPr>
              <w:t>Nick Duplex    </w:t>
            </w:r>
          </w:p>
        </w:tc>
        <w:tc>
          <w:tcPr>
            <w:tcW w:w="2250" w:type="dxa"/>
            <w:tcBorders>
              <w:top w:val="single" w:sz="6" w:space="0" w:color="auto"/>
              <w:left w:val="nil"/>
              <w:bottom w:val="single" w:sz="6" w:space="0" w:color="auto"/>
              <w:right w:val="nil"/>
            </w:tcBorders>
            <w:shd w:val="clear" w:color="auto" w:fill="auto"/>
          </w:tcPr>
          <w:p w14:paraId="5809715C"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c>
          <w:tcPr>
            <w:tcW w:w="2250" w:type="dxa"/>
            <w:tcBorders>
              <w:top w:val="single" w:sz="6" w:space="0" w:color="auto"/>
              <w:left w:val="nil"/>
              <w:bottom w:val="single" w:sz="6" w:space="0" w:color="auto"/>
              <w:right w:val="nil"/>
            </w:tcBorders>
            <w:shd w:val="clear" w:color="auto" w:fill="auto"/>
          </w:tcPr>
          <w:p w14:paraId="7D4EB68D" w14:textId="251F78A8"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US" w:eastAsia="zh-CN" w:bidi="th-TH"/>
              </w:rPr>
            </w:pPr>
            <w:r>
              <w:rPr>
                <w:rFonts w:ascii="Times New Roman" w:eastAsia="Times New Roman" w:hAnsi="Times New Roman" w:cs="Times New Roman"/>
                <w:sz w:val="24"/>
                <w:szCs w:val="24"/>
                <w:lang w:val="en-US" w:eastAsia="zh-CN" w:bidi="th-TH"/>
              </w:rPr>
              <w:t>YES</w:t>
            </w:r>
          </w:p>
        </w:tc>
        <w:tc>
          <w:tcPr>
            <w:tcW w:w="2250" w:type="dxa"/>
            <w:tcBorders>
              <w:top w:val="single" w:sz="6" w:space="0" w:color="auto"/>
              <w:left w:val="nil"/>
              <w:bottom w:val="single" w:sz="6" w:space="0" w:color="auto"/>
              <w:right w:val="nil"/>
            </w:tcBorders>
            <w:shd w:val="clear" w:color="auto" w:fill="auto"/>
          </w:tcPr>
          <w:p w14:paraId="4FBE412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c>
      </w:tr>
    </w:tbl>
    <w:p w14:paraId="29B25B4E" w14:textId="24C532A8"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95"/>
      </w:tblGrid>
      <w:tr w:rsidR="00415205" w:rsidRPr="00415205" w14:paraId="6270B608" w14:textId="77777777" w:rsidTr="00415205">
        <w:trPr>
          <w:trHeight w:val="300"/>
        </w:trPr>
        <w:tc>
          <w:tcPr>
            <w:tcW w:w="9000" w:type="dxa"/>
            <w:tcBorders>
              <w:top w:val="single" w:sz="6" w:space="0" w:color="auto"/>
              <w:left w:val="single" w:sz="6" w:space="0" w:color="auto"/>
              <w:bottom w:val="single" w:sz="6" w:space="0" w:color="auto"/>
              <w:right w:val="single" w:sz="6" w:space="0" w:color="auto"/>
            </w:tcBorders>
            <w:shd w:val="clear" w:color="auto" w:fill="D9D9D9"/>
            <w:hideMark/>
          </w:tcPr>
          <w:p w14:paraId="3A657CC7" w14:textId="77777777" w:rsidR="00415205" w:rsidRPr="00415205" w:rsidRDefault="00415205" w:rsidP="007B2C5D">
            <w:pPr>
              <w:spacing w:after="0" w:line="360" w:lineRule="auto"/>
              <w:textAlignment w:val="baseline"/>
              <w:divId w:val="1287128354"/>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3. Meeting Agenda </w:t>
            </w:r>
            <w:r w:rsidRPr="00415205">
              <w:rPr>
                <w:rFonts w:ascii="Times New Roman" w:eastAsia="Times New Roman" w:hAnsi="Times New Roman" w:cs="Times New Roman"/>
                <w:color w:val="FFFFFF"/>
                <w:sz w:val="24"/>
                <w:szCs w:val="24"/>
                <w:lang w:val="en-AU" w:eastAsia="zh-CN" w:bidi="th-TH"/>
              </w:rPr>
              <w:t> </w:t>
            </w:r>
          </w:p>
        </w:tc>
      </w:tr>
      <w:tr w:rsidR="00415205" w:rsidRPr="00415205" w14:paraId="53F0A4A1"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190445A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Proofread final submission as well as compiling all the meeting minutes, reflections, reports and appendices for submission.</w:t>
            </w:r>
            <w:r w:rsidRPr="00415205">
              <w:rPr>
                <w:rFonts w:ascii="Times New Roman" w:eastAsia="Times New Roman" w:hAnsi="Times New Roman" w:cs="Times New Roman"/>
                <w:sz w:val="24"/>
                <w:szCs w:val="24"/>
                <w:lang w:val="en-AU" w:eastAsia="zh-CN" w:bidi="th-TH"/>
              </w:rPr>
              <w:t> </w:t>
            </w:r>
          </w:p>
        </w:tc>
      </w:tr>
      <w:tr w:rsidR="00415205" w:rsidRPr="00415205" w14:paraId="6418C21F"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51E89E96"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Compiling the document with a signed coversheet and rubric as well. </w:t>
            </w:r>
            <w:r w:rsidRPr="00415205">
              <w:rPr>
                <w:rFonts w:ascii="Times New Roman" w:eastAsia="Times New Roman" w:hAnsi="Times New Roman" w:cs="Times New Roman"/>
                <w:sz w:val="24"/>
                <w:szCs w:val="24"/>
                <w:lang w:val="en-AU" w:eastAsia="zh-CN" w:bidi="th-TH"/>
              </w:rPr>
              <w:t> </w:t>
            </w:r>
          </w:p>
        </w:tc>
      </w:tr>
      <w:tr w:rsidR="00415205" w:rsidRPr="00415205" w14:paraId="29D59F3E"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24DC131A"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Agreed upon the final submission and the report that has been submitted. </w:t>
            </w:r>
            <w:r w:rsidRPr="00415205">
              <w:rPr>
                <w:rFonts w:ascii="Times New Roman" w:eastAsia="Times New Roman" w:hAnsi="Times New Roman" w:cs="Times New Roman"/>
                <w:sz w:val="24"/>
                <w:szCs w:val="24"/>
                <w:lang w:val="en-AU" w:eastAsia="zh-CN" w:bidi="th-TH"/>
              </w:rPr>
              <w:t> </w:t>
            </w:r>
          </w:p>
        </w:tc>
      </w:tr>
    </w:tbl>
    <w:p w14:paraId="034ADC5A"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95"/>
      </w:tblGrid>
      <w:tr w:rsidR="00415205" w:rsidRPr="00415205" w14:paraId="55680FF8" w14:textId="77777777" w:rsidTr="7278FAD1">
        <w:trPr>
          <w:trHeight w:val="300"/>
        </w:trPr>
        <w:tc>
          <w:tcPr>
            <w:tcW w:w="900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69F41F77" w14:textId="77777777" w:rsidR="00415205" w:rsidRPr="00415205" w:rsidRDefault="00415205" w:rsidP="007B2C5D">
            <w:pPr>
              <w:spacing w:after="0" w:line="360" w:lineRule="auto"/>
              <w:textAlignment w:val="baseline"/>
              <w:divId w:val="271323555"/>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4. Meeting Notes, Decisions, Issues </w:t>
            </w:r>
            <w:r w:rsidRPr="00415205">
              <w:rPr>
                <w:rFonts w:ascii="Times New Roman" w:eastAsia="Times New Roman" w:hAnsi="Times New Roman" w:cs="Times New Roman"/>
                <w:color w:val="FFFFFF"/>
                <w:sz w:val="24"/>
                <w:szCs w:val="24"/>
                <w:lang w:val="en-AU" w:eastAsia="zh-CN" w:bidi="th-TH"/>
              </w:rPr>
              <w:t> </w:t>
            </w:r>
          </w:p>
        </w:tc>
      </w:tr>
      <w:tr w:rsidR="00415205" w:rsidRPr="00415205" w14:paraId="7AC869AD" w14:textId="77777777" w:rsidTr="00415205">
        <w:trPr>
          <w:trHeight w:val="405"/>
        </w:trPr>
        <w:tc>
          <w:tcPr>
            <w:tcW w:w="9000" w:type="dxa"/>
            <w:tcBorders>
              <w:top w:val="single" w:sz="6" w:space="0" w:color="auto"/>
              <w:left w:val="nil"/>
              <w:bottom w:val="single" w:sz="6" w:space="0" w:color="auto"/>
              <w:right w:val="nil"/>
            </w:tcBorders>
            <w:shd w:val="clear" w:color="auto" w:fill="auto"/>
            <w:hideMark/>
          </w:tcPr>
          <w:p w14:paraId="1439719E"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Everyone had a role of proofreading the documents from top to bottom to look out ofor spelling mistakes and making sure that the formatting was universal throughout the document.  </w:t>
            </w:r>
            <w:r w:rsidRPr="00415205">
              <w:rPr>
                <w:rFonts w:ascii="Times New Roman" w:eastAsia="Times New Roman" w:hAnsi="Times New Roman" w:cs="Times New Roman"/>
                <w:sz w:val="24"/>
                <w:szCs w:val="24"/>
                <w:lang w:val="en-AU" w:eastAsia="zh-CN" w:bidi="th-TH"/>
              </w:rPr>
              <w:t> </w:t>
            </w:r>
          </w:p>
        </w:tc>
      </w:tr>
      <w:tr w:rsidR="00415205" w:rsidRPr="00415205" w14:paraId="710A0805"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758B0349" w14:textId="261D33CB"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 xml:space="preserve">Compiling both the meeting minutes, reflections and appendixes as well to be included in the report and </w:t>
            </w:r>
            <w:r w:rsidR="1529D649" w:rsidRPr="7278FAD1">
              <w:rPr>
                <w:rFonts w:ascii="Times New Roman" w:eastAsia="Times New Roman" w:hAnsi="Times New Roman" w:cs="Times New Roman"/>
                <w:sz w:val="24"/>
                <w:szCs w:val="24"/>
                <w:lang w:val="en-US" w:eastAsia="zh-CN" w:bidi="th-TH"/>
              </w:rPr>
              <w:t>make</w:t>
            </w:r>
            <w:r w:rsidRPr="00415205">
              <w:rPr>
                <w:rFonts w:ascii="Times New Roman" w:eastAsia="Times New Roman" w:hAnsi="Times New Roman" w:cs="Times New Roman"/>
                <w:sz w:val="24"/>
                <w:szCs w:val="24"/>
                <w:lang w:val="en-US" w:eastAsia="zh-CN" w:bidi="th-TH"/>
              </w:rPr>
              <w:t xml:space="preserve"> sure that they are referenced to the relevant sections in the report. </w:t>
            </w:r>
            <w:r w:rsidRPr="00415205">
              <w:rPr>
                <w:rFonts w:ascii="Times New Roman" w:eastAsia="Times New Roman" w:hAnsi="Times New Roman" w:cs="Times New Roman"/>
                <w:sz w:val="24"/>
                <w:szCs w:val="24"/>
                <w:lang w:val="en-AU" w:eastAsia="zh-CN" w:bidi="th-TH"/>
              </w:rPr>
              <w:t> </w:t>
            </w:r>
          </w:p>
        </w:tc>
      </w:tr>
      <w:tr w:rsidR="00415205" w:rsidRPr="00415205" w14:paraId="178BB9A4"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28E29570" w14:textId="44E1714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 xml:space="preserve">Getting everyone to </w:t>
            </w:r>
            <w:r w:rsidR="77C8EBD1" w:rsidRPr="7278FAD1">
              <w:rPr>
                <w:rFonts w:ascii="Times New Roman" w:eastAsia="Times New Roman" w:hAnsi="Times New Roman" w:cs="Times New Roman"/>
                <w:sz w:val="24"/>
                <w:szCs w:val="24"/>
                <w:lang w:val="en-US" w:eastAsia="zh-CN" w:bidi="th-TH"/>
              </w:rPr>
              <w:t>sign</w:t>
            </w:r>
            <w:r w:rsidRPr="00415205">
              <w:rPr>
                <w:rFonts w:ascii="Times New Roman" w:eastAsia="Times New Roman" w:hAnsi="Times New Roman" w:cs="Times New Roman"/>
                <w:sz w:val="24"/>
                <w:szCs w:val="24"/>
                <w:lang w:val="en-US" w:eastAsia="zh-CN" w:bidi="th-TH"/>
              </w:rPr>
              <w:t xml:space="preserve"> the coversheet with their initials </w:t>
            </w:r>
            <w:r w:rsidR="1E005219" w:rsidRPr="0D94C7DA">
              <w:rPr>
                <w:rFonts w:ascii="Times New Roman" w:eastAsia="Times New Roman" w:hAnsi="Times New Roman" w:cs="Times New Roman"/>
                <w:sz w:val="24"/>
                <w:szCs w:val="24"/>
                <w:lang w:val="en-US" w:eastAsia="zh-CN" w:bidi="th-TH"/>
              </w:rPr>
              <w:t>and attach</w:t>
            </w:r>
            <w:r w:rsidRPr="00415205">
              <w:rPr>
                <w:rFonts w:ascii="Times New Roman" w:eastAsia="Times New Roman" w:hAnsi="Times New Roman" w:cs="Times New Roman"/>
                <w:sz w:val="24"/>
                <w:szCs w:val="24"/>
                <w:lang w:val="en-US" w:eastAsia="zh-CN" w:bidi="th-TH"/>
              </w:rPr>
              <w:t xml:space="preserve"> a copy of the rubric at the front of the report for final submission. </w:t>
            </w:r>
            <w:r w:rsidRPr="00415205">
              <w:rPr>
                <w:rFonts w:ascii="Times New Roman" w:eastAsia="Times New Roman" w:hAnsi="Times New Roman" w:cs="Times New Roman"/>
                <w:sz w:val="24"/>
                <w:szCs w:val="24"/>
                <w:lang w:val="en-AU" w:eastAsia="zh-CN" w:bidi="th-TH"/>
              </w:rPr>
              <w:t> </w:t>
            </w:r>
          </w:p>
        </w:tc>
      </w:tr>
      <w:tr w:rsidR="00415205" w:rsidRPr="00415205" w14:paraId="2A56234E" w14:textId="77777777" w:rsidTr="00415205">
        <w:trPr>
          <w:trHeight w:val="300"/>
        </w:trPr>
        <w:tc>
          <w:tcPr>
            <w:tcW w:w="9000" w:type="dxa"/>
            <w:tcBorders>
              <w:top w:val="single" w:sz="6" w:space="0" w:color="auto"/>
              <w:left w:val="nil"/>
              <w:bottom w:val="single" w:sz="6" w:space="0" w:color="auto"/>
              <w:right w:val="nil"/>
            </w:tcBorders>
            <w:shd w:val="clear" w:color="auto" w:fill="auto"/>
            <w:hideMark/>
          </w:tcPr>
          <w:p w14:paraId="665D74C9" w14:textId="67BD6B5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 xml:space="preserve">Collectively agreed </w:t>
            </w:r>
            <w:r w:rsidR="0F364643" w:rsidRPr="7278FAD1">
              <w:rPr>
                <w:rFonts w:ascii="Times New Roman" w:eastAsia="Times New Roman" w:hAnsi="Times New Roman" w:cs="Times New Roman"/>
                <w:sz w:val="24"/>
                <w:szCs w:val="24"/>
                <w:lang w:val="en-US" w:eastAsia="zh-CN" w:bidi="th-TH"/>
              </w:rPr>
              <w:t>on</w:t>
            </w:r>
            <w:r w:rsidRPr="00415205">
              <w:rPr>
                <w:rFonts w:ascii="Times New Roman" w:eastAsia="Times New Roman" w:hAnsi="Times New Roman" w:cs="Times New Roman"/>
                <w:sz w:val="24"/>
                <w:szCs w:val="24"/>
                <w:lang w:val="en-US" w:eastAsia="zh-CN" w:bidi="th-TH"/>
              </w:rPr>
              <w:t xml:space="preserve"> the final </w:t>
            </w:r>
            <w:r w:rsidR="0F364643" w:rsidRPr="7278FAD1">
              <w:rPr>
                <w:rFonts w:ascii="Times New Roman" w:eastAsia="Times New Roman" w:hAnsi="Times New Roman" w:cs="Times New Roman"/>
                <w:sz w:val="24"/>
                <w:szCs w:val="24"/>
                <w:lang w:val="en-US" w:eastAsia="zh-CN" w:bidi="th-TH"/>
              </w:rPr>
              <w:t xml:space="preserve">report </w:t>
            </w:r>
            <w:r w:rsidRPr="00415205">
              <w:rPr>
                <w:rFonts w:ascii="Times New Roman" w:eastAsia="Times New Roman" w:hAnsi="Times New Roman" w:cs="Times New Roman"/>
                <w:sz w:val="24"/>
                <w:szCs w:val="24"/>
                <w:lang w:val="en-US" w:eastAsia="zh-CN" w:bidi="th-TH"/>
              </w:rPr>
              <w:t>submission to LMS by our group leader Nick Duplex. </w:t>
            </w:r>
            <w:r w:rsidRPr="00415205">
              <w:rPr>
                <w:rFonts w:ascii="Times New Roman" w:eastAsia="Times New Roman" w:hAnsi="Times New Roman" w:cs="Times New Roman"/>
                <w:sz w:val="24"/>
                <w:szCs w:val="24"/>
                <w:lang w:val="en-AU" w:eastAsia="zh-CN" w:bidi="th-TH"/>
              </w:rPr>
              <w:t> </w:t>
            </w:r>
          </w:p>
        </w:tc>
      </w:tr>
    </w:tbl>
    <w:p w14:paraId="45952A79"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color w:val="000000"/>
          <w:sz w:val="24"/>
          <w:szCs w:val="24"/>
          <w:lang w:val="en-AU" w:eastAsia="zh-CN" w:bidi="th-TH"/>
        </w:rPr>
        <w:t> </w:t>
      </w:r>
    </w:p>
    <w:tbl>
      <w:tblPr>
        <w:tblW w:w="899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73"/>
        <w:gridCol w:w="1440"/>
        <w:gridCol w:w="1970"/>
        <w:gridCol w:w="2012"/>
      </w:tblGrid>
      <w:tr w:rsidR="00415205" w:rsidRPr="00415205" w14:paraId="255E9D56" w14:textId="77777777" w:rsidTr="00C0341D">
        <w:trPr>
          <w:trHeight w:val="300"/>
        </w:trPr>
        <w:tc>
          <w:tcPr>
            <w:tcW w:w="899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68B3436" w14:textId="77777777" w:rsidR="00415205" w:rsidRPr="00415205" w:rsidRDefault="00415205" w:rsidP="007B2C5D">
            <w:pPr>
              <w:spacing w:after="0" w:line="360" w:lineRule="auto"/>
              <w:textAlignment w:val="baseline"/>
              <w:divId w:val="731274241"/>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5. Action Items   </w:t>
            </w:r>
            <w:r w:rsidRPr="00415205">
              <w:rPr>
                <w:rFonts w:ascii="Times New Roman" w:eastAsia="Times New Roman" w:hAnsi="Times New Roman" w:cs="Times New Roman"/>
                <w:color w:val="FFFFFF"/>
                <w:sz w:val="24"/>
                <w:szCs w:val="24"/>
                <w:lang w:val="en-AU" w:eastAsia="zh-CN" w:bidi="th-TH"/>
              </w:rPr>
              <w:t> </w:t>
            </w:r>
          </w:p>
        </w:tc>
      </w:tr>
      <w:tr w:rsidR="00415205" w:rsidRPr="00415205" w14:paraId="123DBD8D" w14:textId="77777777" w:rsidTr="00C0341D">
        <w:trPr>
          <w:trHeight w:val="300"/>
        </w:trPr>
        <w:tc>
          <w:tcPr>
            <w:tcW w:w="3573" w:type="dxa"/>
            <w:tcBorders>
              <w:top w:val="single" w:sz="6" w:space="0" w:color="auto"/>
              <w:left w:val="nil"/>
              <w:bottom w:val="single" w:sz="6" w:space="0" w:color="auto"/>
              <w:right w:val="nil"/>
            </w:tcBorders>
            <w:shd w:val="clear" w:color="auto" w:fill="FFFFFF"/>
            <w:hideMark/>
          </w:tcPr>
          <w:p w14:paraId="39C6BC0B"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Action</w:t>
            </w:r>
            <w:r w:rsidRPr="00415205">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FFFFFF"/>
            <w:hideMark/>
          </w:tcPr>
          <w:p w14:paraId="1828B6A2"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p>
        </w:tc>
        <w:tc>
          <w:tcPr>
            <w:tcW w:w="1970" w:type="dxa"/>
            <w:tcBorders>
              <w:top w:val="single" w:sz="6" w:space="0" w:color="auto"/>
              <w:left w:val="nil"/>
              <w:bottom w:val="single" w:sz="6" w:space="0" w:color="auto"/>
              <w:right w:val="nil"/>
            </w:tcBorders>
            <w:shd w:val="clear" w:color="auto" w:fill="FFFFFF"/>
            <w:hideMark/>
          </w:tcPr>
          <w:p w14:paraId="6CF32703"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Due Date</w:t>
            </w:r>
            <w:r w:rsidRPr="00415205">
              <w:rPr>
                <w:rFonts w:ascii="Times New Roman" w:eastAsia="Times New Roman" w:hAnsi="Times New Roman" w:cs="Times New Roman"/>
                <w:sz w:val="24"/>
                <w:szCs w:val="24"/>
                <w:lang w:val="en-AU" w:eastAsia="zh-CN" w:bidi="th-TH"/>
              </w:rPr>
              <w:t> </w:t>
            </w:r>
          </w:p>
        </w:tc>
        <w:tc>
          <w:tcPr>
            <w:tcW w:w="2012" w:type="dxa"/>
            <w:tcBorders>
              <w:top w:val="single" w:sz="6" w:space="0" w:color="auto"/>
              <w:left w:val="nil"/>
              <w:bottom w:val="single" w:sz="6" w:space="0" w:color="auto"/>
              <w:right w:val="nil"/>
            </w:tcBorders>
            <w:shd w:val="clear" w:color="auto" w:fill="FFFFFF"/>
            <w:hideMark/>
          </w:tcPr>
          <w:p w14:paraId="472C86D7"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Status</w:t>
            </w:r>
            <w:r w:rsidRPr="00415205">
              <w:rPr>
                <w:rFonts w:ascii="Times New Roman" w:eastAsia="Times New Roman" w:hAnsi="Times New Roman" w:cs="Times New Roman"/>
                <w:sz w:val="24"/>
                <w:szCs w:val="24"/>
                <w:lang w:val="en-AU" w:eastAsia="zh-CN" w:bidi="th-TH"/>
              </w:rPr>
              <w:t> </w:t>
            </w:r>
          </w:p>
        </w:tc>
      </w:tr>
      <w:tr w:rsidR="00F9311C" w:rsidRPr="00415205" w14:paraId="5BCA5239" w14:textId="77777777" w:rsidTr="00C0341D">
        <w:trPr>
          <w:trHeight w:val="300"/>
        </w:trPr>
        <w:tc>
          <w:tcPr>
            <w:tcW w:w="3573" w:type="dxa"/>
            <w:tcBorders>
              <w:top w:val="single" w:sz="6" w:space="0" w:color="auto"/>
              <w:left w:val="nil"/>
              <w:bottom w:val="single" w:sz="6" w:space="0" w:color="auto"/>
              <w:right w:val="nil"/>
            </w:tcBorders>
            <w:shd w:val="clear" w:color="auto" w:fill="auto"/>
          </w:tcPr>
          <w:p w14:paraId="28166164" w14:textId="0E1626D1"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Finalize the Project Report</w:t>
            </w:r>
            <w:r w:rsidRPr="0001488C">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auto"/>
          </w:tcPr>
          <w:p w14:paraId="7DA2FB09" w14:textId="3B91EB02"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US" w:eastAsia="zh-CN" w:bidi="th-TH"/>
              </w:rPr>
            </w:pPr>
          </w:p>
        </w:tc>
        <w:tc>
          <w:tcPr>
            <w:tcW w:w="1970" w:type="dxa"/>
            <w:tcBorders>
              <w:top w:val="single" w:sz="6" w:space="0" w:color="auto"/>
              <w:left w:val="nil"/>
              <w:bottom w:val="single" w:sz="6" w:space="0" w:color="auto"/>
              <w:right w:val="nil"/>
            </w:tcBorders>
            <w:shd w:val="clear" w:color="auto" w:fill="auto"/>
          </w:tcPr>
          <w:p w14:paraId="708593EF" w14:textId="35158460"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IN" w:eastAsia="zh-CN" w:bidi="th-TH"/>
              </w:rPr>
              <w:t>12/04/24</w:t>
            </w:r>
          </w:p>
        </w:tc>
        <w:tc>
          <w:tcPr>
            <w:tcW w:w="2012" w:type="dxa"/>
            <w:tcBorders>
              <w:top w:val="single" w:sz="6" w:space="0" w:color="auto"/>
              <w:left w:val="nil"/>
              <w:bottom w:val="single" w:sz="6" w:space="0" w:color="auto"/>
              <w:right w:val="nil"/>
            </w:tcBorders>
            <w:shd w:val="clear" w:color="auto" w:fill="auto"/>
          </w:tcPr>
          <w:p w14:paraId="4F8927D7" w14:textId="1B4128E0"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Completed</w:t>
            </w:r>
          </w:p>
        </w:tc>
      </w:tr>
      <w:tr w:rsidR="00F9311C" w:rsidRPr="00415205" w14:paraId="577822AE" w14:textId="77777777" w:rsidTr="00C0341D">
        <w:trPr>
          <w:trHeight w:val="300"/>
        </w:trPr>
        <w:tc>
          <w:tcPr>
            <w:tcW w:w="3573" w:type="dxa"/>
            <w:tcBorders>
              <w:top w:val="single" w:sz="6" w:space="0" w:color="auto"/>
              <w:left w:val="nil"/>
              <w:bottom w:val="single" w:sz="6" w:space="0" w:color="auto"/>
              <w:right w:val="nil"/>
            </w:tcBorders>
            <w:shd w:val="clear" w:color="auto" w:fill="auto"/>
          </w:tcPr>
          <w:p w14:paraId="0A750C9B" w14:textId="72F3811F"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sidRPr="0001488C">
              <w:rPr>
                <w:rFonts w:ascii="Times New Roman" w:eastAsia="Times New Roman" w:hAnsi="Times New Roman" w:cs="Times New Roman"/>
                <w:sz w:val="24"/>
                <w:szCs w:val="24"/>
                <w:lang w:val="en-IN" w:eastAsia="zh-CN" w:bidi="th-TH"/>
              </w:rPr>
              <w:t>Finish the distributed task</w:t>
            </w:r>
            <w:r>
              <w:rPr>
                <w:rFonts w:ascii="Times New Roman" w:eastAsia="Times New Roman" w:hAnsi="Times New Roman" w:cs="Times New Roman"/>
                <w:sz w:val="24"/>
                <w:szCs w:val="24"/>
                <w:lang w:val="en-IN" w:eastAsia="zh-CN" w:bidi="th-TH"/>
              </w:rPr>
              <w:t>s</w:t>
            </w:r>
            <w:r w:rsidRPr="0001488C">
              <w:rPr>
                <w:rFonts w:ascii="Times New Roman" w:eastAsia="Times New Roman" w:hAnsi="Times New Roman" w:cs="Times New Roman"/>
                <w:sz w:val="24"/>
                <w:szCs w:val="24"/>
                <w:lang w:val="en-AU" w:eastAsia="zh-CN" w:bidi="th-TH"/>
              </w:rPr>
              <w:t> </w:t>
            </w:r>
          </w:p>
        </w:tc>
        <w:tc>
          <w:tcPr>
            <w:tcW w:w="1440" w:type="dxa"/>
            <w:tcBorders>
              <w:top w:val="single" w:sz="6" w:space="0" w:color="auto"/>
              <w:left w:val="nil"/>
              <w:bottom w:val="single" w:sz="6" w:space="0" w:color="auto"/>
              <w:right w:val="nil"/>
            </w:tcBorders>
            <w:shd w:val="clear" w:color="auto" w:fill="auto"/>
          </w:tcPr>
          <w:p w14:paraId="47714331" w14:textId="77777777"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US" w:eastAsia="zh-CN" w:bidi="th-TH"/>
              </w:rPr>
            </w:pPr>
          </w:p>
        </w:tc>
        <w:tc>
          <w:tcPr>
            <w:tcW w:w="1970" w:type="dxa"/>
            <w:tcBorders>
              <w:top w:val="single" w:sz="6" w:space="0" w:color="auto"/>
              <w:left w:val="nil"/>
              <w:bottom w:val="single" w:sz="6" w:space="0" w:color="auto"/>
              <w:right w:val="nil"/>
            </w:tcBorders>
            <w:shd w:val="clear" w:color="auto" w:fill="auto"/>
          </w:tcPr>
          <w:p w14:paraId="5F2B8112" w14:textId="3FD1611E"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IN" w:eastAsia="zh-CN" w:bidi="th-TH"/>
              </w:rPr>
              <w:t>10/04/24</w:t>
            </w:r>
            <w:r w:rsidRPr="0001488C">
              <w:rPr>
                <w:rFonts w:ascii="Times New Roman" w:eastAsia="Times New Roman" w:hAnsi="Times New Roman" w:cs="Times New Roman"/>
                <w:sz w:val="24"/>
                <w:szCs w:val="24"/>
                <w:lang w:val="en-AU" w:eastAsia="zh-CN" w:bidi="th-TH"/>
              </w:rPr>
              <w:t> </w:t>
            </w:r>
          </w:p>
        </w:tc>
        <w:tc>
          <w:tcPr>
            <w:tcW w:w="2012" w:type="dxa"/>
            <w:tcBorders>
              <w:top w:val="single" w:sz="6" w:space="0" w:color="auto"/>
              <w:left w:val="nil"/>
              <w:bottom w:val="single" w:sz="6" w:space="0" w:color="auto"/>
              <w:right w:val="nil"/>
            </w:tcBorders>
            <w:shd w:val="clear" w:color="auto" w:fill="auto"/>
          </w:tcPr>
          <w:p w14:paraId="23037A50" w14:textId="6040552C" w:rsidR="00F9311C" w:rsidRPr="00415205" w:rsidRDefault="00F9311C" w:rsidP="00F9311C">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Completed</w:t>
            </w:r>
          </w:p>
        </w:tc>
      </w:tr>
      <w:tr w:rsidR="00415205" w:rsidRPr="00415205" w14:paraId="75300309" w14:textId="77777777" w:rsidTr="00C0341D">
        <w:trPr>
          <w:trHeight w:val="300"/>
        </w:trPr>
        <w:tc>
          <w:tcPr>
            <w:tcW w:w="3573" w:type="dxa"/>
            <w:tcBorders>
              <w:top w:val="single" w:sz="6" w:space="0" w:color="auto"/>
              <w:left w:val="nil"/>
              <w:bottom w:val="single" w:sz="6" w:space="0" w:color="auto"/>
              <w:right w:val="nil"/>
            </w:tcBorders>
            <w:shd w:val="clear" w:color="auto" w:fill="auto"/>
            <w:hideMark/>
          </w:tcPr>
          <w:p w14:paraId="659D7CB9"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Group report finalisation and submission.  </w:t>
            </w:r>
          </w:p>
        </w:tc>
        <w:tc>
          <w:tcPr>
            <w:tcW w:w="1440" w:type="dxa"/>
            <w:tcBorders>
              <w:top w:val="single" w:sz="6" w:space="0" w:color="auto"/>
              <w:left w:val="nil"/>
              <w:bottom w:val="single" w:sz="6" w:space="0" w:color="auto"/>
              <w:right w:val="nil"/>
            </w:tcBorders>
            <w:shd w:val="clear" w:color="auto" w:fill="auto"/>
            <w:hideMark/>
          </w:tcPr>
          <w:p w14:paraId="65C6AF61"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US" w:eastAsia="zh-CN" w:bidi="th-TH"/>
              </w:rPr>
              <w:t>                       </w:t>
            </w:r>
            <w:r w:rsidRPr="00415205">
              <w:rPr>
                <w:rFonts w:ascii="Times New Roman" w:eastAsia="Times New Roman" w:hAnsi="Times New Roman" w:cs="Times New Roman"/>
                <w:sz w:val="24"/>
                <w:szCs w:val="24"/>
                <w:lang w:val="en-AU" w:eastAsia="zh-CN" w:bidi="th-TH"/>
              </w:rPr>
              <w:t> </w:t>
            </w:r>
          </w:p>
        </w:tc>
        <w:tc>
          <w:tcPr>
            <w:tcW w:w="1970" w:type="dxa"/>
            <w:tcBorders>
              <w:top w:val="single" w:sz="6" w:space="0" w:color="auto"/>
              <w:left w:val="nil"/>
              <w:bottom w:val="single" w:sz="6" w:space="0" w:color="auto"/>
              <w:right w:val="nil"/>
            </w:tcBorders>
            <w:shd w:val="clear" w:color="auto" w:fill="auto"/>
            <w:hideMark/>
          </w:tcPr>
          <w:p w14:paraId="124304D7" w14:textId="4AFD851A" w:rsidR="00415205" w:rsidRPr="00415205" w:rsidRDefault="00C0341D" w:rsidP="007B2C5D">
            <w:pPr>
              <w:spacing w:after="0" w:line="360" w:lineRule="auto"/>
              <w:textAlignment w:val="baseline"/>
              <w:rPr>
                <w:rFonts w:ascii="Times New Roman" w:eastAsia="Times New Roman" w:hAnsi="Times New Roman" w:cs="Times New Roman"/>
                <w:sz w:val="24"/>
                <w:szCs w:val="24"/>
                <w:lang w:val="en-AU" w:eastAsia="zh-CN" w:bidi="th-TH"/>
              </w:rPr>
            </w:pPr>
            <w:r>
              <w:rPr>
                <w:rFonts w:ascii="Times New Roman" w:eastAsia="Times New Roman" w:hAnsi="Times New Roman" w:cs="Times New Roman"/>
                <w:sz w:val="24"/>
                <w:szCs w:val="24"/>
                <w:lang w:val="en-AU" w:eastAsia="zh-CN" w:bidi="th-TH"/>
              </w:rPr>
              <w:t>14/04/24</w:t>
            </w:r>
          </w:p>
        </w:tc>
        <w:tc>
          <w:tcPr>
            <w:tcW w:w="2012" w:type="dxa"/>
            <w:tcBorders>
              <w:top w:val="single" w:sz="6" w:space="0" w:color="auto"/>
              <w:left w:val="nil"/>
              <w:bottom w:val="single" w:sz="6" w:space="0" w:color="auto"/>
              <w:right w:val="nil"/>
            </w:tcBorders>
            <w:shd w:val="clear" w:color="auto" w:fill="auto"/>
            <w:hideMark/>
          </w:tcPr>
          <w:p w14:paraId="301D7576" w14:textId="623440FD"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r w:rsidR="00C0341D">
              <w:rPr>
                <w:rFonts w:ascii="Times New Roman" w:eastAsia="Times New Roman" w:hAnsi="Times New Roman" w:cs="Times New Roman"/>
                <w:sz w:val="24"/>
                <w:szCs w:val="24"/>
                <w:lang w:val="en-AU" w:eastAsia="zh-CN" w:bidi="th-TH"/>
              </w:rPr>
              <w:t>Completed</w:t>
            </w:r>
          </w:p>
        </w:tc>
      </w:tr>
    </w:tbl>
    <w:p w14:paraId="3BA2B3FB"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color w:val="000000"/>
          <w:sz w:val="24"/>
          <w:szCs w:val="24"/>
          <w:lang w:val="en-AU" w:eastAsia="zh-CN" w:bidi="th-TH"/>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5"/>
        <w:gridCol w:w="1304"/>
        <w:gridCol w:w="1274"/>
        <w:gridCol w:w="1274"/>
        <w:gridCol w:w="1274"/>
        <w:gridCol w:w="1275"/>
        <w:gridCol w:w="1319"/>
      </w:tblGrid>
      <w:tr w:rsidR="00415205" w:rsidRPr="00415205" w14:paraId="74F8C01F" w14:textId="77777777" w:rsidTr="00415205">
        <w:trPr>
          <w:trHeight w:val="300"/>
        </w:trPr>
        <w:tc>
          <w:tcPr>
            <w:tcW w:w="9000" w:type="dxa"/>
            <w:gridSpan w:val="7"/>
            <w:tcBorders>
              <w:top w:val="single" w:sz="6" w:space="0" w:color="auto"/>
              <w:left w:val="single" w:sz="6" w:space="0" w:color="auto"/>
              <w:bottom w:val="single" w:sz="6" w:space="0" w:color="auto"/>
              <w:right w:val="single" w:sz="6" w:space="0" w:color="auto"/>
            </w:tcBorders>
            <w:shd w:val="clear" w:color="auto" w:fill="D9D9D9"/>
            <w:hideMark/>
          </w:tcPr>
          <w:p w14:paraId="6BDF6A2A" w14:textId="77777777" w:rsidR="00415205" w:rsidRPr="00415205" w:rsidRDefault="00415205" w:rsidP="007B2C5D">
            <w:pPr>
              <w:spacing w:after="0" w:line="360" w:lineRule="auto"/>
              <w:textAlignment w:val="baseline"/>
              <w:divId w:val="1097099104"/>
              <w:rPr>
                <w:rFonts w:ascii="Times New Roman" w:eastAsia="Times New Roman" w:hAnsi="Times New Roman" w:cs="Times New Roman"/>
                <w:color w:val="1F3763"/>
                <w:sz w:val="24"/>
                <w:szCs w:val="24"/>
                <w:lang w:val="en-AU" w:eastAsia="zh-CN" w:bidi="th-TH"/>
              </w:rPr>
            </w:pPr>
            <w:r w:rsidRPr="00415205">
              <w:rPr>
                <w:rFonts w:ascii="Times New Roman" w:eastAsia="Times New Roman" w:hAnsi="Times New Roman" w:cs="Times New Roman"/>
                <w:b/>
                <w:bCs/>
                <w:color w:val="FFFFFF"/>
                <w:sz w:val="24"/>
                <w:szCs w:val="24"/>
                <w:lang w:val="en-US" w:eastAsia="zh-CN" w:bidi="th-TH"/>
              </w:rPr>
              <w:t>6. Next Meeting</w:t>
            </w:r>
            <w:r w:rsidRPr="00415205">
              <w:rPr>
                <w:rFonts w:ascii="Times New Roman" w:eastAsia="Times New Roman" w:hAnsi="Times New Roman" w:cs="Times New Roman"/>
                <w:color w:val="FFFFFF"/>
                <w:sz w:val="24"/>
                <w:szCs w:val="24"/>
                <w:lang w:val="en-AU" w:eastAsia="zh-CN" w:bidi="th-TH"/>
              </w:rPr>
              <w:t> </w:t>
            </w:r>
          </w:p>
        </w:tc>
      </w:tr>
      <w:tr w:rsidR="00415205" w:rsidRPr="00415205" w14:paraId="70C75527" w14:textId="77777777" w:rsidTr="00415205">
        <w:trPr>
          <w:trHeight w:val="225"/>
        </w:trPr>
        <w:tc>
          <w:tcPr>
            <w:tcW w:w="258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05EF50A3"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Date:  </w:t>
            </w:r>
            <w:r w:rsidRPr="00415205">
              <w:rPr>
                <w:rFonts w:ascii="Times New Roman" w:eastAsia="Times New Roman" w:hAnsi="Times New Roman" w:cs="Times New Roman"/>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8F53BEE" w14:textId="153179F5"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r w:rsidR="009E2CB9">
              <w:rPr>
                <w:rFonts w:ascii="Times New Roman" w:eastAsia="Times New Roman" w:hAnsi="Times New Roman" w:cs="Times New Roman"/>
                <w:sz w:val="24"/>
                <w:szCs w:val="24"/>
                <w:lang w:val="en-AU" w:eastAsia="zh-CN" w:bidi="th-TH"/>
              </w:rPr>
              <w:t>None</w:t>
            </w:r>
          </w:p>
        </w:tc>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0308F494"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Time:  </w:t>
            </w:r>
            <w:r w:rsidRPr="00415205">
              <w:rPr>
                <w:rFonts w:ascii="Times New Roman" w:eastAsia="Times New Roman" w:hAnsi="Times New Roman" w:cs="Times New Roman"/>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099B8073" w14:textId="79DBE75E"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r w:rsidR="009C51E5">
              <w:rPr>
                <w:rFonts w:ascii="Times New Roman" w:eastAsia="Times New Roman" w:hAnsi="Times New Roman" w:cs="Times New Roman"/>
                <w:sz w:val="24"/>
                <w:szCs w:val="24"/>
                <w:lang w:val="en-AU" w:eastAsia="zh-CN" w:bidi="th-TH"/>
              </w:rPr>
              <w:t>-</w:t>
            </w:r>
          </w:p>
        </w:tc>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2D9B757A"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Location:  </w:t>
            </w:r>
            <w:r w:rsidRPr="00415205">
              <w:rPr>
                <w:rFonts w:ascii="Times New Roman" w:eastAsia="Times New Roman" w:hAnsi="Times New Roman" w:cs="Times New Roman"/>
                <w:sz w:val="24"/>
                <w:szCs w:val="24"/>
                <w:lang w:val="en-AU" w:eastAsia="zh-CN" w:bidi="th-TH"/>
              </w:rPr>
              <w:t>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3FF68E8C" w14:textId="0447E76E"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r w:rsidR="009C51E5">
              <w:rPr>
                <w:rFonts w:ascii="Times New Roman" w:eastAsia="Times New Roman" w:hAnsi="Times New Roman" w:cs="Times New Roman"/>
                <w:sz w:val="24"/>
                <w:szCs w:val="24"/>
                <w:lang w:val="en-AU" w:eastAsia="zh-CN" w:bidi="th-TH"/>
              </w:rPr>
              <w:t>-</w:t>
            </w:r>
          </w:p>
        </w:tc>
      </w:tr>
      <w:tr w:rsidR="00415205" w:rsidRPr="00415205" w14:paraId="7F9FE1DA" w14:textId="77777777" w:rsidTr="00415205">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FFFFFF"/>
            <w:hideMark/>
          </w:tcPr>
          <w:p w14:paraId="2A1ABBD8" w14:textId="77777777"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i/>
                <w:iCs/>
                <w:sz w:val="24"/>
                <w:szCs w:val="24"/>
                <w:lang w:val="en-US" w:eastAsia="zh-CN" w:bidi="th-TH"/>
              </w:rPr>
              <w:t>Agenda:  </w:t>
            </w:r>
            <w:r w:rsidRPr="00415205">
              <w:rPr>
                <w:rFonts w:ascii="Times New Roman" w:eastAsia="Times New Roman" w:hAnsi="Times New Roman" w:cs="Times New Roman"/>
                <w:sz w:val="24"/>
                <w:szCs w:val="24"/>
                <w:lang w:val="en-AU" w:eastAsia="zh-CN" w:bidi="th-TH"/>
              </w:rPr>
              <w:t> </w:t>
            </w:r>
          </w:p>
        </w:tc>
        <w:tc>
          <w:tcPr>
            <w:tcW w:w="7725" w:type="dxa"/>
            <w:gridSpan w:val="6"/>
            <w:tcBorders>
              <w:top w:val="single" w:sz="6" w:space="0" w:color="auto"/>
              <w:left w:val="single" w:sz="6" w:space="0" w:color="auto"/>
              <w:bottom w:val="single" w:sz="6" w:space="0" w:color="auto"/>
              <w:right w:val="single" w:sz="6" w:space="0" w:color="auto"/>
            </w:tcBorders>
            <w:shd w:val="clear" w:color="auto" w:fill="auto"/>
            <w:hideMark/>
          </w:tcPr>
          <w:p w14:paraId="5EA51EEA" w14:textId="12D34A12" w:rsidR="00415205" w:rsidRPr="00415205" w:rsidRDefault="00415205" w:rsidP="007B2C5D">
            <w:pPr>
              <w:spacing w:after="0" w:line="360" w:lineRule="auto"/>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w:t>
            </w:r>
            <w:r w:rsidR="003F6783">
              <w:rPr>
                <w:rFonts w:ascii="Times New Roman" w:eastAsia="Times New Roman" w:hAnsi="Times New Roman" w:cs="Times New Roman"/>
                <w:sz w:val="24"/>
                <w:szCs w:val="24"/>
                <w:lang w:val="en-AU" w:eastAsia="zh-CN" w:bidi="th-TH"/>
              </w:rPr>
              <w:t>-</w:t>
            </w:r>
          </w:p>
        </w:tc>
      </w:tr>
    </w:tbl>
    <w:p w14:paraId="40B580EF" w14:textId="77777777" w:rsidR="009C51E5" w:rsidRDefault="009C51E5" w:rsidP="00415205">
      <w:pPr>
        <w:spacing w:after="0" w:line="240" w:lineRule="auto"/>
        <w:textAlignment w:val="baseline"/>
        <w:rPr>
          <w:rFonts w:ascii="Times New Roman" w:eastAsia="Times New Roman" w:hAnsi="Times New Roman" w:cs="Times New Roman"/>
          <w:sz w:val="24"/>
          <w:szCs w:val="24"/>
          <w:lang w:val="en-AU" w:eastAsia="zh-CN" w:bidi="th-TH"/>
        </w:rPr>
      </w:pPr>
    </w:p>
    <w:p w14:paraId="41B3B926" w14:textId="77777777" w:rsidR="007119F8" w:rsidRDefault="007119F8" w:rsidP="00500342">
      <w:pPr>
        <w:spacing w:after="0" w:line="360" w:lineRule="auto"/>
        <w:jc w:val="both"/>
        <w:textAlignment w:val="baseline"/>
        <w:rPr>
          <w:rFonts w:ascii="Times New Roman" w:eastAsia="Times New Roman" w:hAnsi="Times New Roman" w:cs="Times New Roman"/>
          <w:b/>
          <w:bCs/>
          <w:sz w:val="24"/>
          <w:szCs w:val="24"/>
          <w:lang w:val="en-AU" w:eastAsia="zh-CN" w:bidi="th-TH"/>
        </w:rPr>
      </w:pPr>
    </w:p>
    <w:p w14:paraId="6E863685" w14:textId="545497C4" w:rsidR="009C51E5" w:rsidRPr="00500342" w:rsidRDefault="00500342" w:rsidP="00500342">
      <w:pPr>
        <w:spacing w:after="0" w:line="360" w:lineRule="auto"/>
        <w:jc w:val="both"/>
        <w:textAlignment w:val="baseline"/>
        <w:rPr>
          <w:rFonts w:ascii="Times New Roman" w:eastAsia="Times New Roman" w:hAnsi="Times New Roman" w:cs="Times New Roman"/>
          <w:b/>
          <w:sz w:val="24"/>
          <w:szCs w:val="24"/>
          <w:lang w:val="en-AU" w:eastAsia="zh-CN" w:bidi="th-TH"/>
        </w:rPr>
      </w:pPr>
      <w:r w:rsidRPr="00500342">
        <w:rPr>
          <w:rFonts w:ascii="Times New Roman" w:eastAsia="Times New Roman" w:hAnsi="Times New Roman" w:cs="Times New Roman"/>
          <w:b/>
          <w:bCs/>
          <w:sz w:val="24"/>
          <w:szCs w:val="24"/>
          <w:lang w:val="en-AU" w:eastAsia="zh-CN" w:bidi="th-TH"/>
        </w:rPr>
        <w:t xml:space="preserve">Post Meeting </w:t>
      </w:r>
      <w:r w:rsidR="002F5CD0">
        <w:rPr>
          <w:rFonts w:ascii="Times New Roman" w:eastAsia="Times New Roman" w:hAnsi="Times New Roman" w:cs="Times New Roman"/>
          <w:b/>
          <w:bCs/>
          <w:sz w:val="24"/>
          <w:szCs w:val="24"/>
          <w:lang w:val="en-AU" w:eastAsia="zh-CN" w:bidi="th-TH"/>
        </w:rPr>
        <w:t>Team</w:t>
      </w:r>
      <w:r w:rsidRPr="00500342">
        <w:rPr>
          <w:rFonts w:ascii="Times New Roman" w:eastAsia="Times New Roman" w:hAnsi="Times New Roman" w:cs="Times New Roman"/>
          <w:b/>
          <w:bCs/>
          <w:sz w:val="24"/>
          <w:szCs w:val="24"/>
          <w:lang w:val="en-AU" w:eastAsia="zh-CN" w:bidi="th-TH"/>
        </w:rPr>
        <w:t xml:space="preserve"> Reflection</w:t>
      </w:r>
    </w:p>
    <w:p w14:paraId="33A86926" w14:textId="6A3D5814" w:rsidR="00415205" w:rsidRPr="00415205" w:rsidRDefault="00415205" w:rsidP="00500342">
      <w:pPr>
        <w:spacing w:after="0" w:line="360" w:lineRule="auto"/>
        <w:jc w:val="both"/>
        <w:textAlignment w:val="baseline"/>
        <w:rPr>
          <w:rFonts w:ascii="Times New Roman" w:eastAsia="Times New Roman" w:hAnsi="Times New Roman" w:cs="Times New Roman"/>
          <w:sz w:val="24"/>
          <w:szCs w:val="24"/>
          <w:lang w:val="en-AU" w:eastAsia="zh-CN" w:bidi="th-TH"/>
        </w:rPr>
      </w:pPr>
      <w:r w:rsidRPr="00415205">
        <w:rPr>
          <w:rFonts w:ascii="Times New Roman" w:eastAsia="Times New Roman" w:hAnsi="Times New Roman" w:cs="Times New Roman"/>
          <w:sz w:val="24"/>
          <w:szCs w:val="24"/>
          <w:lang w:val="en-AU" w:eastAsia="zh-CN" w:bidi="th-TH"/>
        </w:rPr>
        <w:t xml:space="preserve">Overall, the group meeting went smoothly as usual which was due to many factors such as our chemistry as a group being very good and understanding of each of our strengths and weaknesses. The group meeting started with Nick leading us again in what tasks each group member is assigned to do to make sure that the group report is ready for its final submission and filling in the gaps if required. Everyone in the group, had met all their requirements of the group to be able to construct a group report altogether and had worked around challenges to fit everyone’s needs. </w:t>
      </w:r>
      <w:r w:rsidR="29FAF7DF" w:rsidRPr="3141705D">
        <w:rPr>
          <w:rFonts w:ascii="Times New Roman" w:eastAsia="Times New Roman" w:hAnsi="Times New Roman" w:cs="Times New Roman"/>
          <w:sz w:val="24"/>
          <w:szCs w:val="24"/>
          <w:lang w:val="en-AU" w:eastAsia="zh-CN" w:bidi="th-TH"/>
        </w:rPr>
        <w:t>Consequently,</w:t>
      </w:r>
      <w:r w:rsidRPr="00415205">
        <w:rPr>
          <w:rFonts w:ascii="Times New Roman" w:eastAsia="Times New Roman" w:hAnsi="Times New Roman" w:cs="Times New Roman"/>
          <w:sz w:val="24"/>
          <w:szCs w:val="24"/>
          <w:lang w:val="en-AU" w:eastAsia="zh-CN" w:bidi="th-TH"/>
        </w:rPr>
        <w:t xml:space="preserve"> to get this task done, Nick who was our group leader had given certain deadlines for each of our tasks which ran smoothly as he would regularly check up on each of us to make sure we were alright with our section and if not then he would be able to assist in us understanding the task which is meant to be done.  </w:t>
      </w:r>
    </w:p>
    <w:p w14:paraId="27085C5E" w14:textId="77777777" w:rsidR="006E6723" w:rsidRDefault="006E6723" w:rsidP="4B87640D">
      <w:pPr>
        <w:jc w:val="both"/>
        <w:rPr>
          <w:rFonts w:asciiTheme="majorBidi" w:hAnsiTheme="majorBidi" w:cstheme="majorBidi"/>
          <w:lang w:val="en-AU"/>
        </w:rPr>
      </w:pPr>
    </w:p>
    <w:p w14:paraId="69144907" w14:textId="77777777" w:rsidR="006E6723" w:rsidRDefault="006E6723" w:rsidP="4B87640D">
      <w:pPr>
        <w:jc w:val="both"/>
        <w:rPr>
          <w:rFonts w:asciiTheme="majorBidi" w:hAnsiTheme="majorBidi" w:cstheme="majorBidi"/>
          <w:lang w:val="en-AU"/>
        </w:rPr>
      </w:pPr>
    </w:p>
    <w:p w14:paraId="752371F9" w14:textId="77777777" w:rsidR="006E6723" w:rsidRDefault="006E6723" w:rsidP="4B87640D">
      <w:pPr>
        <w:jc w:val="both"/>
        <w:rPr>
          <w:rFonts w:asciiTheme="majorBidi" w:hAnsiTheme="majorBidi" w:cstheme="majorBidi"/>
          <w:lang w:val="en-AU"/>
        </w:rPr>
      </w:pPr>
    </w:p>
    <w:p w14:paraId="63DC0D2D" w14:textId="77777777" w:rsidR="006E6723" w:rsidRDefault="006E6723" w:rsidP="4B87640D">
      <w:pPr>
        <w:jc w:val="both"/>
        <w:rPr>
          <w:rFonts w:asciiTheme="majorBidi" w:hAnsiTheme="majorBidi" w:cstheme="majorBidi"/>
          <w:lang w:val="en-AU"/>
        </w:rPr>
      </w:pPr>
    </w:p>
    <w:p w14:paraId="6F9C30FF" w14:textId="77777777" w:rsidR="006E6723" w:rsidRDefault="006E6723" w:rsidP="4B87640D">
      <w:pPr>
        <w:jc w:val="both"/>
        <w:rPr>
          <w:rFonts w:asciiTheme="majorBidi" w:hAnsiTheme="majorBidi" w:cstheme="majorBidi"/>
          <w:lang w:val="en-AU"/>
        </w:rPr>
      </w:pPr>
    </w:p>
    <w:p w14:paraId="555F3490" w14:textId="77777777" w:rsidR="006E6723" w:rsidRDefault="006E6723" w:rsidP="4B87640D">
      <w:pPr>
        <w:jc w:val="both"/>
        <w:rPr>
          <w:rFonts w:asciiTheme="majorBidi" w:hAnsiTheme="majorBidi" w:cstheme="majorBidi"/>
          <w:lang w:val="en-AU"/>
        </w:rPr>
      </w:pPr>
    </w:p>
    <w:p w14:paraId="5B935A22" w14:textId="77777777" w:rsidR="006E6723" w:rsidRDefault="006E6723" w:rsidP="4B87640D">
      <w:pPr>
        <w:jc w:val="both"/>
        <w:rPr>
          <w:rFonts w:asciiTheme="majorBidi" w:hAnsiTheme="majorBidi" w:cstheme="majorBidi"/>
          <w:lang w:val="en-AU"/>
        </w:rPr>
      </w:pPr>
    </w:p>
    <w:p w14:paraId="23F3D0BF" w14:textId="0DABCE11" w:rsidR="009A1083" w:rsidRPr="00811DD0" w:rsidRDefault="009A1083" w:rsidP="4B87640D">
      <w:pPr>
        <w:jc w:val="both"/>
        <w:rPr>
          <w:rFonts w:asciiTheme="majorBidi" w:hAnsiTheme="majorBidi" w:cstheme="majorBidi"/>
          <w:b/>
          <w:sz w:val="36"/>
          <w:szCs w:val="36"/>
          <w:lang w:val="en-AU"/>
        </w:rPr>
      </w:pPr>
      <w:r w:rsidRPr="00811DD0">
        <w:rPr>
          <w:rFonts w:asciiTheme="majorBidi" w:hAnsiTheme="majorBidi" w:cstheme="majorBidi"/>
          <w:b/>
          <w:sz w:val="36"/>
          <w:szCs w:val="36"/>
          <w:lang w:val="en-AU"/>
        </w:rPr>
        <w:t xml:space="preserve">Final </w:t>
      </w:r>
      <w:r w:rsidR="007C5641">
        <w:rPr>
          <w:rFonts w:asciiTheme="majorBidi" w:hAnsiTheme="majorBidi" w:cstheme="majorBidi"/>
          <w:b/>
          <w:sz w:val="36"/>
          <w:szCs w:val="36"/>
          <w:lang w:val="en-AU"/>
        </w:rPr>
        <w:t xml:space="preserve">Team </w:t>
      </w:r>
      <w:r w:rsidRPr="00811DD0">
        <w:rPr>
          <w:rFonts w:asciiTheme="majorBidi" w:hAnsiTheme="majorBidi" w:cstheme="majorBidi"/>
          <w:b/>
          <w:sz w:val="36"/>
          <w:szCs w:val="36"/>
          <w:lang w:val="en-AU"/>
        </w:rPr>
        <w:t>Reflection</w:t>
      </w:r>
    </w:p>
    <w:p w14:paraId="20BEC460" w14:textId="679CE2C4" w:rsidR="007E4441" w:rsidRDefault="000D42E3" w:rsidP="00496C74">
      <w:pPr>
        <w:spacing w:line="360" w:lineRule="auto"/>
        <w:jc w:val="both"/>
        <w:rPr>
          <w:rFonts w:asciiTheme="majorBidi" w:hAnsiTheme="majorBidi" w:cstheme="majorBidi"/>
          <w:sz w:val="24"/>
          <w:szCs w:val="24"/>
          <w:lang w:val="en-AU"/>
        </w:rPr>
      </w:pPr>
      <w:r>
        <w:rPr>
          <w:rFonts w:asciiTheme="majorBidi" w:hAnsiTheme="majorBidi" w:cstheme="majorBidi"/>
          <w:sz w:val="24"/>
          <w:szCs w:val="24"/>
          <w:lang w:val="en-AU"/>
        </w:rPr>
        <w:t>T</w:t>
      </w:r>
      <w:r w:rsidR="00326D14">
        <w:rPr>
          <w:rFonts w:asciiTheme="majorBidi" w:hAnsiTheme="majorBidi" w:cstheme="majorBidi"/>
          <w:sz w:val="24"/>
          <w:szCs w:val="24"/>
          <w:lang w:val="en-AU"/>
        </w:rPr>
        <w:t xml:space="preserve">he </w:t>
      </w:r>
      <w:r w:rsidR="004F49FA">
        <w:rPr>
          <w:rFonts w:asciiTheme="majorBidi" w:hAnsiTheme="majorBidi" w:cstheme="majorBidi"/>
          <w:sz w:val="24"/>
          <w:szCs w:val="24"/>
          <w:lang w:val="en-AU"/>
        </w:rPr>
        <w:t xml:space="preserve">group worked cohesively as a team to complete the assignment by the </w:t>
      </w:r>
      <w:r w:rsidR="008747FC">
        <w:rPr>
          <w:rFonts w:asciiTheme="majorBidi" w:hAnsiTheme="majorBidi" w:cstheme="majorBidi"/>
          <w:sz w:val="24"/>
          <w:szCs w:val="24"/>
          <w:lang w:val="en-AU"/>
        </w:rPr>
        <w:t xml:space="preserve">due date and time. </w:t>
      </w:r>
      <w:r w:rsidR="00B12CD2">
        <w:rPr>
          <w:rFonts w:asciiTheme="majorBidi" w:hAnsiTheme="majorBidi" w:cstheme="majorBidi"/>
          <w:sz w:val="24"/>
          <w:szCs w:val="24"/>
          <w:lang w:val="en-AU"/>
        </w:rPr>
        <w:t xml:space="preserve">Issues that were encountered </w:t>
      </w:r>
      <w:r w:rsidR="00C3750F">
        <w:rPr>
          <w:rFonts w:asciiTheme="majorBidi" w:hAnsiTheme="majorBidi" w:cstheme="majorBidi"/>
          <w:sz w:val="24"/>
          <w:szCs w:val="24"/>
          <w:lang w:val="en-AU"/>
        </w:rPr>
        <w:t>in the group were regarding communication,</w:t>
      </w:r>
      <w:r w:rsidR="002B2370">
        <w:rPr>
          <w:rFonts w:asciiTheme="majorBidi" w:hAnsiTheme="majorBidi" w:cstheme="majorBidi"/>
          <w:sz w:val="24"/>
          <w:szCs w:val="24"/>
          <w:lang w:val="en-AU"/>
        </w:rPr>
        <w:t xml:space="preserve"> busy schedules</w:t>
      </w:r>
      <w:r w:rsidR="0090601E">
        <w:rPr>
          <w:rFonts w:asciiTheme="majorBidi" w:hAnsiTheme="majorBidi" w:cstheme="majorBidi"/>
          <w:sz w:val="24"/>
          <w:szCs w:val="24"/>
          <w:lang w:val="en-AU"/>
        </w:rPr>
        <w:t>,</w:t>
      </w:r>
      <w:r w:rsidR="002B2370">
        <w:rPr>
          <w:rFonts w:asciiTheme="majorBidi" w:hAnsiTheme="majorBidi" w:cstheme="majorBidi"/>
          <w:sz w:val="24"/>
          <w:szCs w:val="24"/>
          <w:lang w:val="en-AU"/>
        </w:rPr>
        <w:t xml:space="preserve"> and </w:t>
      </w:r>
      <w:r w:rsidR="00FB442B">
        <w:rPr>
          <w:rFonts w:asciiTheme="majorBidi" w:hAnsiTheme="majorBidi" w:cstheme="majorBidi"/>
          <w:sz w:val="24"/>
          <w:szCs w:val="24"/>
          <w:lang w:val="en-AU"/>
        </w:rPr>
        <w:t xml:space="preserve">pressures of other units. </w:t>
      </w:r>
    </w:p>
    <w:p w14:paraId="234912CC" w14:textId="6027E2BA" w:rsidR="007E4441" w:rsidRDefault="00D42D59" w:rsidP="00496C74">
      <w:pPr>
        <w:spacing w:line="360" w:lineRule="auto"/>
        <w:jc w:val="both"/>
        <w:rPr>
          <w:rFonts w:asciiTheme="majorBidi" w:hAnsiTheme="majorBidi" w:cstheme="majorBidi"/>
          <w:sz w:val="24"/>
          <w:szCs w:val="24"/>
          <w:lang w:val="en-AU"/>
        </w:rPr>
      </w:pPr>
      <w:r>
        <w:rPr>
          <w:rFonts w:asciiTheme="majorBidi" w:hAnsiTheme="majorBidi" w:cstheme="majorBidi"/>
          <w:sz w:val="24"/>
          <w:szCs w:val="24"/>
          <w:lang w:val="en-AU"/>
        </w:rPr>
        <w:t xml:space="preserve">Having 7 group members of different cultural backgrounds </w:t>
      </w:r>
      <w:r w:rsidR="00AF6818">
        <w:rPr>
          <w:rFonts w:asciiTheme="majorBidi" w:hAnsiTheme="majorBidi" w:cstheme="majorBidi"/>
          <w:sz w:val="24"/>
          <w:szCs w:val="24"/>
          <w:lang w:val="en-AU"/>
        </w:rPr>
        <w:t xml:space="preserve">and studying different courses </w:t>
      </w:r>
      <w:r>
        <w:rPr>
          <w:rFonts w:asciiTheme="majorBidi" w:hAnsiTheme="majorBidi" w:cstheme="majorBidi"/>
          <w:sz w:val="24"/>
          <w:szCs w:val="24"/>
          <w:lang w:val="en-AU"/>
        </w:rPr>
        <w:t>was a hurdle</w:t>
      </w:r>
      <w:r w:rsidR="00990850">
        <w:rPr>
          <w:rFonts w:asciiTheme="majorBidi" w:hAnsiTheme="majorBidi" w:cstheme="majorBidi"/>
          <w:sz w:val="24"/>
          <w:szCs w:val="24"/>
          <w:lang w:val="en-AU"/>
        </w:rPr>
        <w:t xml:space="preserve"> </w:t>
      </w:r>
      <w:r w:rsidR="00194BB5">
        <w:rPr>
          <w:rFonts w:asciiTheme="majorBidi" w:hAnsiTheme="majorBidi" w:cstheme="majorBidi"/>
          <w:sz w:val="24"/>
          <w:szCs w:val="24"/>
          <w:lang w:val="en-AU"/>
        </w:rPr>
        <w:t>the group faced in regards to communication. However</w:t>
      </w:r>
      <w:r w:rsidR="00144E72">
        <w:rPr>
          <w:rFonts w:asciiTheme="majorBidi" w:hAnsiTheme="majorBidi" w:cstheme="majorBidi"/>
          <w:sz w:val="24"/>
          <w:szCs w:val="24"/>
          <w:lang w:val="en-AU"/>
        </w:rPr>
        <w:t>,</w:t>
      </w:r>
      <w:r w:rsidR="00194BB5">
        <w:rPr>
          <w:rFonts w:asciiTheme="majorBidi" w:hAnsiTheme="majorBidi" w:cstheme="majorBidi"/>
          <w:sz w:val="24"/>
          <w:szCs w:val="24"/>
          <w:lang w:val="en-AU"/>
        </w:rPr>
        <w:t xml:space="preserve"> we were able to </w:t>
      </w:r>
      <w:r w:rsidR="00B4733A">
        <w:rPr>
          <w:rFonts w:asciiTheme="majorBidi" w:hAnsiTheme="majorBidi" w:cstheme="majorBidi"/>
          <w:sz w:val="24"/>
          <w:szCs w:val="24"/>
          <w:lang w:val="en-AU"/>
        </w:rPr>
        <w:t>overcome this by respectfully communicating with each other. Every member</w:t>
      </w:r>
      <w:r w:rsidR="00072BAD">
        <w:rPr>
          <w:rFonts w:asciiTheme="majorBidi" w:hAnsiTheme="majorBidi" w:cstheme="majorBidi"/>
          <w:sz w:val="24"/>
          <w:szCs w:val="24"/>
          <w:lang w:val="en-AU"/>
        </w:rPr>
        <w:t xml:space="preserve">’s opinion was valued and respected and everyone listened whenever someone was speaking. This meant that all members had the confidence to bring up bright ideas needed for the progression of the project. </w:t>
      </w:r>
      <w:r w:rsidR="003806C2">
        <w:rPr>
          <w:rFonts w:asciiTheme="majorBidi" w:hAnsiTheme="majorBidi" w:cstheme="majorBidi"/>
          <w:sz w:val="24"/>
          <w:szCs w:val="24"/>
          <w:lang w:val="en-AU"/>
        </w:rPr>
        <w:t>In addition to this</w:t>
      </w:r>
      <w:r w:rsidR="00666CE3">
        <w:rPr>
          <w:rFonts w:asciiTheme="majorBidi" w:hAnsiTheme="majorBidi" w:cstheme="majorBidi"/>
          <w:sz w:val="24"/>
          <w:szCs w:val="24"/>
          <w:lang w:val="en-AU"/>
        </w:rPr>
        <w:t xml:space="preserve">, </w:t>
      </w:r>
      <w:r w:rsidR="00187152">
        <w:rPr>
          <w:rFonts w:asciiTheme="majorBidi" w:hAnsiTheme="majorBidi" w:cstheme="majorBidi"/>
          <w:sz w:val="24"/>
          <w:szCs w:val="24"/>
          <w:lang w:val="en-AU"/>
        </w:rPr>
        <w:t>the</w:t>
      </w:r>
      <w:r w:rsidR="0089693F">
        <w:rPr>
          <w:rFonts w:asciiTheme="majorBidi" w:hAnsiTheme="majorBidi" w:cstheme="majorBidi"/>
          <w:sz w:val="24"/>
          <w:szCs w:val="24"/>
          <w:lang w:val="en-AU"/>
        </w:rPr>
        <w:t>re was conflict of ideas</w:t>
      </w:r>
      <w:r w:rsidR="0080267A">
        <w:rPr>
          <w:rFonts w:asciiTheme="majorBidi" w:hAnsiTheme="majorBidi" w:cstheme="majorBidi"/>
          <w:sz w:val="24"/>
          <w:szCs w:val="24"/>
          <w:lang w:val="en-AU"/>
        </w:rPr>
        <w:t xml:space="preserve"> regarding certain topics</w:t>
      </w:r>
      <w:r w:rsidR="00AC5AB5">
        <w:rPr>
          <w:rFonts w:asciiTheme="majorBidi" w:hAnsiTheme="majorBidi" w:cstheme="majorBidi"/>
          <w:sz w:val="24"/>
          <w:szCs w:val="24"/>
          <w:lang w:val="en-AU"/>
        </w:rPr>
        <w:t>,</w:t>
      </w:r>
      <w:r w:rsidR="0080267A">
        <w:rPr>
          <w:rFonts w:asciiTheme="majorBidi" w:hAnsiTheme="majorBidi" w:cstheme="majorBidi"/>
          <w:sz w:val="24"/>
          <w:szCs w:val="24"/>
          <w:lang w:val="en-AU"/>
        </w:rPr>
        <w:t xml:space="preserve"> but this was good for the team as it did not go overboard and we challenged each other which resulted in even better outcomes for the team.</w:t>
      </w:r>
    </w:p>
    <w:p w14:paraId="772E376A" w14:textId="11AF903F" w:rsidR="009A1083" w:rsidRDefault="00072BAD" w:rsidP="00496C74">
      <w:pPr>
        <w:spacing w:line="360" w:lineRule="auto"/>
        <w:jc w:val="both"/>
        <w:rPr>
          <w:rFonts w:asciiTheme="majorBidi" w:hAnsiTheme="majorBidi" w:cstheme="majorBidi"/>
          <w:sz w:val="24"/>
          <w:szCs w:val="24"/>
          <w:lang w:val="en-AU"/>
        </w:rPr>
      </w:pPr>
      <w:r>
        <w:rPr>
          <w:rFonts w:asciiTheme="majorBidi" w:hAnsiTheme="majorBidi" w:cstheme="majorBidi"/>
          <w:sz w:val="24"/>
          <w:szCs w:val="24"/>
          <w:lang w:val="en-AU"/>
        </w:rPr>
        <w:t xml:space="preserve">Another issue was finding </w:t>
      </w:r>
      <w:r w:rsidR="0020691E">
        <w:rPr>
          <w:rFonts w:asciiTheme="majorBidi" w:hAnsiTheme="majorBidi" w:cstheme="majorBidi"/>
          <w:sz w:val="24"/>
          <w:szCs w:val="24"/>
          <w:lang w:val="en-AU"/>
        </w:rPr>
        <w:t>a meeting time that was suitable for all members due to the busy timetables of Masters students. The group overcame this b</w:t>
      </w:r>
      <w:r w:rsidR="00FB2BDA">
        <w:rPr>
          <w:rFonts w:asciiTheme="majorBidi" w:hAnsiTheme="majorBidi" w:cstheme="majorBidi"/>
          <w:sz w:val="24"/>
          <w:szCs w:val="24"/>
          <w:lang w:val="en-AU"/>
        </w:rPr>
        <w:t xml:space="preserve">y members </w:t>
      </w:r>
      <w:r w:rsidR="008679B7" w:rsidRPr="008679B7">
        <w:rPr>
          <w:rFonts w:asciiTheme="majorBidi" w:hAnsiTheme="majorBidi" w:cstheme="majorBidi"/>
          <w:color w:val="000000" w:themeColor="text1"/>
          <w:sz w:val="24"/>
          <w:szCs w:val="24"/>
          <w:lang w:val="en-AU"/>
        </w:rPr>
        <w:t xml:space="preserve">submitting </w:t>
      </w:r>
      <w:r w:rsidR="008679B7">
        <w:rPr>
          <w:rFonts w:asciiTheme="majorBidi" w:hAnsiTheme="majorBidi" w:cstheme="majorBidi"/>
          <w:sz w:val="24"/>
          <w:szCs w:val="24"/>
          <w:lang w:val="en-AU"/>
        </w:rPr>
        <w:t>their available wind</w:t>
      </w:r>
      <w:r w:rsidR="00D52D01">
        <w:rPr>
          <w:rFonts w:asciiTheme="majorBidi" w:hAnsiTheme="majorBidi" w:cstheme="majorBidi"/>
          <w:sz w:val="24"/>
          <w:szCs w:val="24"/>
          <w:lang w:val="en-AU"/>
        </w:rPr>
        <w:t xml:space="preserve">ows of time on campus </w:t>
      </w:r>
      <w:r w:rsidR="008D69B4">
        <w:rPr>
          <w:rFonts w:asciiTheme="majorBidi" w:hAnsiTheme="majorBidi" w:cstheme="majorBidi"/>
          <w:sz w:val="24"/>
          <w:szCs w:val="24"/>
          <w:lang w:val="en-AU"/>
        </w:rPr>
        <w:t>for a meeting on</w:t>
      </w:r>
      <w:r w:rsidR="00333EF7">
        <w:rPr>
          <w:rFonts w:asciiTheme="majorBidi" w:hAnsiTheme="majorBidi" w:cstheme="majorBidi"/>
          <w:sz w:val="24"/>
          <w:szCs w:val="24"/>
          <w:lang w:val="en-AU"/>
        </w:rPr>
        <w:t>to</w:t>
      </w:r>
      <w:r w:rsidR="008D69B4">
        <w:rPr>
          <w:rFonts w:asciiTheme="majorBidi" w:hAnsiTheme="majorBidi" w:cstheme="majorBidi"/>
          <w:sz w:val="24"/>
          <w:szCs w:val="24"/>
          <w:lang w:val="en-AU"/>
        </w:rPr>
        <w:t xml:space="preserve"> </w:t>
      </w:r>
      <w:r w:rsidR="00DE7CE8">
        <w:rPr>
          <w:rFonts w:asciiTheme="majorBidi" w:hAnsiTheme="majorBidi" w:cstheme="majorBidi"/>
          <w:sz w:val="24"/>
          <w:szCs w:val="24"/>
          <w:lang w:val="en-AU"/>
        </w:rPr>
        <w:t>an online software called ‘When2</w:t>
      </w:r>
      <w:r w:rsidR="00DB163F">
        <w:rPr>
          <w:rFonts w:asciiTheme="majorBidi" w:hAnsiTheme="majorBidi" w:cstheme="majorBidi"/>
          <w:sz w:val="24"/>
          <w:szCs w:val="24"/>
          <w:lang w:val="en-AU"/>
        </w:rPr>
        <w:t xml:space="preserve">meet’. This software took all the input </w:t>
      </w:r>
      <w:r w:rsidR="00333EF7">
        <w:rPr>
          <w:rFonts w:asciiTheme="majorBidi" w:hAnsiTheme="majorBidi" w:cstheme="majorBidi"/>
          <w:sz w:val="24"/>
          <w:szCs w:val="24"/>
          <w:lang w:val="en-AU"/>
        </w:rPr>
        <w:t>data and produce</w:t>
      </w:r>
      <w:r w:rsidR="00AA6CDC">
        <w:rPr>
          <w:rFonts w:asciiTheme="majorBidi" w:hAnsiTheme="majorBidi" w:cstheme="majorBidi"/>
          <w:sz w:val="24"/>
          <w:szCs w:val="24"/>
          <w:lang w:val="en-AU"/>
        </w:rPr>
        <w:t>d</w:t>
      </w:r>
      <w:r w:rsidR="00333EF7">
        <w:rPr>
          <w:rFonts w:asciiTheme="majorBidi" w:hAnsiTheme="majorBidi" w:cstheme="majorBidi"/>
          <w:sz w:val="24"/>
          <w:szCs w:val="24"/>
          <w:lang w:val="en-AU"/>
        </w:rPr>
        <w:t xml:space="preserve"> the best time which suit</w:t>
      </w:r>
      <w:r w:rsidR="00AA6CDC">
        <w:rPr>
          <w:rFonts w:asciiTheme="majorBidi" w:hAnsiTheme="majorBidi" w:cstheme="majorBidi"/>
          <w:sz w:val="24"/>
          <w:szCs w:val="24"/>
          <w:lang w:val="en-AU"/>
        </w:rPr>
        <w:t>ed</w:t>
      </w:r>
      <w:r w:rsidR="00333EF7">
        <w:rPr>
          <w:rFonts w:asciiTheme="majorBidi" w:hAnsiTheme="majorBidi" w:cstheme="majorBidi"/>
          <w:sz w:val="24"/>
          <w:szCs w:val="24"/>
          <w:lang w:val="en-AU"/>
        </w:rPr>
        <w:t xml:space="preserve"> the majority of group members, and this was the time we decided to use (Tuesday’s at 2pm).</w:t>
      </w:r>
      <w:r w:rsidR="00E35856">
        <w:rPr>
          <w:rFonts w:asciiTheme="majorBidi" w:hAnsiTheme="majorBidi" w:cstheme="majorBidi"/>
          <w:sz w:val="24"/>
          <w:szCs w:val="24"/>
          <w:lang w:val="en-AU"/>
        </w:rPr>
        <w:t xml:space="preserve"> The progression in attendance can be seen from how in week 1 we had 3 members at the meeting </w:t>
      </w:r>
      <w:r w:rsidR="00F1109C">
        <w:rPr>
          <w:rFonts w:asciiTheme="majorBidi" w:hAnsiTheme="majorBidi" w:cstheme="majorBidi"/>
          <w:sz w:val="24"/>
          <w:szCs w:val="24"/>
          <w:lang w:val="en-AU"/>
        </w:rPr>
        <w:t>and in contrast the last 4 meetings having at least 6 members present.</w:t>
      </w:r>
    </w:p>
    <w:p w14:paraId="67CFCBEF" w14:textId="47D93C6B" w:rsidR="00496C74" w:rsidRDefault="003D3680" w:rsidP="00496C74">
      <w:pPr>
        <w:spacing w:line="360" w:lineRule="auto"/>
        <w:jc w:val="both"/>
        <w:rPr>
          <w:rFonts w:asciiTheme="majorBidi" w:hAnsiTheme="majorBidi" w:cstheme="majorBidi"/>
          <w:sz w:val="24"/>
          <w:szCs w:val="24"/>
          <w:lang w:val="en-AU"/>
        </w:rPr>
      </w:pPr>
      <w:r>
        <w:rPr>
          <w:rFonts w:asciiTheme="majorBidi" w:hAnsiTheme="majorBidi" w:cstheme="majorBidi"/>
          <w:sz w:val="24"/>
          <w:szCs w:val="24"/>
          <w:lang w:val="en-AU"/>
        </w:rPr>
        <w:t>Team members showed great accountability with all members doing their allocated and respective parts to the best of their abilities</w:t>
      </w:r>
      <w:r w:rsidR="009B5B06">
        <w:rPr>
          <w:rFonts w:asciiTheme="majorBidi" w:hAnsiTheme="majorBidi" w:cstheme="majorBidi"/>
          <w:sz w:val="24"/>
          <w:szCs w:val="24"/>
          <w:lang w:val="en-AU"/>
        </w:rPr>
        <w:t>.</w:t>
      </w:r>
      <w:r w:rsidR="00952C92">
        <w:rPr>
          <w:rFonts w:asciiTheme="majorBidi" w:hAnsiTheme="majorBidi" w:cstheme="majorBidi"/>
          <w:sz w:val="24"/>
          <w:szCs w:val="24"/>
          <w:lang w:val="en-AU"/>
        </w:rPr>
        <w:t xml:space="preserve"> Members went above and beyond</w:t>
      </w:r>
      <w:r w:rsidR="00742B3B">
        <w:rPr>
          <w:rFonts w:asciiTheme="majorBidi" w:hAnsiTheme="majorBidi" w:cstheme="majorBidi"/>
          <w:sz w:val="24"/>
          <w:szCs w:val="24"/>
          <w:lang w:val="en-AU"/>
        </w:rPr>
        <w:t>, working extra hours</w:t>
      </w:r>
      <w:r w:rsidR="00DD5228">
        <w:rPr>
          <w:rFonts w:asciiTheme="majorBidi" w:hAnsiTheme="majorBidi" w:cstheme="majorBidi"/>
          <w:sz w:val="24"/>
          <w:szCs w:val="24"/>
          <w:lang w:val="en-AU"/>
        </w:rPr>
        <w:t xml:space="preserve"> and weekends</w:t>
      </w:r>
      <w:r w:rsidR="00742B3B">
        <w:rPr>
          <w:rFonts w:asciiTheme="majorBidi" w:hAnsiTheme="majorBidi" w:cstheme="majorBidi"/>
          <w:sz w:val="24"/>
          <w:szCs w:val="24"/>
          <w:lang w:val="en-AU"/>
        </w:rPr>
        <w:t xml:space="preserve"> since we fell behind having been unable to </w:t>
      </w:r>
      <w:r w:rsidR="00DD5228">
        <w:rPr>
          <w:rFonts w:asciiTheme="majorBidi" w:hAnsiTheme="majorBidi" w:cstheme="majorBidi"/>
          <w:sz w:val="24"/>
          <w:szCs w:val="24"/>
          <w:lang w:val="en-AU"/>
        </w:rPr>
        <w:t>utilise the first Project we had selected.</w:t>
      </w:r>
      <w:r w:rsidR="009B5B06">
        <w:rPr>
          <w:rFonts w:asciiTheme="majorBidi" w:hAnsiTheme="majorBidi" w:cstheme="majorBidi"/>
          <w:sz w:val="24"/>
          <w:szCs w:val="24"/>
          <w:lang w:val="en-AU"/>
        </w:rPr>
        <w:t xml:space="preserve"> </w:t>
      </w:r>
      <w:r w:rsidR="00E06876">
        <w:rPr>
          <w:rFonts w:asciiTheme="majorBidi" w:hAnsiTheme="majorBidi" w:cstheme="majorBidi"/>
          <w:sz w:val="24"/>
          <w:szCs w:val="24"/>
          <w:lang w:val="en-AU"/>
        </w:rPr>
        <w:t>Time management was excellent, and all m</w:t>
      </w:r>
      <w:r w:rsidR="005F2EAB">
        <w:rPr>
          <w:rFonts w:asciiTheme="majorBidi" w:hAnsiTheme="majorBidi" w:cstheme="majorBidi"/>
          <w:sz w:val="24"/>
          <w:szCs w:val="24"/>
          <w:lang w:val="en-AU"/>
        </w:rPr>
        <w:t>ilestones were reached at the planned times</w:t>
      </w:r>
      <w:r w:rsidR="003D29A8">
        <w:rPr>
          <w:rFonts w:asciiTheme="majorBidi" w:hAnsiTheme="majorBidi" w:cstheme="majorBidi"/>
          <w:sz w:val="24"/>
          <w:szCs w:val="24"/>
          <w:lang w:val="en-AU"/>
        </w:rPr>
        <w:t xml:space="preserve">. </w:t>
      </w:r>
      <w:r w:rsidR="009B5B06">
        <w:rPr>
          <w:rFonts w:asciiTheme="majorBidi" w:hAnsiTheme="majorBidi" w:cstheme="majorBidi"/>
          <w:sz w:val="24"/>
          <w:szCs w:val="24"/>
          <w:lang w:val="en-AU"/>
        </w:rPr>
        <w:t>All members were punctual, arriving to meeting</w:t>
      </w:r>
      <w:r w:rsidR="00DD5228">
        <w:rPr>
          <w:rFonts w:asciiTheme="majorBidi" w:hAnsiTheme="majorBidi" w:cstheme="majorBidi"/>
          <w:sz w:val="24"/>
          <w:szCs w:val="24"/>
          <w:lang w:val="en-AU"/>
        </w:rPr>
        <w:t>s</w:t>
      </w:r>
      <w:r w:rsidR="009B5B06">
        <w:rPr>
          <w:rFonts w:asciiTheme="majorBidi" w:hAnsiTheme="majorBidi" w:cstheme="majorBidi"/>
          <w:sz w:val="24"/>
          <w:szCs w:val="24"/>
          <w:lang w:val="en-AU"/>
        </w:rPr>
        <w:t xml:space="preserve"> on time and notifying the group if unable to attend</w:t>
      </w:r>
      <w:r w:rsidR="000D42E3">
        <w:rPr>
          <w:rFonts w:asciiTheme="majorBidi" w:hAnsiTheme="majorBidi" w:cstheme="majorBidi"/>
          <w:sz w:val="24"/>
          <w:szCs w:val="24"/>
          <w:lang w:val="en-AU"/>
        </w:rPr>
        <w:t>.</w:t>
      </w:r>
      <w:r w:rsidR="00022CF8">
        <w:rPr>
          <w:rFonts w:asciiTheme="majorBidi" w:hAnsiTheme="majorBidi" w:cstheme="majorBidi"/>
          <w:sz w:val="24"/>
          <w:szCs w:val="24"/>
          <w:lang w:val="en-AU"/>
        </w:rPr>
        <w:t xml:space="preserve"> </w:t>
      </w:r>
    </w:p>
    <w:p w14:paraId="088C3680" w14:textId="13A2CE44" w:rsidR="009521A7" w:rsidRPr="00326D14" w:rsidRDefault="00022CF8" w:rsidP="00496C74">
      <w:pPr>
        <w:spacing w:line="360" w:lineRule="auto"/>
        <w:jc w:val="both"/>
        <w:rPr>
          <w:rFonts w:asciiTheme="majorBidi" w:hAnsiTheme="majorBidi" w:cstheme="majorBidi"/>
          <w:sz w:val="24"/>
          <w:szCs w:val="24"/>
          <w:lang w:val="en-AU"/>
        </w:rPr>
      </w:pPr>
      <w:r>
        <w:rPr>
          <w:rFonts w:asciiTheme="majorBidi" w:hAnsiTheme="majorBidi" w:cstheme="majorBidi"/>
          <w:sz w:val="24"/>
          <w:szCs w:val="24"/>
          <w:lang w:val="en-AU"/>
        </w:rPr>
        <w:t>Overall</w:t>
      </w:r>
      <w:r w:rsidR="00C65598">
        <w:rPr>
          <w:rFonts w:asciiTheme="majorBidi" w:hAnsiTheme="majorBidi" w:cstheme="majorBidi"/>
          <w:sz w:val="24"/>
          <w:szCs w:val="24"/>
          <w:lang w:val="en-AU"/>
        </w:rPr>
        <w:t xml:space="preserve">, the teamwork was </w:t>
      </w:r>
      <w:r w:rsidR="00DD5228">
        <w:rPr>
          <w:rFonts w:asciiTheme="majorBidi" w:hAnsiTheme="majorBidi" w:cstheme="majorBidi"/>
          <w:sz w:val="24"/>
          <w:szCs w:val="24"/>
          <w:lang w:val="en-AU"/>
        </w:rPr>
        <w:t xml:space="preserve">strong and it was a valuable experience for all members involved where we further developed our teamwork, research, report writing and project management skills and </w:t>
      </w:r>
      <w:r w:rsidR="00496C74">
        <w:rPr>
          <w:rFonts w:asciiTheme="majorBidi" w:hAnsiTheme="majorBidi" w:cstheme="majorBidi"/>
          <w:sz w:val="24"/>
          <w:szCs w:val="24"/>
          <w:lang w:val="en-AU"/>
        </w:rPr>
        <w:t>it aided all members in their studies of this unit, hence being a fulfilling and enjoyable project.</w:t>
      </w:r>
    </w:p>
    <w:sectPr w:rsidR="009521A7" w:rsidRPr="00326D14" w:rsidSect="00916122">
      <w:headerReference w:type="default" r:id="rId41"/>
      <w:footerReference w:type="even" r:id="rId42"/>
      <w:footerReference w:type="default" r:id="rId43"/>
      <w:headerReference w:type="first" r:id="rId44"/>
      <w:footerReference w:type="first" r:id="rId4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2C4D9" w14:textId="77777777" w:rsidR="004C3F26" w:rsidRDefault="004C3F26" w:rsidP="00AD7C49">
      <w:pPr>
        <w:spacing w:after="0" w:line="240" w:lineRule="auto"/>
      </w:pPr>
      <w:r>
        <w:separator/>
      </w:r>
    </w:p>
  </w:endnote>
  <w:endnote w:type="continuationSeparator" w:id="0">
    <w:p w14:paraId="1EC6C046" w14:textId="77777777" w:rsidR="004C3F26" w:rsidRDefault="004C3F26" w:rsidP="00AD7C49">
      <w:pPr>
        <w:spacing w:after="0" w:line="240" w:lineRule="auto"/>
      </w:pPr>
      <w:r>
        <w:continuationSeparator/>
      </w:r>
    </w:p>
  </w:endnote>
  <w:endnote w:type="continuationNotice" w:id="1">
    <w:p w14:paraId="0E628E16" w14:textId="77777777" w:rsidR="004C3F26" w:rsidRDefault="004C3F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87730737"/>
      <w:docPartObj>
        <w:docPartGallery w:val="Page Numbers (Bottom of Page)"/>
        <w:docPartUnique/>
      </w:docPartObj>
    </w:sdtPr>
    <w:sdtContent>
      <w:p w14:paraId="71B6DB63" w14:textId="427FDC71" w:rsidR="00AD7C49" w:rsidRDefault="00AD7C49" w:rsidP="00AD7C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807FE3" w14:textId="77777777" w:rsidR="00AD7C49" w:rsidRDefault="00AD7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21007099"/>
      <w:docPartObj>
        <w:docPartGallery w:val="Page Numbers (Bottom of Page)"/>
        <w:docPartUnique/>
      </w:docPartObj>
    </w:sdtPr>
    <w:sdtContent>
      <w:p w14:paraId="6F5E8FB6" w14:textId="7B8849F3" w:rsidR="00AD7C49" w:rsidRDefault="00AD7C49" w:rsidP="00AD7C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43BAB6" w14:textId="3F21A1C4" w:rsidR="00AD7C49" w:rsidRDefault="00AD7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7468B08" w14:paraId="30BADE8F" w14:textId="77777777" w:rsidTr="17468B08">
      <w:trPr>
        <w:trHeight w:val="300"/>
      </w:trPr>
      <w:tc>
        <w:tcPr>
          <w:tcW w:w="3005" w:type="dxa"/>
        </w:tcPr>
        <w:p w14:paraId="67695EA6" w14:textId="6D7E5175" w:rsidR="17468B08" w:rsidRDefault="17468B08" w:rsidP="17468B08">
          <w:pPr>
            <w:pStyle w:val="Header"/>
            <w:ind w:left="-115"/>
          </w:pPr>
        </w:p>
      </w:tc>
      <w:tc>
        <w:tcPr>
          <w:tcW w:w="3005" w:type="dxa"/>
        </w:tcPr>
        <w:p w14:paraId="5F2A4F0F" w14:textId="2CE0D08E" w:rsidR="17468B08" w:rsidRDefault="17468B08" w:rsidP="17468B08">
          <w:pPr>
            <w:pStyle w:val="Header"/>
            <w:jc w:val="center"/>
          </w:pPr>
        </w:p>
      </w:tc>
      <w:tc>
        <w:tcPr>
          <w:tcW w:w="3005" w:type="dxa"/>
        </w:tcPr>
        <w:p w14:paraId="6027439F" w14:textId="037375C1" w:rsidR="17468B08" w:rsidRDefault="17468B08" w:rsidP="17468B08">
          <w:pPr>
            <w:pStyle w:val="Header"/>
            <w:ind w:right="-115"/>
            <w:jc w:val="right"/>
          </w:pPr>
        </w:p>
      </w:tc>
    </w:tr>
  </w:tbl>
  <w:p w14:paraId="7653C129" w14:textId="0BFF5C39" w:rsidR="00F102F1" w:rsidRDefault="00F10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C51D3" w14:textId="77777777" w:rsidR="004C3F26" w:rsidRDefault="004C3F26" w:rsidP="00AD7C49">
      <w:pPr>
        <w:spacing w:after="0" w:line="240" w:lineRule="auto"/>
      </w:pPr>
      <w:r>
        <w:separator/>
      </w:r>
    </w:p>
  </w:footnote>
  <w:footnote w:type="continuationSeparator" w:id="0">
    <w:p w14:paraId="0BFB08A9" w14:textId="77777777" w:rsidR="004C3F26" w:rsidRDefault="004C3F26" w:rsidP="00AD7C49">
      <w:pPr>
        <w:spacing w:after="0" w:line="240" w:lineRule="auto"/>
      </w:pPr>
      <w:r>
        <w:continuationSeparator/>
      </w:r>
    </w:p>
  </w:footnote>
  <w:footnote w:type="continuationNotice" w:id="1">
    <w:p w14:paraId="52456E49" w14:textId="77777777" w:rsidR="004C3F26" w:rsidRDefault="004C3F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E73F4" w14:textId="3DFFBA96" w:rsidR="001C36E1" w:rsidRPr="00347684" w:rsidRDefault="008F0AFF">
    <w:pPr>
      <w:pStyle w:val="Header"/>
      <w:rPr>
        <w:rFonts w:ascii="Times New Roman" w:hAnsi="Times New Roman" w:cs="Times New Roman"/>
        <w:lang w:val="en-US"/>
      </w:rPr>
    </w:pPr>
    <w:r w:rsidRPr="00347684">
      <w:rPr>
        <w:rFonts w:ascii="Times New Roman" w:hAnsi="Times New Roman" w:cs="Times New Roman"/>
        <w:lang w:val="en-US"/>
      </w:rPr>
      <w:t xml:space="preserve">Kidston Solar Project Phase 1                                                                         </w:t>
    </w:r>
    <w:r w:rsidR="005820B5">
      <w:rPr>
        <w:rFonts w:ascii="Times New Roman" w:hAnsi="Times New Roman" w:cs="Times New Roman"/>
        <w:lang w:val="en-US"/>
      </w:rPr>
      <w:t xml:space="preserve">  </w:t>
    </w:r>
    <w:r w:rsidRPr="00347684">
      <w:rPr>
        <w:rFonts w:ascii="Times New Roman" w:hAnsi="Times New Roman" w:cs="Times New Roman"/>
        <w:lang w:val="en-US"/>
      </w:rPr>
      <w:t xml:space="preserve"> </w:t>
    </w:r>
    <w:r w:rsidR="005820B5">
      <w:rPr>
        <w:rFonts w:ascii="Times New Roman" w:hAnsi="Times New Roman" w:cs="Times New Roman"/>
        <w:lang w:val="en-US"/>
      </w:rPr>
      <w:t>Tuesday</w:t>
    </w:r>
    <w:r w:rsidRPr="00347684">
      <w:rPr>
        <w:rFonts w:ascii="Times New Roman" w:hAnsi="Times New Roman" w:cs="Times New Roman"/>
        <w:lang w:val="en-US"/>
      </w:rPr>
      <w:t xml:space="preserve"> </w:t>
    </w:r>
    <w:r w:rsidR="00347684" w:rsidRPr="00347684">
      <w:rPr>
        <w:rFonts w:ascii="Times New Roman" w:hAnsi="Times New Roman" w:cs="Times New Roman"/>
        <w:lang w:val="en-US"/>
      </w:rPr>
      <w:t>3PM: Group 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10D0C" w14:textId="14085BBB" w:rsidR="00516A34" w:rsidRDefault="00516A34">
    <w:pPr>
      <w:pStyle w:val="Header"/>
    </w:pPr>
  </w:p>
</w:hdr>
</file>

<file path=word/intelligence2.xml><?xml version="1.0" encoding="utf-8"?>
<int2:intelligence xmlns:int2="http://schemas.microsoft.com/office/intelligence/2020/intelligence" xmlns:oel="http://schemas.microsoft.com/office/2019/extlst">
  <int2:observations>
    <int2:textHash int2:hashCode="avfswb6eqmRvWo" int2:id="YoWH6OBI">
      <int2:state int2:value="Rejected" int2:type="AugLoop_Text_Critique"/>
    </int2:textHash>
    <int2:textHash int2:hashCode="z90RV5oF7+ydfJ" int2:id="lVrq9vs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08E43"/>
    <w:multiLevelType w:val="hybridMultilevel"/>
    <w:tmpl w:val="F5463536"/>
    <w:lvl w:ilvl="0" w:tplc="B7F849CA">
      <w:start w:val="1"/>
      <w:numFmt w:val="bullet"/>
      <w:lvlText w:val=""/>
      <w:lvlJc w:val="left"/>
      <w:pPr>
        <w:ind w:left="720" w:hanging="360"/>
      </w:pPr>
      <w:rPr>
        <w:rFonts w:ascii="Symbol" w:hAnsi="Symbol" w:hint="default"/>
      </w:rPr>
    </w:lvl>
    <w:lvl w:ilvl="1" w:tplc="1CD80664">
      <w:start w:val="1"/>
      <w:numFmt w:val="bullet"/>
      <w:lvlText w:val="o"/>
      <w:lvlJc w:val="left"/>
      <w:pPr>
        <w:ind w:left="1440" w:hanging="360"/>
      </w:pPr>
      <w:rPr>
        <w:rFonts w:ascii="Courier New" w:hAnsi="Courier New" w:hint="default"/>
      </w:rPr>
    </w:lvl>
    <w:lvl w:ilvl="2" w:tplc="A7B65A2C">
      <w:start w:val="1"/>
      <w:numFmt w:val="bullet"/>
      <w:lvlText w:val=""/>
      <w:lvlJc w:val="left"/>
      <w:pPr>
        <w:ind w:left="2160" w:hanging="360"/>
      </w:pPr>
      <w:rPr>
        <w:rFonts w:ascii="Wingdings" w:hAnsi="Wingdings" w:hint="default"/>
      </w:rPr>
    </w:lvl>
    <w:lvl w:ilvl="3" w:tplc="A5509AFA">
      <w:start w:val="1"/>
      <w:numFmt w:val="bullet"/>
      <w:lvlText w:val=""/>
      <w:lvlJc w:val="left"/>
      <w:pPr>
        <w:ind w:left="2880" w:hanging="360"/>
      </w:pPr>
      <w:rPr>
        <w:rFonts w:ascii="Symbol" w:hAnsi="Symbol" w:hint="default"/>
      </w:rPr>
    </w:lvl>
    <w:lvl w:ilvl="4" w:tplc="E7985E8E">
      <w:start w:val="1"/>
      <w:numFmt w:val="bullet"/>
      <w:lvlText w:val="o"/>
      <w:lvlJc w:val="left"/>
      <w:pPr>
        <w:ind w:left="3600" w:hanging="360"/>
      </w:pPr>
      <w:rPr>
        <w:rFonts w:ascii="Courier New" w:hAnsi="Courier New" w:hint="default"/>
      </w:rPr>
    </w:lvl>
    <w:lvl w:ilvl="5" w:tplc="E6666552">
      <w:start w:val="1"/>
      <w:numFmt w:val="bullet"/>
      <w:lvlText w:val=""/>
      <w:lvlJc w:val="left"/>
      <w:pPr>
        <w:ind w:left="4320" w:hanging="360"/>
      </w:pPr>
      <w:rPr>
        <w:rFonts w:ascii="Wingdings" w:hAnsi="Wingdings" w:hint="default"/>
      </w:rPr>
    </w:lvl>
    <w:lvl w:ilvl="6" w:tplc="85B29194">
      <w:start w:val="1"/>
      <w:numFmt w:val="bullet"/>
      <w:lvlText w:val=""/>
      <w:lvlJc w:val="left"/>
      <w:pPr>
        <w:ind w:left="5040" w:hanging="360"/>
      </w:pPr>
      <w:rPr>
        <w:rFonts w:ascii="Symbol" w:hAnsi="Symbol" w:hint="default"/>
      </w:rPr>
    </w:lvl>
    <w:lvl w:ilvl="7" w:tplc="7662F996">
      <w:start w:val="1"/>
      <w:numFmt w:val="bullet"/>
      <w:lvlText w:val="o"/>
      <w:lvlJc w:val="left"/>
      <w:pPr>
        <w:ind w:left="5760" w:hanging="360"/>
      </w:pPr>
      <w:rPr>
        <w:rFonts w:ascii="Courier New" w:hAnsi="Courier New" w:hint="default"/>
      </w:rPr>
    </w:lvl>
    <w:lvl w:ilvl="8" w:tplc="777C75D6">
      <w:start w:val="1"/>
      <w:numFmt w:val="bullet"/>
      <w:lvlText w:val=""/>
      <w:lvlJc w:val="left"/>
      <w:pPr>
        <w:ind w:left="6480" w:hanging="360"/>
      </w:pPr>
      <w:rPr>
        <w:rFonts w:ascii="Wingdings" w:hAnsi="Wingdings" w:hint="default"/>
      </w:rPr>
    </w:lvl>
  </w:abstractNum>
  <w:abstractNum w:abstractNumId="1" w15:restartNumberingAfterBreak="0">
    <w:nsid w:val="07F2D380"/>
    <w:multiLevelType w:val="hybridMultilevel"/>
    <w:tmpl w:val="FFFFFFFF"/>
    <w:lvl w:ilvl="0" w:tplc="BFC8F03C">
      <w:start w:val="1"/>
      <w:numFmt w:val="bullet"/>
      <w:lvlText w:val="-"/>
      <w:lvlJc w:val="left"/>
      <w:pPr>
        <w:ind w:left="720" w:hanging="360"/>
      </w:pPr>
      <w:rPr>
        <w:rFonts w:ascii="Calibri" w:hAnsi="Calibri" w:hint="default"/>
      </w:rPr>
    </w:lvl>
    <w:lvl w:ilvl="1" w:tplc="DF88E6DA">
      <w:start w:val="1"/>
      <w:numFmt w:val="bullet"/>
      <w:lvlText w:val="o"/>
      <w:lvlJc w:val="left"/>
      <w:pPr>
        <w:ind w:left="1440" w:hanging="360"/>
      </w:pPr>
      <w:rPr>
        <w:rFonts w:ascii="Courier New" w:hAnsi="Courier New" w:hint="default"/>
      </w:rPr>
    </w:lvl>
    <w:lvl w:ilvl="2" w:tplc="F710C0FC">
      <w:start w:val="1"/>
      <w:numFmt w:val="bullet"/>
      <w:lvlText w:val=""/>
      <w:lvlJc w:val="left"/>
      <w:pPr>
        <w:ind w:left="2160" w:hanging="360"/>
      </w:pPr>
      <w:rPr>
        <w:rFonts w:ascii="Wingdings" w:hAnsi="Wingdings" w:hint="default"/>
      </w:rPr>
    </w:lvl>
    <w:lvl w:ilvl="3" w:tplc="36B8C3DC">
      <w:start w:val="1"/>
      <w:numFmt w:val="bullet"/>
      <w:lvlText w:val=""/>
      <w:lvlJc w:val="left"/>
      <w:pPr>
        <w:ind w:left="2880" w:hanging="360"/>
      </w:pPr>
      <w:rPr>
        <w:rFonts w:ascii="Symbol" w:hAnsi="Symbol" w:hint="default"/>
      </w:rPr>
    </w:lvl>
    <w:lvl w:ilvl="4" w:tplc="4372BB2A">
      <w:start w:val="1"/>
      <w:numFmt w:val="bullet"/>
      <w:lvlText w:val="o"/>
      <w:lvlJc w:val="left"/>
      <w:pPr>
        <w:ind w:left="3600" w:hanging="360"/>
      </w:pPr>
      <w:rPr>
        <w:rFonts w:ascii="Courier New" w:hAnsi="Courier New" w:hint="default"/>
      </w:rPr>
    </w:lvl>
    <w:lvl w:ilvl="5" w:tplc="B202660A">
      <w:start w:val="1"/>
      <w:numFmt w:val="bullet"/>
      <w:lvlText w:val=""/>
      <w:lvlJc w:val="left"/>
      <w:pPr>
        <w:ind w:left="4320" w:hanging="360"/>
      </w:pPr>
      <w:rPr>
        <w:rFonts w:ascii="Wingdings" w:hAnsi="Wingdings" w:hint="default"/>
      </w:rPr>
    </w:lvl>
    <w:lvl w:ilvl="6" w:tplc="134EDF66">
      <w:start w:val="1"/>
      <w:numFmt w:val="bullet"/>
      <w:lvlText w:val=""/>
      <w:lvlJc w:val="left"/>
      <w:pPr>
        <w:ind w:left="5040" w:hanging="360"/>
      </w:pPr>
      <w:rPr>
        <w:rFonts w:ascii="Symbol" w:hAnsi="Symbol" w:hint="default"/>
      </w:rPr>
    </w:lvl>
    <w:lvl w:ilvl="7" w:tplc="CAC220D2">
      <w:start w:val="1"/>
      <w:numFmt w:val="bullet"/>
      <w:lvlText w:val="o"/>
      <w:lvlJc w:val="left"/>
      <w:pPr>
        <w:ind w:left="5760" w:hanging="360"/>
      </w:pPr>
      <w:rPr>
        <w:rFonts w:ascii="Courier New" w:hAnsi="Courier New" w:hint="default"/>
      </w:rPr>
    </w:lvl>
    <w:lvl w:ilvl="8" w:tplc="9D4E478A">
      <w:start w:val="1"/>
      <w:numFmt w:val="bullet"/>
      <w:lvlText w:val=""/>
      <w:lvlJc w:val="left"/>
      <w:pPr>
        <w:ind w:left="6480" w:hanging="360"/>
      </w:pPr>
      <w:rPr>
        <w:rFonts w:ascii="Wingdings" w:hAnsi="Wingdings" w:hint="default"/>
      </w:rPr>
    </w:lvl>
  </w:abstractNum>
  <w:abstractNum w:abstractNumId="2" w15:restartNumberingAfterBreak="0">
    <w:nsid w:val="151AB379"/>
    <w:multiLevelType w:val="hybridMultilevel"/>
    <w:tmpl w:val="1C96019A"/>
    <w:lvl w:ilvl="0" w:tplc="A9C69E3A">
      <w:start w:val="2"/>
      <w:numFmt w:val="decimal"/>
      <w:lvlText w:val="%1."/>
      <w:lvlJc w:val="left"/>
      <w:pPr>
        <w:ind w:left="720" w:hanging="360"/>
      </w:pPr>
      <w:rPr>
        <w:rFonts w:ascii="Calibri" w:hAnsi="Calibri" w:hint="default"/>
      </w:rPr>
    </w:lvl>
    <w:lvl w:ilvl="1" w:tplc="9C1A34BC">
      <w:start w:val="1"/>
      <w:numFmt w:val="lowerLetter"/>
      <w:lvlText w:val="%2."/>
      <w:lvlJc w:val="left"/>
      <w:pPr>
        <w:ind w:left="1440" w:hanging="360"/>
      </w:pPr>
    </w:lvl>
    <w:lvl w:ilvl="2" w:tplc="83D63C74">
      <w:start w:val="1"/>
      <w:numFmt w:val="lowerRoman"/>
      <w:lvlText w:val="%3."/>
      <w:lvlJc w:val="right"/>
      <w:pPr>
        <w:ind w:left="2160" w:hanging="180"/>
      </w:pPr>
    </w:lvl>
    <w:lvl w:ilvl="3" w:tplc="834C938A">
      <w:start w:val="1"/>
      <w:numFmt w:val="decimal"/>
      <w:lvlText w:val="%4."/>
      <w:lvlJc w:val="left"/>
      <w:pPr>
        <w:ind w:left="2880" w:hanging="360"/>
      </w:pPr>
    </w:lvl>
    <w:lvl w:ilvl="4" w:tplc="B92EB372">
      <w:start w:val="1"/>
      <w:numFmt w:val="lowerLetter"/>
      <w:lvlText w:val="%5."/>
      <w:lvlJc w:val="left"/>
      <w:pPr>
        <w:ind w:left="3600" w:hanging="360"/>
      </w:pPr>
    </w:lvl>
    <w:lvl w:ilvl="5" w:tplc="A42CA7B6">
      <w:start w:val="1"/>
      <w:numFmt w:val="lowerRoman"/>
      <w:lvlText w:val="%6."/>
      <w:lvlJc w:val="right"/>
      <w:pPr>
        <w:ind w:left="4320" w:hanging="180"/>
      </w:pPr>
    </w:lvl>
    <w:lvl w:ilvl="6" w:tplc="8C5E631A">
      <w:start w:val="1"/>
      <w:numFmt w:val="decimal"/>
      <w:lvlText w:val="%7."/>
      <w:lvlJc w:val="left"/>
      <w:pPr>
        <w:ind w:left="5040" w:hanging="360"/>
      </w:pPr>
    </w:lvl>
    <w:lvl w:ilvl="7" w:tplc="5B9E55F2">
      <w:start w:val="1"/>
      <w:numFmt w:val="lowerLetter"/>
      <w:lvlText w:val="%8."/>
      <w:lvlJc w:val="left"/>
      <w:pPr>
        <w:ind w:left="5760" w:hanging="360"/>
      </w:pPr>
    </w:lvl>
    <w:lvl w:ilvl="8" w:tplc="A900CE0C">
      <w:start w:val="1"/>
      <w:numFmt w:val="lowerRoman"/>
      <w:lvlText w:val="%9."/>
      <w:lvlJc w:val="right"/>
      <w:pPr>
        <w:ind w:left="6480" w:hanging="180"/>
      </w:pPr>
    </w:lvl>
  </w:abstractNum>
  <w:abstractNum w:abstractNumId="3" w15:restartNumberingAfterBreak="0">
    <w:nsid w:val="1F122C71"/>
    <w:multiLevelType w:val="hybridMultilevel"/>
    <w:tmpl w:val="068A1910"/>
    <w:lvl w:ilvl="0" w:tplc="C5C4861C">
      <w:start w:val="1"/>
      <w:numFmt w:val="bullet"/>
      <w:lvlText w:val=""/>
      <w:lvlJc w:val="left"/>
      <w:pPr>
        <w:ind w:left="720" w:hanging="360"/>
      </w:pPr>
      <w:rPr>
        <w:rFonts w:ascii="Symbol" w:hAnsi="Symbol" w:hint="default"/>
      </w:rPr>
    </w:lvl>
    <w:lvl w:ilvl="1" w:tplc="4588C042">
      <w:start w:val="1"/>
      <w:numFmt w:val="bullet"/>
      <w:lvlText w:val="o"/>
      <w:lvlJc w:val="left"/>
      <w:pPr>
        <w:ind w:left="1440" w:hanging="360"/>
      </w:pPr>
      <w:rPr>
        <w:rFonts w:ascii="Courier New" w:hAnsi="Courier New" w:hint="default"/>
      </w:rPr>
    </w:lvl>
    <w:lvl w:ilvl="2" w:tplc="5942B9F4">
      <w:start w:val="1"/>
      <w:numFmt w:val="bullet"/>
      <w:lvlText w:val=""/>
      <w:lvlJc w:val="left"/>
      <w:pPr>
        <w:ind w:left="2160" w:hanging="360"/>
      </w:pPr>
      <w:rPr>
        <w:rFonts w:ascii="Wingdings" w:hAnsi="Wingdings" w:hint="default"/>
      </w:rPr>
    </w:lvl>
    <w:lvl w:ilvl="3" w:tplc="6172A61C">
      <w:start w:val="1"/>
      <w:numFmt w:val="bullet"/>
      <w:lvlText w:val=""/>
      <w:lvlJc w:val="left"/>
      <w:pPr>
        <w:ind w:left="2880" w:hanging="360"/>
      </w:pPr>
      <w:rPr>
        <w:rFonts w:ascii="Symbol" w:hAnsi="Symbol" w:hint="default"/>
      </w:rPr>
    </w:lvl>
    <w:lvl w:ilvl="4" w:tplc="2E56FCBA">
      <w:start w:val="1"/>
      <w:numFmt w:val="bullet"/>
      <w:lvlText w:val="o"/>
      <w:lvlJc w:val="left"/>
      <w:pPr>
        <w:ind w:left="3600" w:hanging="360"/>
      </w:pPr>
      <w:rPr>
        <w:rFonts w:ascii="Courier New" w:hAnsi="Courier New" w:hint="default"/>
      </w:rPr>
    </w:lvl>
    <w:lvl w:ilvl="5" w:tplc="3132AD8E">
      <w:start w:val="1"/>
      <w:numFmt w:val="bullet"/>
      <w:lvlText w:val=""/>
      <w:lvlJc w:val="left"/>
      <w:pPr>
        <w:ind w:left="4320" w:hanging="360"/>
      </w:pPr>
      <w:rPr>
        <w:rFonts w:ascii="Wingdings" w:hAnsi="Wingdings" w:hint="default"/>
      </w:rPr>
    </w:lvl>
    <w:lvl w:ilvl="6" w:tplc="C8563F10">
      <w:start w:val="1"/>
      <w:numFmt w:val="bullet"/>
      <w:lvlText w:val=""/>
      <w:lvlJc w:val="left"/>
      <w:pPr>
        <w:ind w:left="5040" w:hanging="360"/>
      </w:pPr>
      <w:rPr>
        <w:rFonts w:ascii="Symbol" w:hAnsi="Symbol" w:hint="default"/>
      </w:rPr>
    </w:lvl>
    <w:lvl w:ilvl="7" w:tplc="AD644CB0">
      <w:start w:val="1"/>
      <w:numFmt w:val="bullet"/>
      <w:lvlText w:val="o"/>
      <w:lvlJc w:val="left"/>
      <w:pPr>
        <w:ind w:left="5760" w:hanging="360"/>
      </w:pPr>
      <w:rPr>
        <w:rFonts w:ascii="Courier New" w:hAnsi="Courier New" w:hint="default"/>
      </w:rPr>
    </w:lvl>
    <w:lvl w:ilvl="8" w:tplc="713A2A10">
      <w:start w:val="1"/>
      <w:numFmt w:val="bullet"/>
      <w:lvlText w:val=""/>
      <w:lvlJc w:val="left"/>
      <w:pPr>
        <w:ind w:left="6480" w:hanging="360"/>
      </w:pPr>
      <w:rPr>
        <w:rFonts w:ascii="Wingdings" w:hAnsi="Wingdings" w:hint="default"/>
      </w:rPr>
    </w:lvl>
  </w:abstractNum>
  <w:abstractNum w:abstractNumId="4" w15:restartNumberingAfterBreak="0">
    <w:nsid w:val="242088F4"/>
    <w:multiLevelType w:val="hybridMultilevel"/>
    <w:tmpl w:val="FFFFFFFF"/>
    <w:lvl w:ilvl="0" w:tplc="41EEB7C6">
      <w:start w:val="1"/>
      <w:numFmt w:val="bullet"/>
      <w:lvlText w:val="-"/>
      <w:lvlJc w:val="left"/>
      <w:pPr>
        <w:ind w:left="720" w:hanging="360"/>
      </w:pPr>
      <w:rPr>
        <w:rFonts w:ascii="Aptos" w:hAnsi="Aptos" w:hint="default"/>
      </w:rPr>
    </w:lvl>
    <w:lvl w:ilvl="1" w:tplc="9C9C92AA">
      <w:start w:val="1"/>
      <w:numFmt w:val="bullet"/>
      <w:lvlText w:val="o"/>
      <w:lvlJc w:val="left"/>
      <w:pPr>
        <w:ind w:left="1440" w:hanging="360"/>
      </w:pPr>
      <w:rPr>
        <w:rFonts w:ascii="Courier New" w:hAnsi="Courier New" w:hint="default"/>
      </w:rPr>
    </w:lvl>
    <w:lvl w:ilvl="2" w:tplc="300E0638">
      <w:start w:val="1"/>
      <w:numFmt w:val="bullet"/>
      <w:lvlText w:val=""/>
      <w:lvlJc w:val="left"/>
      <w:pPr>
        <w:ind w:left="2160" w:hanging="360"/>
      </w:pPr>
      <w:rPr>
        <w:rFonts w:ascii="Wingdings" w:hAnsi="Wingdings" w:hint="default"/>
      </w:rPr>
    </w:lvl>
    <w:lvl w:ilvl="3" w:tplc="CCCC5878">
      <w:start w:val="1"/>
      <w:numFmt w:val="bullet"/>
      <w:lvlText w:val=""/>
      <w:lvlJc w:val="left"/>
      <w:pPr>
        <w:ind w:left="2880" w:hanging="360"/>
      </w:pPr>
      <w:rPr>
        <w:rFonts w:ascii="Symbol" w:hAnsi="Symbol" w:hint="default"/>
      </w:rPr>
    </w:lvl>
    <w:lvl w:ilvl="4" w:tplc="75E2DE44">
      <w:start w:val="1"/>
      <w:numFmt w:val="bullet"/>
      <w:lvlText w:val="o"/>
      <w:lvlJc w:val="left"/>
      <w:pPr>
        <w:ind w:left="3600" w:hanging="360"/>
      </w:pPr>
      <w:rPr>
        <w:rFonts w:ascii="Courier New" w:hAnsi="Courier New" w:hint="default"/>
      </w:rPr>
    </w:lvl>
    <w:lvl w:ilvl="5" w:tplc="97E00A22">
      <w:start w:val="1"/>
      <w:numFmt w:val="bullet"/>
      <w:lvlText w:val=""/>
      <w:lvlJc w:val="left"/>
      <w:pPr>
        <w:ind w:left="4320" w:hanging="360"/>
      </w:pPr>
      <w:rPr>
        <w:rFonts w:ascii="Wingdings" w:hAnsi="Wingdings" w:hint="default"/>
      </w:rPr>
    </w:lvl>
    <w:lvl w:ilvl="6" w:tplc="0A70C8DC">
      <w:start w:val="1"/>
      <w:numFmt w:val="bullet"/>
      <w:lvlText w:val=""/>
      <w:lvlJc w:val="left"/>
      <w:pPr>
        <w:ind w:left="5040" w:hanging="360"/>
      </w:pPr>
      <w:rPr>
        <w:rFonts w:ascii="Symbol" w:hAnsi="Symbol" w:hint="default"/>
      </w:rPr>
    </w:lvl>
    <w:lvl w:ilvl="7" w:tplc="56987BCE">
      <w:start w:val="1"/>
      <w:numFmt w:val="bullet"/>
      <w:lvlText w:val="o"/>
      <w:lvlJc w:val="left"/>
      <w:pPr>
        <w:ind w:left="5760" w:hanging="360"/>
      </w:pPr>
      <w:rPr>
        <w:rFonts w:ascii="Courier New" w:hAnsi="Courier New" w:hint="default"/>
      </w:rPr>
    </w:lvl>
    <w:lvl w:ilvl="8" w:tplc="03CAAA58">
      <w:start w:val="1"/>
      <w:numFmt w:val="bullet"/>
      <w:lvlText w:val=""/>
      <w:lvlJc w:val="left"/>
      <w:pPr>
        <w:ind w:left="6480" w:hanging="360"/>
      </w:pPr>
      <w:rPr>
        <w:rFonts w:ascii="Wingdings" w:hAnsi="Wingdings" w:hint="default"/>
      </w:rPr>
    </w:lvl>
  </w:abstractNum>
  <w:abstractNum w:abstractNumId="5" w15:restartNumberingAfterBreak="0">
    <w:nsid w:val="25CB545A"/>
    <w:multiLevelType w:val="hybridMultilevel"/>
    <w:tmpl w:val="5CE06496"/>
    <w:lvl w:ilvl="0" w:tplc="5DBE94F4">
      <w:start w:val="1"/>
      <w:numFmt w:val="bullet"/>
      <w:lvlText w:val="-"/>
      <w:lvlJc w:val="left"/>
      <w:pPr>
        <w:ind w:left="720" w:hanging="360"/>
      </w:pPr>
      <w:rPr>
        <w:rFonts w:ascii="Calibri" w:hAnsi="Calibri" w:hint="default"/>
      </w:rPr>
    </w:lvl>
    <w:lvl w:ilvl="1" w:tplc="E18EC98A">
      <w:start w:val="1"/>
      <w:numFmt w:val="bullet"/>
      <w:lvlText w:val="o"/>
      <w:lvlJc w:val="left"/>
      <w:pPr>
        <w:ind w:left="1440" w:hanging="360"/>
      </w:pPr>
      <w:rPr>
        <w:rFonts w:ascii="Courier New" w:hAnsi="Courier New" w:hint="default"/>
      </w:rPr>
    </w:lvl>
    <w:lvl w:ilvl="2" w:tplc="53D0E9C6">
      <w:start w:val="1"/>
      <w:numFmt w:val="bullet"/>
      <w:lvlText w:val=""/>
      <w:lvlJc w:val="left"/>
      <w:pPr>
        <w:ind w:left="2160" w:hanging="360"/>
      </w:pPr>
      <w:rPr>
        <w:rFonts w:ascii="Wingdings" w:hAnsi="Wingdings" w:hint="default"/>
      </w:rPr>
    </w:lvl>
    <w:lvl w:ilvl="3" w:tplc="F2706B32">
      <w:start w:val="1"/>
      <w:numFmt w:val="bullet"/>
      <w:lvlText w:val=""/>
      <w:lvlJc w:val="left"/>
      <w:pPr>
        <w:ind w:left="2880" w:hanging="360"/>
      </w:pPr>
      <w:rPr>
        <w:rFonts w:ascii="Symbol" w:hAnsi="Symbol" w:hint="default"/>
      </w:rPr>
    </w:lvl>
    <w:lvl w:ilvl="4" w:tplc="B57A7B3C">
      <w:start w:val="1"/>
      <w:numFmt w:val="bullet"/>
      <w:lvlText w:val="o"/>
      <w:lvlJc w:val="left"/>
      <w:pPr>
        <w:ind w:left="3600" w:hanging="360"/>
      </w:pPr>
      <w:rPr>
        <w:rFonts w:ascii="Courier New" w:hAnsi="Courier New" w:hint="default"/>
      </w:rPr>
    </w:lvl>
    <w:lvl w:ilvl="5" w:tplc="26B41016">
      <w:start w:val="1"/>
      <w:numFmt w:val="bullet"/>
      <w:lvlText w:val=""/>
      <w:lvlJc w:val="left"/>
      <w:pPr>
        <w:ind w:left="4320" w:hanging="360"/>
      </w:pPr>
      <w:rPr>
        <w:rFonts w:ascii="Wingdings" w:hAnsi="Wingdings" w:hint="default"/>
      </w:rPr>
    </w:lvl>
    <w:lvl w:ilvl="6" w:tplc="8E04DA3C">
      <w:start w:val="1"/>
      <w:numFmt w:val="bullet"/>
      <w:lvlText w:val=""/>
      <w:lvlJc w:val="left"/>
      <w:pPr>
        <w:ind w:left="5040" w:hanging="360"/>
      </w:pPr>
      <w:rPr>
        <w:rFonts w:ascii="Symbol" w:hAnsi="Symbol" w:hint="default"/>
      </w:rPr>
    </w:lvl>
    <w:lvl w:ilvl="7" w:tplc="A768D8A0">
      <w:start w:val="1"/>
      <w:numFmt w:val="bullet"/>
      <w:lvlText w:val="o"/>
      <w:lvlJc w:val="left"/>
      <w:pPr>
        <w:ind w:left="5760" w:hanging="360"/>
      </w:pPr>
      <w:rPr>
        <w:rFonts w:ascii="Courier New" w:hAnsi="Courier New" w:hint="default"/>
      </w:rPr>
    </w:lvl>
    <w:lvl w:ilvl="8" w:tplc="F09C3E3A">
      <w:start w:val="1"/>
      <w:numFmt w:val="bullet"/>
      <w:lvlText w:val=""/>
      <w:lvlJc w:val="left"/>
      <w:pPr>
        <w:ind w:left="6480" w:hanging="360"/>
      </w:pPr>
      <w:rPr>
        <w:rFonts w:ascii="Wingdings" w:hAnsi="Wingdings" w:hint="default"/>
      </w:rPr>
    </w:lvl>
  </w:abstractNum>
  <w:abstractNum w:abstractNumId="6" w15:restartNumberingAfterBreak="0">
    <w:nsid w:val="28E3AFBC"/>
    <w:multiLevelType w:val="hybridMultilevel"/>
    <w:tmpl w:val="3258BB24"/>
    <w:lvl w:ilvl="0" w:tplc="F74E37DA">
      <w:start w:val="1"/>
      <w:numFmt w:val="bullet"/>
      <w:lvlText w:val=""/>
      <w:lvlJc w:val="left"/>
      <w:pPr>
        <w:ind w:left="720" w:hanging="360"/>
      </w:pPr>
      <w:rPr>
        <w:rFonts w:ascii="Symbol" w:hAnsi="Symbol" w:hint="default"/>
      </w:rPr>
    </w:lvl>
    <w:lvl w:ilvl="1" w:tplc="FB1AB0C0">
      <w:start w:val="1"/>
      <w:numFmt w:val="bullet"/>
      <w:lvlText w:val="o"/>
      <w:lvlJc w:val="left"/>
      <w:pPr>
        <w:ind w:left="1440" w:hanging="360"/>
      </w:pPr>
      <w:rPr>
        <w:rFonts w:ascii="Courier New" w:hAnsi="Courier New" w:hint="default"/>
      </w:rPr>
    </w:lvl>
    <w:lvl w:ilvl="2" w:tplc="48FEC844">
      <w:start w:val="1"/>
      <w:numFmt w:val="bullet"/>
      <w:lvlText w:val=""/>
      <w:lvlJc w:val="left"/>
      <w:pPr>
        <w:ind w:left="2160" w:hanging="360"/>
      </w:pPr>
      <w:rPr>
        <w:rFonts w:ascii="Wingdings" w:hAnsi="Wingdings" w:hint="default"/>
      </w:rPr>
    </w:lvl>
    <w:lvl w:ilvl="3" w:tplc="83C20A24">
      <w:start w:val="1"/>
      <w:numFmt w:val="bullet"/>
      <w:lvlText w:val=""/>
      <w:lvlJc w:val="left"/>
      <w:pPr>
        <w:ind w:left="2880" w:hanging="360"/>
      </w:pPr>
      <w:rPr>
        <w:rFonts w:ascii="Symbol" w:hAnsi="Symbol" w:hint="default"/>
      </w:rPr>
    </w:lvl>
    <w:lvl w:ilvl="4" w:tplc="63F41570">
      <w:start w:val="1"/>
      <w:numFmt w:val="bullet"/>
      <w:lvlText w:val="o"/>
      <w:lvlJc w:val="left"/>
      <w:pPr>
        <w:ind w:left="3600" w:hanging="360"/>
      </w:pPr>
      <w:rPr>
        <w:rFonts w:ascii="Courier New" w:hAnsi="Courier New" w:hint="default"/>
      </w:rPr>
    </w:lvl>
    <w:lvl w:ilvl="5" w:tplc="B4E8BB9C">
      <w:start w:val="1"/>
      <w:numFmt w:val="bullet"/>
      <w:lvlText w:val=""/>
      <w:lvlJc w:val="left"/>
      <w:pPr>
        <w:ind w:left="4320" w:hanging="360"/>
      </w:pPr>
      <w:rPr>
        <w:rFonts w:ascii="Wingdings" w:hAnsi="Wingdings" w:hint="default"/>
      </w:rPr>
    </w:lvl>
    <w:lvl w:ilvl="6" w:tplc="04603A10">
      <w:start w:val="1"/>
      <w:numFmt w:val="bullet"/>
      <w:lvlText w:val=""/>
      <w:lvlJc w:val="left"/>
      <w:pPr>
        <w:ind w:left="5040" w:hanging="360"/>
      </w:pPr>
      <w:rPr>
        <w:rFonts w:ascii="Symbol" w:hAnsi="Symbol" w:hint="default"/>
      </w:rPr>
    </w:lvl>
    <w:lvl w:ilvl="7" w:tplc="01E067FE">
      <w:start w:val="1"/>
      <w:numFmt w:val="bullet"/>
      <w:lvlText w:val="o"/>
      <w:lvlJc w:val="left"/>
      <w:pPr>
        <w:ind w:left="5760" w:hanging="360"/>
      </w:pPr>
      <w:rPr>
        <w:rFonts w:ascii="Courier New" w:hAnsi="Courier New" w:hint="default"/>
      </w:rPr>
    </w:lvl>
    <w:lvl w:ilvl="8" w:tplc="F75ACCB2">
      <w:start w:val="1"/>
      <w:numFmt w:val="bullet"/>
      <w:lvlText w:val=""/>
      <w:lvlJc w:val="left"/>
      <w:pPr>
        <w:ind w:left="6480" w:hanging="360"/>
      </w:pPr>
      <w:rPr>
        <w:rFonts w:ascii="Wingdings" w:hAnsi="Wingdings" w:hint="default"/>
      </w:rPr>
    </w:lvl>
  </w:abstractNum>
  <w:abstractNum w:abstractNumId="7" w15:restartNumberingAfterBreak="0">
    <w:nsid w:val="2AFEC9EC"/>
    <w:multiLevelType w:val="hybridMultilevel"/>
    <w:tmpl w:val="AFF4A584"/>
    <w:lvl w:ilvl="0" w:tplc="377E509C">
      <w:start w:val="1"/>
      <w:numFmt w:val="decimal"/>
      <w:lvlText w:val="%1."/>
      <w:lvlJc w:val="left"/>
      <w:pPr>
        <w:ind w:left="720" w:hanging="360"/>
      </w:pPr>
      <w:rPr>
        <w:rFonts w:ascii="Calibri" w:hAnsi="Calibri" w:hint="default"/>
      </w:rPr>
    </w:lvl>
    <w:lvl w:ilvl="1" w:tplc="DA34B0DE">
      <w:start w:val="1"/>
      <w:numFmt w:val="lowerLetter"/>
      <w:lvlText w:val="%2."/>
      <w:lvlJc w:val="left"/>
      <w:pPr>
        <w:ind w:left="1440" w:hanging="360"/>
      </w:pPr>
    </w:lvl>
    <w:lvl w:ilvl="2" w:tplc="C5329908">
      <w:start w:val="1"/>
      <w:numFmt w:val="lowerRoman"/>
      <w:lvlText w:val="%3."/>
      <w:lvlJc w:val="right"/>
      <w:pPr>
        <w:ind w:left="2160" w:hanging="180"/>
      </w:pPr>
    </w:lvl>
    <w:lvl w:ilvl="3" w:tplc="54C09FAA">
      <w:start w:val="1"/>
      <w:numFmt w:val="decimal"/>
      <w:lvlText w:val="%4."/>
      <w:lvlJc w:val="left"/>
      <w:pPr>
        <w:ind w:left="2880" w:hanging="360"/>
      </w:pPr>
    </w:lvl>
    <w:lvl w:ilvl="4" w:tplc="CCB4956E">
      <w:start w:val="1"/>
      <w:numFmt w:val="lowerLetter"/>
      <w:lvlText w:val="%5."/>
      <w:lvlJc w:val="left"/>
      <w:pPr>
        <w:ind w:left="3600" w:hanging="360"/>
      </w:pPr>
    </w:lvl>
    <w:lvl w:ilvl="5" w:tplc="0CDCCC9A">
      <w:start w:val="1"/>
      <w:numFmt w:val="lowerRoman"/>
      <w:lvlText w:val="%6."/>
      <w:lvlJc w:val="right"/>
      <w:pPr>
        <w:ind w:left="4320" w:hanging="180"/>
      </w:pPr>
    </w:lvl>
    <w:lvl w:ilvl="6" w:tplc="E89687FC">
      <w:start w:val="1"/>
      <w:numFmt w:val="decimal"/>
      <w:lvlText w:val="%7."/>
      <w:lvlJc w:val="left"/>
      <w:pPr>
        <w:ind w:left="5040" w:hanging="360"/>
      </w:pPr>
    </w:lvl>
    <w:lvl w:ilvl="7" w:tplc="4FF02380">
      <w:start w:val="1"/>
      <w:numFmt w:val="lowerLetter"/>
      <w:lvlText w:val="%8."/>
      <w:lvlJc w:val="left"/>
      <w:pPr>
        <w:ind w:left="5760" w:hanging="360"/>
      </w:pPr>
    </w:lvl>
    <w:lvl w:ilvl="8" w:tplc="50145DE2">
      <w:start w:val="1"/>
      <w:numFmt w:val="lowerRoman"/>
      <w:lvlText w:val="%9."/>
      <w:lvlJc w:val="right"/>
      <w:pPr>
        <w:ind w:left="6480" w:hanging="180"/>
      </w:pPr>
    </w:lvl>
  </w:abstractNum>
  <w:abstractNum w:abstractNumId="8" w15:restartNumberingAfterBreak="0">
    <w:nsid w:val="31AA4BF8"/>
    <w:multiLevelType w:val="hybridMultilevel"/>
    <w:tmpl w:val="FDDA40AC"/>
    <w:lvl w:ilvl="0" w:tplc="80ACCD2A">
      <w:start w:val="1"/>
      <w:numFmt w:val="bullet"/>
      <w:lvlText w:val="-"/>
      <w:lvlJc w:val="left"/>
      <w:pPr>
        <w:ind w:left="720" w:hanging="360"/>
      </w:pPr>
      <w:rPr>
        <w:rFonts w:ascii="Calibri" w:hAnsi="Calibri" w:hint="default"/>
      </w:rPr>
    </w:lvl>
    <w:lvl w:ilvl="1" w:tplc="6D826F4A">
      <w:start w:val="1"/>
      <w:numFmt w:val="bullet"/>
      <w:lvlText w:val="o"/>
      <w:lvlJc w:val="left"/>
      <w:pPr>
        <w:ind w:left="1440" w:hanging="360"/>
      </w:pPr>
      <w:rPr>
        <w:rFonts w:ascii="Courier New" w:hAnsi="Courier New" w:hint="default"/>
      </w:rPr>
    </w:lvl>
    <w:lvl w:ilvl="2" w:tplc="E02476BE">
      <w:start w:val="1"/>
      <w:numFmt w:val="bullet"/>
      <w:lvlText w:val=""/>
      <w:lvlJc w:val="left"/>
      <w:pPr>
        <w:ind w:left="2160" w:hanging="360"/>
      </w:pPr>
      <w:rPr>
        <w:rFonts w:ascii="Wingdings" w:hAnsi="Wingdings" w:hint="default"/>
      </w:rPr>
    </w:lvl>
    <w:lvl w:ilvl="3" w:tplc="E9EC8A06">
      <w:start w:val="1"/>
      <w:numFmt w:val="bullet"/>
      <w:lvlText w:val=""/>
      <w:lvlJc w:val="left"/>
      <w:pPr>
        <w:ind w:left="2880" w:hanging="360"/>
      </w:pPr>
      <w:rPr>
        <w:rFonts w:ascii="Symbol" w:hAnsi="Symbol" w:hint="default"/>
      </w:rPr>
    </w:lvl>
    <w:lvl w:ilvl="4" w:tplc="AAC26ACC">
      <w:start w:val="1"/>
      <w:numFmt w:val="bullet"/>
      <w:lvlText w:val="o"/>
      <w:lvlJc w:val="left"/>
      <w:pPr>
        <w:ind w:left="3600" w:hanging="360"/>
      </w:pPr>
      <w:rPr>
        <w:rFonts w:ascii="Courier New" w:hAnsi="Courier New" w:hint="default"/>
      </w:rPr>
    </w:lvl>
    <w:lvl w:ilvl="5" w:tplc="84009018">
      <w:start w:val="1"/>
      <w:numFmt w:val="bullet"/>
      <w:lvlText w:val=""/>
      <w:lvlJc w:val="left"/>
      <w:pPr>
        <w:ind w:left="4320" w:hanging="360"/>
      </w:pPr>
      <w:rPr>
        <w:rFonts w:ascii="Wingdings" w:hAnsi="Wingdings" w:hint="default"/>
      </w:rPr>
    </w:lvl>
    <w:lvl w:ilvl="6" w:tplc="4F3C22BA">
      <w:start w:val="1"/>
      <w:numFmt w:val="bullet"/>
      <w:lvlText w:val=""/>
      <w:lvlJc w:val="left"/>
      <w:pPr>
        <w:ind w:left="5040" w:hanging="360"/>
      </w:pPr>
      <w:rPr>
        <w:rFonts w:ascii="Symbol" w:hAnsi="Symbol" w:hint="default"/>
      </w:rPr>
    </w:lvl>
    <w:lvl w:ilvl="7" w:tplc="97DE9BAC">
      <w:start w:val="1"/>
      <w:numFmt w:val="bullet"/>
      <w:lvlText w:val="o"/>
      <w:lvlJc w:val="left"/>
      <w:pPr>
        <w:ind w:left="5760" w:hanging="360"/>
      </w:pPr>
      <w:rPr>
        <w:rFonts w:ascii="Courier New" w:hAnsi="Courier New" w:hint="default"/>
      </w:rPr>
    </w:lvl>
    <w:lvl w:ilvl="8" w:tplc="887EDCAA">
      <w:start w:val="1"/>
      <w:numFmt w:val="bullet"/>
      <w:lvlText w:val=""/>
      <w:lvlJc w:val="left"/>
      <w:pPr>
        <w:ind w:left="6480" w:hanging="360"/>
      </w:pPr>
      <w:rPr>
        <w:rFonts w:ascii="Wingdings" w:hAnsi="Wingdings" w:hint="default"/>
      </w:rPr>
    </w:lvl>
  </w:abstractNum>
  <w:abstractNum w:abstractNumId="9" w15:restartNumberingAfterBreak="0">
    <w:nsid w:val="394EC1F9"/>
    <w:multiLevelType w:val="hybridMultilevel"/>
    <w:tmpl w:val="BE58B81A"/>
    <w:lvl w:ilvl="0" w:tplc="556EEB3C">
      <w:start w:val="1"/>
      <w:numFmt w:val="bullet"/>
      <w:lvlText w:val=""/>
      <w:lvlJc w:val="left"/>
      <w:pPr>
        <w:ind w:left="720" w:hanging="360"/>
      </w:pPr>
      <w:rPr>
        <w:rFonts w:ascii="Symbol" w:hAnsi="Symbol" w:hint="default"/>
      </w:rPr>
    </w:lvl>
    <w:lvl w:ilvl="1" w:tplc="236E9B2E">
      <w:start w:val="1"/>
      <w:numFmt w:val="bullet"/>
      <w:lvlText w:val="o"/>
      <w:lvlJc w:val="left"/>
      <w:pPr>
        <w:ind w:left="1440" w:hanging="360"/>
      </w:pPr>
      <w:rPr>
        <w:rFonts w:ascii="Courier New" w:hAnsi="Courier New" w:hint="default"/>
      </w:rPr>
    </w:lvl>
    <w:lvl w:ilvl="2" w:tplc="E26E237A">
      <w:start w:val="1"/>
      <w:numFmt w:val="bullet"/>
      <w:lvlText w:val=""/>
      <w:lvlJc w:val="left"/>
      <w:pPr>
        <w:ind w:left="2160" w:hanging="360"/>
      </w:pPr>
      <w:rPr>
        <w:rFonts w:ascii="Wingdings" w:hAnsi="Wingdings" w:hint="default"/>
      </w:rPr>
    </w:lvl>
    <w:lvl w:ilvl="3" w:tplc="8C1697C8">
      <w:start w:val="1"/>
      <w:numFmt w:val="bullet"/>
      <w:lvlText w:val=""/>
      <w:lvlJc w:val="left"/>
      <w:pPr>
        <w:ind w:left="2880" w:hanging="360"/>
      </w:pPr>
      <w:rPr>
        <w:rFonts w:ascii="Symbol" w:hAnsi="Symbol" w:hint="default"/>
      </w:rPr>
    </w:lvl>
    <w:lvl w:ilvl="4" w:tplc="37B6D3A0">
      <w:start w:val="1"/>
      <w:numFmt w:val="bullet"/>
      <w:lvlText w:val="o"/>
      <w:lvlJc w:val="left"/>
      <w:pPr>
        <w:ind w:left="3600" w:hanging="360"/>
      </w:pPr>
      <w:rPr>
        <w:rFonts w:ascii="Courier New" w:hAnsi="Courier New" w:hint="default"/>
      </w:rPr>
    </w:lvl>
    <w:lvl w:ilvl="5" w:tplc="5BEA8A4C">
      <w:start w:val="1"/>
      <w:numFmt w:val="bullet"/>
      <w:lvlText w:val=""/>
      <w:lvlJc w:val="left"/>
      <w:pPr>
        <w:ind w:left="4320" w:hanging="360"/>
      </w:pPr>
      <w:rPr>
        <w:rFonts w:ascii="Wingdings" w:hAnsi="Wingdings" w:hint="default"/>
      </w:rPr>
    </w:lvl>
    <w:lvl w:ilvl="6" w:tplc="25EADAA0">
      <w:start w:val="1"/>
      <w:numFmt w:val="bullet"/>
      <w:lvlText w:val=""/>
      <w:lvlJc w:val="left"/>
      <w:pPr>
        <w:ind w:left="5040" w:hanging="360"/>
      </w:pPr>
      <w:rPr>
        <w:rFonts w:ascii="Symbol" w:hAnsi="Symbol" w:hint="default"/>
      </w:rPr>
    </w:lvl>
    <w:lvl w:ilvl="7" w:tplc="E1446B5A">
      <w:start w:val="1"/>
      <w:numFmt w:val="bullet"/>
      <w:lvlText w:val="o"/>
      <w:lvlJc w:val="left"/>
      <w:pPr>
        <w:ind w:left="5760" w:hanging="360"/>
      </w:pPr>
      <w:rPr>
        <w:rFonts w:ascii="Courier New" w:hAnsi="Courier New" w:hint="default"/>
      </w:rPr>
    </w:lvl>
    <w:lvl w:ilvl="8" w:tplc="F8E06FA2">
      <w:start w:val="1"/>
      <w:numFmt w:val="bullet"/>
      <w:lvlText w:val=""/>
      <w:lvlJc w:val="left"/>
      <w:pPr>
        <w:ind w:left="6480" w:hanging="360"/>
      </w:pPr>
      <w:rPr>
        <w:rFonts w:ascii="Wingdings" w:hAnsi="Wingdings" w:hint="default"/>
      </w:rPr>
    </w:lvl>
  </w:abstractNum>
  <w:abstractNum w:abstractNumId="10" w15:restartNumberingAfterBreak="0">
    <w:nsid w:val="3BCF3434"/>
    <w:multiLevelType w:val="hybridMultilevel"/>
    <w:tmpl w:val="FFFFFFFF"/>
    <w:lvl w:ilvl="0" w:tplc="6C044F9C">
      <w:start w:val="1"/>
      <w:numFmt w:val="bullet"/>
      <w:lvlText w:val="-"/>
      <w:lvlJc w:val="left"/>
      <w:pPr>
        <w:ind w:left="720" w:hanging="360"/>
      </w:pPr>
      <w:rPr>
        <w:rFonts w:ascii="Aptos" w:hAnsi="Aptos" w:hint="default"/>
      </w:rPr>
    </w:lvl>
    <w:lvl w:ilvl="1" w:tplc="7D883E22">
      <w:start w:val="1"/>
      <w:numFmt w:val="bullet"/>
      <w:lvlText w:val="o"/>
      <w:lvlJc w:val="left"/>
      <w:pPr>
        <w:ind w:left="1440" w:hanging="360"/>
      </w:pPr>
      <w:rPr>
        <w:rFonts w:ascii="Courier New" w:hAnsi="Courier New" w:hint="default"/>
      </w:rPr>
    </w:lvl>
    <w:lvl w:ilvl="2" w:tplc="04FC76DA">
      <w:start w:val="1"/>
      <w:numFmt w:val="bullet"/>
      <w:lvlText w:val=""/>
      <w:lvlJc w:val="left"/>
      <w:pPr>
        <w:ind w:left="2160" w:hanging="360"/>
      </w:pPr>
      <w:rPr>
        <w:rFonts w:ascii="Wingdings" w:hAnsi="Wingdings" w:hint="default"/>
      </w:rPr>
    </w:lvl>
    <w:lvl w:ilvl="3" w:tplc="2A88248A">
      <w:start w:val="1"/>
      <w:numFmt w:val="bullet"/>
      <w:lvlText w:val=""/>
      <w:lvlJc w:val="left"/>
      <w:pPr>
        <w:ind w:left="2880" w:hanging="360"/>
      </w:pPr>
      <w:rPr>
        <w:rFonts w:ascii="Symbol" w:hAnsi="Symbol" w:hint="default"/>
      </w:rPr>
    </w:lvl>
    <w:lvl w:ilvl="4" w:tplc="286C0F76">
      <w:start w:val="1"/>
      <w:numFmt w:val="bullet"/>
      <w:lvlText w:val="o"/>
      <w:lvlJc w:val="left"/>
      <w:pPr>
        <w:ind w:left="3600" w:hanging="360"/>
      </w:pPr>
      <w:rPr>
        <w:rFonts w:ascii="Courier New" w:hAnsi="Courier New" w:hint="default"/>
      </w:rPr>
    </w:lvl>
    <w:lvl w:ilvl="5" w:tplc="771E343E">
      <w:start w:val="1"/>
      <w:numFmt w:val="bullet"/>
      <w:lvlText w:val=""/>
      <w:lvlJc w:val="left"/>
      <w:pPr>
        <w:ind w:left="4320" w:hanging="360"/>
      </w:pPr>
      <w:rPr>
        <w:rFonts w:ascii="Wingdings" w:hAnsi="Wingdings" w:hint="default"/>
      </w:rPr>
    </w:lvl>
    <w:lvl w:ilvl="6" w:tplc="A0CA1390">
      <w:start w:val="1"/>
      <w:numFmt w:val="bullet"/>
      <w:lvlText w:val=""/>
      <w:lvlJc w:val="left"/>
      <w:pPr>
        <w:ind w:left="5040" w:hanging="360"/>
      </w:pPr>
      <w:rPr>
        <w:rFonts w:ascii="Symbol" w:hAnsi="Symbol" w:hint="default"/>
      </w:rPr>
    </w:lvl>
    <w:lvl w:ilvl="7" w:tplc="FFC86594">
      <w:start w:val="1"/>
      <w:numFmt w:val="bullet"/>
      <w:lvlText w:val="o"/>
      <w:lvlJc w:val="left"/>
      <w:pPr>
        <w:ind w:left="5760" w:hanging="360"/>
      </w:pPr>
      <w:rPr>
        <w:rFonts w:ascii="Courier New" w:hAnsi="Courier New" w:hint="default"/>
      </w:rPr>
    </w:lvl>
    <w:lvl w:ilvl="8" w:tplc="41408B7E">
      <w:start w:val="1"/>
      <w:numFmt w:val="bullet"/>
      <w:lvlText w:val=""/>
      <w:lvlJc w:val="left"/>
      <w:pPr>
        <w:ind w:left="6480" w:hanging="360"/>
      </w:pPr>
      <w:rPr>
        <w:rFonts w:ascii="Wingdings" w:hAnsi="Wingdings" w:hint="default"/>
      </w:rPr>
    </w:lvl>
  </w:abstractNum>
  <w:abstractNum w:abstractNumId="11" w15:restartNumberingAfterBreak="0">
    <w:nsid w:val="40FE056C"/>
    <w:multiLevelType w:val="multilevel"/>
    <w:tmpl w:val="78F6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BF65C9"/>
    <w:multiLevelType w:val="hybridMultilevel"/>
    <w:tmpl w:val="5E0A0738"/>
    <w:lvl w:ilvl="0" w:tplc="41667016">
      <w:start w:val="1"/>
      <w:numFmt w:val="bullet"/>
      <w:lvlText w:val=""/>
      <w:lvlJc w:val="left"/>
      <w:pPr>
        <w:ind w:left="720" w:hanging="360"/>
      </w:pPr>
      <w:rPr>
        <w:rFonts w:ascii="Symbol" w:hAnsi="Symbol" w:hint="default"/>
      </w:rPr>
    </w:lvl>
    <w:lvl w:ilvl="1" w:tplc="6AC0B522">
      <w:start w:val="1"/>
      <w:numFmt w:val="bullet"/>
      <w:lvlText w:val="o"/>
      <w:lvlJc w:val="left"/>
      <w:pPr>
        <w:ind w:left="1440" w:hanging="360"/>
      </w:pPr>
      <w:rPr>
        <w:rFonts w:ascii="Courier New" w:hAnsi="Courier New" w:hint="default"/>
      </w:rPr>
    </w:lvl>
    <w:lvl w:ilvl="2" w:tplc="4ED6C796">
      <w:start w:val="1"/>
      <w:numFmt w:val="bullet"/>
      <w:lvlText w:val=""/>
      <w:lvlJc w:val="left"/>
      <w:pPr>
        <w:ind w:left="2160" w:hanging="360"/>
      </w:pPr>
      <w:rPr>
        <w:rFonts w:ascii="Wingdings" w:hAnsi="Wingdings" w:hint="default"/>
      </w:rPr>
    </w:lvl>
    <w:lvl w:ilvl="3" w:tplc="38E0452A">
      <w:start w:val="1"/>
      <w:numFmt w:val="bullet"/>
      <w:lvlText w:val=""/>
      <w:lvlJc w:val="left"/>
      <w:pPr>
        <w:ind w:left="2880" w:hanging="360"/>
      </w:pPr>
      <w:rPr>
        <w:rFonts w:ascii="Symbol" w:hAnsi="Symbol" w:hint="default"/>
      </w:rPr>
    </w:lvl>
    <w:lvl w:ilvl="4" w:tplc="D9E8599E">
      <w:start w:val="1"/>
      <w:numFmt w:val="bullet"/>
      <w:lvlText w:val="o"/>
      <w:lvlJc w:val="left"/>
      <w:pPr>
        <w:ind w:left="3600" w:hanging="360"/>
      </w:pPr>
      <w:rPr>
        <w:rFonts w:ascii="Courier New" w:hAnsi="Courier New" w:hint="default"/>
      </w:rPr>
    </w:lvl>
    <w:lvl w:ilvl="5" w:tplc="5C06C5DE">
      <w:start w:val="1"/>
      <w:numFmt w:val="bullet"/>
      <w:lvlText w:val=""/>
      <w:lvlJc w:val="left"/>
      <w:pPr>
        <w:ind w:left="4320" w:hanging="360"/>
      </w:pPr>
      <w:rPr>
        <w:rFonts w:ascii="Wingdings" w:hAnsi="Wingdings" w:hint="default"/>
      </w:rPr>
    </w:lvl>
    <w:lvl w:ilvl="6" w:tplc="755CD436">
      <w:start w:val="1"/>
      <w:numFmt w:val="bullet"/>
      <w:lvlText w:val=""/>
      <w:lvlJc w:val="left"/>
      <w:pPr>
        <w:ind w:left="5040" w:hanging="360"/>
      </w:pPr>
      <w:rPr>
        <w:rFonts w:ascii="Symbol" w:hAnsi="Symbol" w:hint="default"/>
      </w:rPr>
    </w:lvl>
    <w:lvl w:ilvl="7" w:tplc="D616AB5C">
      <w:start w:val="1"/>
      <w:numFmt w:val="bullet"/>
      <w:lvlText w:val="o"/>
      <w:lvlJc w:val="left"/>
      <w:pPr>
        <w:ind w:left="5760" w:hanging="360"/>
      </w:pPr>
      <w:rPr>
        <w:rFonts w:ascii="Courier New" w:hAnsi="Courier New" w:hint="default"/>
      </w:rPr>
    </w:lvl>
    <w:lvl w:ilvl="8" w:tplc="8AC8819C">
      <w:start w:val="1"/>
      <w:numFmt w:val="bullet"/>
      <w:lvlText w:val=""/>
      <w:lvlJc w:val="left"/>
      <w:pPr>
        <w:ind w:left="6480" w:hanging="360"/>
      </w:pPr>
      <w:rPr>
        <w:rFonts w:ascii="Wingdings" w:hAnsi="Wingdings" w:hint="default"/>
      </w:rPr>
    </w:lvl>
  </w:abstractNum>
  <w:abstractNum w:abstractNumId="13" w15:restartNumberingAfterBreak="0">
    <w:nsid w:val="42D0AB70"/>
    <w:multiLevelType w:val="hybridMultilevel"/>
    <w:tmpl w:val="FFFFFFFF"/>
    <w:lvl w:ilvl="0" w:tplc="30D25178">
      <w:start w:val="1"/>
      <w:numFmt w:val="bullet"/>
      <w:lvlText w:val="-"/>
      <w:lvlJc w:val="left"/>
      <w:pPr>
        <w:ind w:left="720" w:hanging="360"/>
      </w:pPr>
      <w:rPr>
        <w:rFonts w:ascii="Aptos" w:hAnsi="Aptos" w:hint="default"/>
      </w:rPr>
    </w:lvl>
    <w:lvl w:ilvl="1" w:tplc="E974CCFA">
      <w:start w:val="1"/>
      <w:numFmt w:val="bullet"/>
      <w:lvlText w:val="o"/>
      <w:lvlJc w:val="left"/>
      <w:pPr>
        <w:ind w:left="1440" w:hanging="360"/>
      </w:pPr>
      <w:rPr>
        <w:rFonts w:ascii="Courier New" w:hAnsi="Courier New" w:hint="default"/>
      </w:rPr>
    </w:lvl>
    <w:lvl w:ilvl="2" w:tplc="389047FE">
      <w:start w:val="1"/>
      <w:numFmt w:val="bullet"/>
      <w:lvlText w:val=""/>
      <w:lvlJc w:val="left"/>
      <w:pPr>
        <w:ind w:left="2160" w:hanging="360"/>
      </w:pPr>
      <w:rPr>
        <w:rFonts w:ascii="Wingdings" w:hAnsi="Wingdings" w:hint="default"/>
      </w:rPr>
    </w:lvl>
    <w:lvl w:ilvl="3" w:tplc="617EACF2">
      <w:start w:val="1"/>
      <w:numFmt w:val="bullet"/>
      <w:lvlText w:val=""/>
      <w:lvlJc w:val="left"/>
      <w:pPr>
        <w:ind w:left="2880" w:hanging="360"/>
      </w:pPr>
      <w:rPr>
        <w:rFonts w:ascii="Symbol" w:hAnsi="Symbol" w:hint="default"/>
      </w:rPr>
    </w:lvl>
    <w:lvl w:ilvl="4" w:tplc="468A8E2A">
      <w:start w:val="1"/>
      <w:numFmt w:val="bullet"/>
      <w:lvlText w:val="o"/>
      <w:lvlJc w:val="left"/>
      <w:pPr>
        <w:ind w:left="3600" w:hanging="360"/>
      </w:pPr>
      <w:rPr>
        <w:rFonts w:ascii="Courier New" w:hAnsi="Courier New" w:hint="default"/>
      </w:rPr>
    </w:lvl>
    <w:lvl w:ilvl="5" w:tplc="4B989894">
      <w:start w:val="1"/>
      <w:numFmt w:val="bullet"/>
      <w:lvlText w:val=""/>
      <w:lvlJc w:val="left"/>
      <w:pPr>
        <w:ind w:left="4320" w:hanging="360"/>
      </w:pPr>
      <w:rPr>
        <w:rFonts w:ascii="Wingdings" w:hAnsi="Wingdings" w:hint="default"/>
      </w:rPr>
    </w:lvl>
    <w:lvl w:ilvl="6" w:tplc="1174DD54">
      <w:start w:val="1"/>
      <w:numFmt w:val="bullet"/>
      <w:lvlText w:val=""/>
      <w:lvlJc w:val="left"/>
      <w:pPr>
        <w:ind w:left="5040" w:hanging="360"/>
      </w:pPr>
      <w:rPr>
        <w:rFonts w:ascii="Symbol" w:hAnsi="Symbol" w:hint="default"/>
      </w:rPr>
    </w:lvl>
    <w:lvl w:ilvl="7" w:tplc="5802DAC6">
      <w:start w:val="1"/>
      <w:numFmt w:val="bullet"/>
      <w:lvlText w:val="o"/>
      <w:lvlJc w:val="left"/>
      <w:pPr>
        <w:ind w:left="5760" w:hanging="360"/>
      </w:pPr>
      <w:rPr>
        <w:rFonts w:ascii="Courier New" w:hAnsi="Courier New" w:hint="default"/>
      </w:rPr>
    </w:lvl>
    <w:lvl w:ilvl="8" w:tplc="830026B6">
      <w:start w:val="1"/>
      <w:numFmt w:val="bullet"/>
      <w:lvlText w:val=""/>
      <w:lvlJc w:val="left"/>
      <w:pPr>
        <w:ind w:left="6480" w:hanging="360"/>
      </w:pPr>
      <w:rPr>
        <w:rFonts w:ascii="Wingdings" w:hAnsi="Wingdings" w:hint="default"/>
      </w:rPr>
    </w:lvl>
  </w:abstractNum>
  <w:abstractNum w:abstractNumId="14" w15:restartNumberingAfterBreak="0">
    <w:nsid w:val="48DB7531"/>
    <w:multiLevelType w:val="hybridMultilevel"/>
    <w:tmpl w:val="450EB6F0"/>
    <w:lvl w:ilvl="0" w:tplc="8F34248E">
      <w:start w:val="1"/>
      <w:numFmt w:val="bullet"/>
      <w:lvlText w:val=""/>
      <w:lvlJc w:val="left"/>
      <w:pPr>
        <w:ind w:left="720" w:hanging="360"/>
      </w:pPr>
      <w:rPr>
        <w:rFonts w:ascii="Symbol" w:hAnsi="Symbol" w:hint="default"/>
      </w:rPr>
    </w:lvl>
    <w:lvl w:ilvl="1" w:tplc="E39EDF6E">
      <w:start w:val="1"/>
      <w:numFmt w:val="bullet"/>
      <w:lvlText w:val="o"/>
      <w:lvlJc w:val="left"/>
      <w:pPr>
        <w:ind w:left="1440" w:hanging="360"/>
      </w:pPr>
      <w:rPr>
        <w:rFonts w:ascii="Courier New" w:hAnsi="Courier New" w:hint="default"/>
      </w:rPr>
    </w:lvl>
    <w:lvl w:ilvl="2" w:tplc="26F4CD90">
      <w:start w:val="1"/>
      <w:numFmt w:val="bullet"/>
      <w:lvlText w:val=""/>
      <w:lvlJc w:val="left"/>
      <w:pPr>
        <w:ind w:left="2160" w:hanging="360"/>
      </w:pPr>
      <w:rPr>
        <w:rFonts w:ascii="Wingdings" w:hAnsi="Wingdings" w:hint="default"/>
      </w:rPr>
    </w:lvl>
    <w:lvl w:ilvl="3" w:tplc="CB980040">
      <w:start w:val="1"/>
      <w:numFmt w:val="bullet"/>
      <w:lvlText w:val=""/>
      <w:lvlJc w:val="left"/>
      <w:pPr>
        <w:ind w:left="2880" w:hanging="360"/>
      </w:pPr>
      <w:rPr>
        <w:rFonts w:ascii="Symbol" w:hAnsi="Symbol" w:hint="default"/>
      </w:rPr>
    </w:lvl>
    <w:lvl w:ilvl="4" w:tplc="EAE87C64">
      <w:start w:val="1"/>
      <w:numFmt w:val="bullet"/>
      <w:lvlText w:val="o"/>
      <w:lvlJc w:val="left"/>
      <w:pPr>
        <w:ind w:left="3600" w:hanging="360"/>
      </w:pPr>
      <w:rPr>
        <w:rFonts w:ascii="Courier New" w:hAnsi="Courier New" w:hint="default"/>
      </w:rPr>
    </w:lvl>
    <w:lvl w:ilvl="5" w:tplc="9806B1DE">
      <w:start w:val="1"/>
      <w:numFmt w:val="bullet"/>
      <w:lvlText w:val=""/>
      <w:lvlJc w:val="left"/>
      <w:pPr>
        <w:ind w:left="4320" w:hanging="360"/>
      </w:pPr>
      <w:rPr>
        <w:rFonts w:ascii="Wingdings" w:hAnsi="Wingdings" w:hint="default"/>
      </w:rPr>
    </w:lvl>
    <w:lvl w:ilvl="6" w:tplc="3E245140">
      <w:start w:val="1"/>
      <w:numFmt w:val="bullet"/>
      <w:lvlText w:val=""/>
      <w:lvlJc w:val="left"/>
      <w:pPr>
        <w:ind w:left="5040" w:hanging="360"/>
      </w:pPr>
      <w:rPr>
        <w:rFonts w:ascii="Symbol" w:hAnsi="Symbol" w:hint="default"/>
      </w:rPr>
    </w:lvl>
    <w:lvl w:ilvl="7" w:tplc="9DF43ED4">
      <w:start w:val="1"/>
      <w:numFmt w:val="bullet"/>
      <w:lvlText w:val="o"/>
      <w:lvlJc w:val="left"/>
      <w:pPr>
        <w:ind w:left="5760" w:hanging="360"/>
      </w:pPr>
      <w:rPr>
        <w:rFonts w:ascii="Courier New" w:hAnsi="Courier New" w:hint="default"/>
      </w:rPr>
    </w:lvl>
    <w:lvl w:ilvl="8" w:tplc="B2F29272">
      <w:start w:val="1"/>
      <w:numFmt w:val="bullet"/>
      <w:lvlText w:val=""/>
      <w:lvlJc w:val="left"/>
      <w:pPr>
        <w:ind w:left="6480" w:hanging="360"/>
      </w:pPr>
      <w:rPr>
        <w:rFonts w:ascii="Wingdings" w:hAnsi="Wingdings" w:hint="default"/>
      </w:rPr>
    </w:lvl>
  </w:abstractNum>
  <w:abstractNum w:abstractNumId="15" w15:restartNumberingAfterBreak="0">
    <w:nsid w:val="4A49080F"/>
    <w:multiLevelType w:val="hybridMultilevel"/>
    <w:tmpl w:val="DA2C66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1CB8C20"/>
    <w:multiLevelType w:val="hybridMultilevel"/>
    <w:tmpl w:val="FFFFFFFF"/>
    <w:lvl w:ilvl="0" w:tplc="9C8AEFFE">
      <w:start w:val="1"/>
      <w:numFmt w:val="bullet"/>
      <w:lvlText w:val="-"/>
      <w:lvlJc w:val="left"/>
      <w:pPr>
        <w:ind w:left="720" w:hanging="360"/>
      </w:pPr>
      <w:rPr>
        <w:rFonts w:ascii="Calibri" w:hAnsi="Calibri" w:hint="default"/>
      </w:rPr>
    </w:lvl>
    <w:lvl w:ilvl="1" w:tplc="77B61E1A">
      <w:start w:val="1"/>
      <w:numFmt w:val="bullet"/>
      <w:lvlText w:val="o"/>
      <w:lvlJc w:val="left"/>
      <w:pPr>
        <w:ind w:left="1440" w:hanging="360"/>
      </w:pPr>
      <w:rPr>
        <w:rFonts w:ascii="Courier New" w:hAnsi="Courier New" w:hint="default"/>
      </w:rPr>
    </w:lvl>
    <w:lvl w:ilvl="2" w:tplc="20A47F3C">
      <w:start w:val="1"/>
      <w:numFmt w:val="bullet"/>
      <w:lvlText w:val=""/>
      <w:lvlJc w:val="left"/>
      <w:pPr>
        <w:ind w:left="2160" w:hanging="360"/>
      </w:pPr>
      <w:rPr>
        <w:rFonts w:ascii="Wingdings" w:hAnsi="Wingdings" w:hint="default"/>
      </w:rPr>
    </w:lvl>
    <w:lvl w:ilvl="3" w:tplc="B9FA374C">
      <w:start w:val="1"/>
      <w:numFmt w:val="bullet"/>
      <w:lvlText w:val=""/>
      <w:lvlJc w:val="left"/>
      <w:pPr>
        <w:ind w:left="2880" w:hanging="360"/>
      </w:pPr>
      <w:rPr>
        <w:rFonts w:ascii="Symbol" w:hAnsi="Symbol" w:hint="default"/>
      </w:rPr>
    </w:lvl>
    <w:lvl w:ilvl="4" w:tplc="E102C3BE">
      <w:start w:val="1"/>
      <w:numFmt w:val="bullet"/>
      <w:lvlText w:val="o"/>
      <w:lvlJc w:val="left"/>
      <w:pPr>
        <w:ind w:left="3600" w:hanging="360"/>
      </w:pPr>
      <w:rPr>
        <w:rFonts w:ascii="Courier New" w:hAnsi="Courier New" w:hint="default"/>
      </w:rPr>
    </w:lvl>
    <w:lvl w:ilvl="5" w:tplc="088C3F30">
      <w:start w:val="1"/>
      <w:numFmt w:val="bullet"/>
      <w:lvlText w:val=""/>
      <w:lvlJc w:val="left"/>
      <w:pPr>
        <w:ind w:left="4320" w:hanging="360"/>
      </w:pPr>
      <w:rPr>
        <w:rFonts w:ascii="Wingdings" w:hAnsi="Wingdings" w:hint="default"/>
      </w:rPr>
    </w:lvl>
    <w:lvl w:ilvl="6" w:tplc="8314395E">
      <w:start w:val="1"/>
      <w:numFmt w:val="bullet"/>
      <w:lvlText w:val=""/>
      <w:lvlJc w:val="left"/>
      <w:pPr>
        <w:ind w:left="5040" w:hanging="360"/>
      </w:pPr>
      <w:rPr>
        <w:rFonts w:ascii="Symbol" w:hAnsi="Symbol" w:hint="default"/>
      </w:rPr>
    </w:lvl>
    <w:lvl w:ilvl="7" w:tplc="31CA7362">
      <w:start w:val="1"/>
      <w:numFmt w:val="bullet"/>
      <w:lvlText w:val="o"/>
      <w:lvlJc w:val="left"/>
      <w:pPr>
        <w:ind w:left="5760" w:hanging="360"/>
      </w:pPr>
      <w:rPr>
        <w:rFonts w:ascii="Courier New" w:hAnsi="Courier New" w:hint="default"/>
      </w:rPr>
    </w:lvl>
    <w:lvl w:ilvl="8" w:tplc="0F941606">
      <w:start w:val="1"/>
      <w:numFmt w:val="bullet"/>
      <w:lvlText w:val=""/>
      <w:lvlJc w:val="left"/>
      <w:pPr>
        <w:ind w:left="6480" w:hanging="360"/>
      </w:pPr>
      <w:rPr>
        <w:rFonts w:ascii="Wingdings" w:hAnsi="Wingdings" w:hint="default"/>
      </w:rPr>
    </w:lvl>
  </w:abstractNum>
  <w:abstractNum w:abstractNumId="17" w15:restartNumberingAfterBreak="0">
    <w:nsid w:val="5F717400"/>
    <w:multiLevelType w:val="hybridMultilevel"/>
    <w:tmpl w:val="83B05AB0"/>
    <w:lvl w:ilvl="0" w:tplc="638A150C">
      <w:start w:val="1"/>
      <w:numFmt w:val="decimal"/>
      <w:lvlText w:val="%1."/>
      <w:lvlJc w:val="left"/>
      <w:pPr>
        <w:ind w:left="720" w:hanging="360"/>
      </w:pPr>
    </w:lvl>
    <w:lvl w:ilvl="1" w:tplc="B18E386C">
      <w:start w:val="1"/>
      <w:numFmt w:val="lowerLetter"/>
      <w:lvlText w:val="%2."/>
      <w:lvlJc w:val="left"/>
      <w:pPr>
        <w:ind w:left="1440" w:hanging="360"/>
      </w:pPr>
    </w:lvl>
    <w:lvl w:ilvl="2" w:tplc="E9588168">
      <w:start w:val="1"/>
      <w:numFmt w:val="lowerRoman"/>
      <w:lvlText w:val="%3."/>
      <w:lvlJc w:val="right"/>
      <w:pPr>
        <w:ind w:left="2160" w:hanging="180"/>
      </w:pPr>
    </w:lvl>
    <w:lvl w:ilvl="3" w:tplc="0C2A1542">
      <w:start w:val="1"/>
      <w:numFmt w:val="decimal"/>
      <w:lvlText w:val="%4."/>
      <w:lvlJc w:val="left"/>
      <w:pPr>
        <w:ind w:left="2880" w:hanging="360"/>
      </w:pPr>
    </w:lvl>
    <w:lvl w:ilvl="4" w:tplc="00A64A4A">
      <w:start w:val="1"/>
      <w:numFmt w:val="lowerLetter"/>
      <w:lvlText w:val="%5."/>
      <w:lvlJc w:val="left"/>
      <w:pPr>
        <w:ind w:left="3600" w:hanging="360"/>
      </w:pPr>
    </w:lvl>
    <w:lvl w:ilvl="5" w:tplc="6540C5DC">
      <w:start w:val="1"/>
      <w:numFmt w:val="lowerRoman"/>
      <w:lvlText w:val="%6."/>
      <w:lvlJc w:val="right"/>
      <w:pPr>
        <w:ind w:left="4320" w:hanging="180"/>
      </w:pPr>
    </w:lvl>
    <w:lvl w:ilvl="6" w:tplc="2284A20C">
      <w:start w:val="1"/>
      <w:numFmt w:val="decimal"/>
      <w:lvlText w:val="%7."/>
      <w:lvlJc w:val="left"/>
      <w:pPr>
        <w:ind w:left="5040" w:hanging="360"/>
      </w:pPr>
    </w:lvl>
    <w:lvl w:ilvl="7" w:tplc="34868390">
      <w:start w:val="1"/>
      <w:numFmt w:val="lowerLetter"/>
      <w:lvlText w:val="%8."/>
      <w:lvlJc w:val="left"/>
      <w:pPr>
        <w:ind w:left="5760" w:hanging="360"/>
      </w:pPr>
    </w:lvl>
    <w:lvl w:ilvl="8" w:tplc="9DBEFB98">
      <w:start w:val="1"/>
      <w:numFmt w:val="lowerRoman"/>
      <w:lvlText w:val="%9."/>
      <w:lvlJc w:val="right"/>
      <w:pPr>
        <w:ind w:left="6480" w:hanging="180"/>
      </w:pPr>
    </w:lvl>
  </w:abstractNum>
  <w:abstractNum w:abstractNumId="18" w15:restartNumberingAfterBreak="0">
    <w:nsid w:val="6412ACB4"/>
    <w:multiLevelType w:val="hybridMultilevel"/>
    <w:tmpl w:val="23E09FAA"/>
    <w:lvl w:ilvl="0" w:tplc="AA424C5A">
      <w:start w:val="3"/>
      <w:numFmt w:val="decimal"/>
      <w:lvlText w:val="%1."/>
      <w:lvlJc w:val="left"/>
      <w:pPr>
        <w:ind w:left="720" w:hanging="360"/>
      </w:pPr>
      <w:rPr>
        <w:rFonts w:ascii="Calibri" w:hAnsi="Calibri" w:hint="default"/>
      </w:rPr>
    </w:lvl>
    <w:lvl w:ilvl="1" w:tplc="66262A5E">
      <w:start w:val="1"/>
      <w:numFmt w:val="lowerLetter"/>
      <w:lvlText w:val="%2."/>
      <w:lvlJc w:val="left"/>
      <w:pPr>
        <w:ind w:left="1440" w:hanging="360"/>
      </w:pPr>
    </w:lvl>
    <w:lvl w:ilvl="2" w:tplc="AF70FFB0">
      <w:start w:val="1"/>
      <w:numFmt w:val="lowerRoman"/>
      <w:lvlText w:val="%3."/>
      <w:lvlJc w:val="right"/>
      <w:pPr>
        <w:ind w:left="2160" w:hanging="180"/>
      </w:pPr>
    </w:lvl>
    <w:lvl w:ilvl="3" w:tplc="C7EAEDFC">
      <w:start w:val="1"/>
      <w:numFmt w:val="decimal"/>
      <w:lvlText w:val="%4."/>
      <w:lvlJc w:val="left"/>
      <w:pPr>
        <w:ind w:left="2880" w:hanging="360"/>
      </w:pPr>
    </w:lvl>
    <w:lvl w:ilvl="4" w:tplc="62BC5144">
      <w:start w:val="1"/>
      <w:numFmt w:val="lowerLetter"/>
      <w:lvlText w:val="%5."/>
      <w:lvlJc w:val="left"/>
      <w:pPr>
        <w:ind w:left="3600" w:hanging="360"/>
      </w:pPr>
    </w:lvl>
    <w:lvl w:ilvl="5" w:tplc="2C1475A2">
      <w:start w:val="1"/>
      <w:numFmt w:val="lowerRoman"/>
      <w:lvlText w:val="%6."/>
      <w:lvlJc w:val="right"/>
      <w:pPr>
        <w:ind w:left="4320" w:hanging="180"/>
      </w:pPr>
    </w:lvl>
    <w:lvl w:ilvl="6" w:tplc="6BBC8624">
      <w:start w:val="1"/>
      <w:numFmt w:val="decimal"/>
      <w:lvlText w:val="%7."/>
      <w:lvlJc w:val="left"/>
      <w:pPr>
        <w:ind w:left="5040" w:hanging="360"/>
      </w:pPr>
    </w:lvl>
    <w:lvl w:ilvl="7" w:tplc="BCA6C0F4">
      <w:start w:val="1"/>
      <w:numFmt w:val="lowerLetter"/>
      <w:lvlText w:val="%8."/>
      <w:lvlJc w:val="left"/>
      <w:pPr>
        <w:ind w:left="5760" w:hanging="360"/>
      </w:pPr>
    </w:lvl>
    <w:lvl w:ilvl="8" w:tplc="DEF88374">
      <w:start w:val="1"/>
      <w:numFmt w:val="lowerRoman"/>
      <w:lvlText w:val="%9."/>
      <w:lvlJc w:val="right"/>
      <w:pPr>
        <w:ind w:left="6480" w:hanging="180"/>
      </w:pPr>
    </w:lvl>
  </w:abstractNum>
  <w:abstractNum w:abstractNumId="19" w15:restartNumberingAfterBreak="0">
    <w:nsid w:val="684BDD87"/>
    <w:multiLevelType w:val="hybridMultilevel"/>
    <w:tmpl w:val="90F6AA46"/>
    <w:lvl w:ilvl="0" w:tplc="B2B0A31E">
      <w:start w:val="1"/>
      <w:numFmt w:val="bullet"/>
      <w:lvlText w:val=""/>
      <w:lvlJc w:val="left"/>
      <w:pPr>
        <w:ind w:left="720" w:hanging="360"/>
      </w:pPr>
      <w:rPr>
        <w:rFonts w:ascii="Wingdings" w:hAnsi="Wingdings" w:hint="default"/>
      </w:rPr>
    </w:lvl>
    <w:lvl w:ilvl="1" w:tplc="1F382192">
      <w:start w:val="1"/>
      <w:numFmt w:val="bullet"/>
      <w:lvlText w:val="o"/>
      <w:lvlJc w:val="left"/>
      <w:pPr>
        <w:ind w:left="1440" w:hanging="360"/>
      </w:pPr>
      <w:rPr>
        <w:rFonts w:ascii="Courier New" w:hAnsi="Courier New" w:hint="default"/>
      </w:rPr>
    </w:lvl>
    <w:lvl w:ilvl="2" w:tplc="40A217B0">
      <w:start w:val="1"/>
      <w:numFmt w:val="bullet"/>
      <w:lvlText w:val=""/>
      <w:lvlJc w:val="left"/>
      <w:pPr>
        <w:ind w:left="2160" w:hanging="360"/>
      </w:pPr>
      <w:rPr>
        <w:rFonts w:ascii="Wingdings" w:hAnsi="Wingdings" w:hint="default"/>
      </w:rPr>
    </w:lvl>
    <w:lvl w:ilvl="3" w:tplc="36581E7A">
      <w:start w:val="1"/>
      <w:numFmt w:val="bullet"/>
      <w:lvlText w:val=""/>
      <w:lvlJc w:val="left"/>
      <w:pPr>
        <w:ind w:left="2880" w:hanging="360"/>
      </w:pPr>
      <w:rPr>
        <w:rFonts w:ascii="Symbol" w:hAnsi="Symbol" w:hint="default"/>
      </w:rPr>
    </w:lvl>
    <w:lvl w:ilvl="4" w:tplc="7E74A448">
      <w:start w:val="1"/>
      <w:numFmt w:val="bullet"/>
      <w:lvlText w:val="o"/>
      <w:lvlJc w:val="left"/>
      <w:pPr>
        <w:ind w:left="3600" w:hanging="360"/>
      </w:pPr>
      <w:rPr>
        <w:rFonts w:ascii="Courier New" w:hAnsi="Courier New" w:hint="default"/>
      </w:rPr>
    </w:lvl>
    <w:lvl w:ilvl="5" w:tplc="FF561508">
      <w:start w:val="1"/>
      <w:numFmt w:val="bullet"/>
      <w:lvlText w:val=""/>
      <w:lvlJc w:val="left"/>
      <w:pPr>
        <w:ind w:left="4320" w:hanging="360"/>
      </w:pPr>
      <w:rPr>
        <w:rFonts w:ascii="Wingdings" w:hAnsi="Wingdings" w:hint="default"/>
      </w:rPr>
    </w:lvl>
    <w:lvl w:ilvl="6" w:tplc="1D42EA82">
      <w:start w:val="1"/>
      <w:numFmt w:val="bullet"/>
      <w:lvlText w:val=""/>
      <w:lvlJc w:val="left"/>
      <w:pPr>
        <w:ind w:left="5040" w:hanging="360"/>
      </w:pPr>
      <w:rPr>
        <w:rFonts w:ascii="Symbol" w:hAnsi="Symbol" w:hint="default"/>
      </w:rPr>
    </w:lvl>
    <w:lvl w:ilvl="7" w:tplc="455A0AF8">
      <w:start w:val="1"/>
      <w:numFmt w:val="bullet"/>
      <w:lvlText w:val="o"/>
      <w:lvlJc w:val="left"/>
      <w:pPr>
        <w:ind w:left="5760" w:hanging="360"/>
      </w:pPr>
      <w:rPr>
        <w:rFonts w:ascii="Courier New" w:hAnsi="Courier New" w:hint="default"/>
      </w:rPr>
    </w:lvl>
    <w:lvl w:ilvl="8" w:tplc="49D04186">
      <w:start w:val="1"/>
      <w:numFmt w:val="bullet"/>
      <w:lvlText w:val=""/>
      <w:lvlJc w:val="left"/>
      <w:pPr>
        <w:ind w:left="6480" w:hanging="360"/>
      </w:pPr>
      <w:rPr>
        <w:rFonts w:ascii="Wingdings" w:hAnsi="Wingdings" w:hint="default"/>
      </w:rPr>
    </w:lvl>
  </w:abstractNum>
  <w:abstractNum w:abstractNumId="20" w15:restartNumberingAfterBreak="0">
    <w:nsid w:val="6BFA05FC"/>
    <w:multiLevelType w:val="hybridMultilevel"/>
    <w:tmpl w:val="3FBA42D4"/>
    <w:lvl w:ilvl="0" w:tplc="3F62E8E4">
      <w:start w:val="1"/>
      <w:numFmt w:val="bullet"/>
      <w:lvlText w:val=""/>
      <w:lvlJc w:val="left"/>
      <w:pPr>
        <w:ind w:left="720" w:hanging="360"/>
      </w:pPr>
      <w:rPr>
        <w:rFonts w:ascii="Symbol" w:hAnsi="Symbol" w:hint="default"/>
      </w:rPr>
    </w:lvl>
    <w:lvl w:ilvl="1" w:tplc="0EC03F9E">
      <w:start w:val="1"/>
      <w:numFmt w:val="bullet"/>
      <w:lvlText w:val="o"/>
      <w:lvlJc w:val="left"/>
      <w:pPr>
        <w:ind w:left="1440" w:hanging="360"/>
      </w:pPr>
      <w:rPr>
        <w:rFonts w:ascii="Courier New" w:hAnsi="Courier New" w:hint="default"/>
      </w:rPr>
    </w:lvl>
    <w:lvl w:ilvl="2" w:tplc="2188C902">
      <w:start w:val="1"/>
      <w:numFmt w:val="bullet"/>
      <w:lvlText w:val=""/>
      <w:lvlJc w:val="left"/>
      <w:pPr>
        <w:ind w:left="2160" w:hanging="360"/>
      </w:pPr>
      <w:rPr>
        <w:rFonts w:ascii="Wingdings" w:hAnsi="Wingdings" w:hint="default"/>
      </w:rPr>
    </w:lvl>
    <w:lvl w:ilvl="3" w:tplc="0ECC0F2A">
      <w:start w:val="1"/>
      <w:numFmt w:val="bullet"/>
      <w:lvlText w:val=""/>
      <w:lvlJc w:val="left"/>
      <w:pPr>
        <w:ind w:left="2880" w:hanging="360"/>
      </w:pPr>
      <w:rPr>
        <w:rFonts w:ascii="Symbol" w:hAnsi="Symbol" w:hint="default"/>
      </w:rPr>
    </w:lvl>
    <w:lvl w:ilvl="4" w:tplc="21BCAC86">
      <w:start w:val="1"/>
      <w:numFmt w:val="bullet"/>
      <w:lvlText w:val="o"/>
      <w:lvlJc w:val="left"/>
      <w:pPr>
        <w:ind w:left="3600" w:hanging="360"/>
      </w:pPr>
      <w:rPr>
        <w:rFonts w:ascii="Courier New" w:hAnsi="Courier New" w:hint="default"/>
      </w:rPr>
    </w:lvl>
    <w:lvl w:ilvl="5" w:tplc="33E06BDA">
      <w:start w:val="1"/>
      <w:numFmt w:val="bullet"/>
      <w:lvlText w:val=""/>
      <w:lvlJc w:val="left"/>
      <w:pPr>
        <w:ind w:left="4320" w:hanging="360"/>
      </w:pPr>
      <w:rPr>
        <w:rFonts w:ascii="Wingdings" w:hAnsi="Wingdings" w:hint="default"/>
      </w:rPr>
    </w:lvl>
    <w:lvl w:ilvl="6" w:tplc="0F322E9A">
      <w:start w:val="1"/>
      <w:numFmt w:val="bullet"/>
      <w:lvlText w:val=""/>
      <w:lvlJc w:val="left"/>
      <w:pPr>
        <w:ind w:left="5040" w:hanging="360"/>
      </w:pPr>
      <w:rPr>
        <w:rFonts w:ascii="Symbol" w:hAnsi="Symbol" w:hint="default"/>
      </w:rPr>
    </w:lvl>
    <w:lvl w:ilvl="7" w:tplc="12EE7C16">
      <w:start w:val="1"/>
      <w:numFmt w:val="bullet"/>
      <w:lvlText w:val="o"/>
      <w:lvlJc w:val="left"/>
      <w:pPr>
        <w:ind w:left="5760" w:hanging="360"/>
      </w:pPr>
      <w:rPr>
        <w:rFonts w:ascii="Courier New" w:hAnsi="Courier New" w:hint="default"/>
      </w:rPr>
    </w:lvl>
    <w:lvl w:ilvl="8" w:tplc="D04A3A4A">
      <w:start w:val="1"/>
      <w:numFmt w:val="bullet"/>
      <w:lvlText w:val=""/>
      <w:lvlJc w:val="left"/>
      <w:pPr>
        <w:ind w:left="6480" w:hanging="360"/>
      </w:pPr>
      <w:rPr>
        <w:rFonts w:ascii="Wingdings" w:hAnsi="Wingdings" w:hint="default"/>
      </w:rPr>
    </w:lvl>
  </w:abstractNum>
  <w:abstractNum w:abstractNumId="21" w15:restartNumberingAfterBreak="0">
    <w:nsid w:val="730C975A"/>
    <w:multiLevelType w:val="hybridMultilevel"/>
    <w:tmpl w:val="FC38B6FE"/>
    <w:lvl w:ilvl="0" w:tplc="CAAE10A8">
      <w:start w:val="1"/>
      <w:numFmt w:val="bullet"/>
      <w:lvlText w:val="-"/>
      <w:lvlJc w:val="left"/>
      <w:pPr>
        <w:ind w:left="720" w:hanging="360"/>
      </w:pPr>
      <w:rPr>
        <w:rFonts w:ascii="Calibri" w:hAnsi="Calibri" w:hint="default"/>
      </w:rPr>
    </w:lvl>
    <w:lvl w:ilvl="1" w:tplc="7A0C7D38">
      <w:start w:val="1"/>
      <w:numFmt w:val="bullet"/>
      <w:lvlText w:val="o"/>
      <w:lvlJc w:val="left"/>
      <w:pPr>
        <w:ind w:left="1440" w:hanging="360"/>
      </w:pPr>
      <w:rPr>
        <w:rFonts w:ascii="Courier New" w:hAnsi="Courier New" w:hint="default"/>
      </w:rPr>
    </w:lvl>
    <w:lvl w:ilvl="2" w:tplc="56CA0D84">
      <w:start w:val="1"/>
      <w:numFmt w:val="bullet"/>
      <w:lvlText w:val=""/>
      <w:lvlJc w:val="left"/>
      <w:pPr>
        <w:ind w:left="2160" w:hanging="360"/>
      </w:pPr>
      <w:rPr>
        <w:rFonts w:ascii="Wingdings" w:hAnsi="Wingdings" w:hint="default"/>
      </w:rPr>
    </w:lvl>
    <w:lvl w:ilvl="3" w:tplc="F4C48964">
      <w:start w:val="1"/>
      <w:numFmt w:val="bullet"/>
      <w:lvlText w:val=""/>
      <w:lvlJc w:val="left"/>
      <w:pPr>
        <w:ind w:left="2880" w:hanging="360"/>
      </w:pPr>
      <w:rPr>
        <w:rFonts w:ascii="Symbol" w:hAnsi="Symbol" w:hint="default"/>
      </w:rPr>
    </w:lvl>
    <w:lvl w:ilvl="4" w:tplc="3E54AFD0">
      <w:start w:val="1"/>
      <w:numFmt w:val="bullet"/>
      <w:lvlText w:val="o"/>
      <w:lvlJc w:val="left"/>
      <w:pPr>
        <w:ind w:left="3600" w:hanging="360"/>
      </w:pPr>
      <w:rPr>
        <w:rFonts w:ascii="Courier New" w:hAnsi="Courier New" w:hint="default"/>
      </w:rPr>
    </w:lvl>
    <w:lvl w:ilvl="5" w:tplc="70165D4E">
      <w:start w:val="1"/>
      <w:numFmt w:val="bullet"/>
      <w:lvlText w:val=""/>
      <w:lvlJc w:val="left"/>
      <w:pPr>
        <w:ind w:left="4320" w:hanging="360"/>
      </w:pPr>
      <w:rPr>
        <w:rFonts w:ascii="Wingdings" w:hAnsi="Wingdings" w:hint="default"/>
      </w:rPr>
    </w:lvl>
    <w:lvl w:ilvl="6" w:tplc="DEC0EA38">
      <w:start w:val="1"/>
      <w:numFmt w:val="bullet"/>
      <w:lvlText w:val=""/>
      <w:lvlJc w:val="left"/>
      <w:pPr>
        <w:ind w:left="5040" w:hanging="360"/>
      </w:pPr>
      <w:rPr>
        <w:rFonts w:ascii="Symbol" w:hAnsi="Symbol" w:hint="default"/>
      </w:rPr>
    </w:lvl>
    <w:lvl w:ilvl="7" w:tplc="04908B34">
      <w:start w:val="1"/>
      <w:numFmt w:val="bullet"/>
      <w:lvlText w:val="o"/>
      <w:lvlJc w:val="left"/>
      <w:pPr>
        <w:ind w:left="5760" w:hanging="360"/>
      </w:pPr>
      <w:rPr>
        <w:rFonts w:ascii="Courier New" w:hAnsi="Courier New" w:hint="default"/>
      </w:rPr>
    </w:lvl>
    <w:lvl w:ilvl="8" w:tplc="E36A1B1A">
      <w:start w:val="1"/>
      <w:numFmt w:val="bullet"/>
      <w:lvlText w:val=""/>
      <w:lvlJc w:val="left"/>
      <w:pPr>
        <w:ind w:left="6480" w:hanging="360"/>
      </w:pPr>
      <w:rPr>
        <w:rFonts w:ascii="Wingdings" w:hAnsi="Wingdings" w:hint="default"/>
      </w:rPr>
    </w:lvl>
  </w:abstractNum>
  <w:abstractNum w:abstractNumId="22" w15:restartNumberingAfterBreak="0">
    <w:nsid w:val="74E8239B"/>
    <w:multiLevelType w:val="hybridMultilevel"/>
    <w:tmpl w:val="FFFFFFFF"/>
    <w:lvl w:ilvl="0" w:tplc="74E0148E">
      <w:start w:val="1"/>
      <w:numFmt w:val="bullet"/>
      <w:lvlText w:val="-"/>
      <w:lvlJc w:val="left"/>
      <w:pPr>
        <w:ind w:left="720" w:hanging="360"/>
      </w:pPr>
      <w:rPr>
        <w:rFonts w:ascii="Aptos" w:hAnsi="Aptos" w:hint="default"/>
      </w:rPr>
    </w:lvl>
    <w:lvl w:ilvl="1" w:tplc="0EE4A466">
      <w:start w:val="1"/>
      <w:numFmt w:val="bullet"/>
      <w:lvlText w:val="o"/>
      <w:lvlJc w:val="left"/>
      <w:pPr>
        <w:ind w:left="1440" w:hanging="360"/>
      </w:pPr>
      <w:rPr>
        <w:rFonts w:ascii="Courier New" w:hAnsi="Courier New" w:hint="default"/>
      </w:rPr>
    </w:lvl>
    <w:lvl w:ilvl="2" w:tplc="5A72214C">
      <w:start w:val="1"/>
      <w:numFmt w:val="bullet"/>
      <w:lvlText w:val=""/>
      <w:lvlJc w:val="left"/>
      <w:pPr>
        <w:ind w:left="2160" w:hanging="360"/>
      </w:pPr>
      <w:rPr>
        <w:rFonts w:ascii="Wingdings" w:hAnsi="Wingdings" w:hint="default"/>
      </w:rPr>
    </w:lvl>
    <w:lvl w:ilvl="3" w:tplc="BB3201E6">
      <w:start w:val="1"/>
      <w:numFmt w:val="bullet"/>
      <w:lvlText w:val=""/>
      <w:lvlJc w:val="left"/>
      <w:pPr>
        <w:ind w:left="2880" w:hanging="360"/>
      </w:pPr>
      <w:rPr>
        <w:rFonts w:ascii="Symbol" w:hAnsi="Symbol" w:hint="default"/>
      </w:rPr>
    </w:lvl>
    <w:lvl w:ilvl="4" w:tplc="1AD6E18C">
      <w:start w:val="1"/>
      <w:numFmt w:val="bullet"/>
      <w:lvlText w:val="o"/>
      <w:lvlJc w:val="left"/>
      <w:pPr>
        <w:ind w:left="3600" w:hanging="360"/>
      </w:pPr>
      <w:rPr>
        <w:rFonts w:ascii="Courier New" w:hAnsi="Courier New" w:hint="default"/>
      </w:rPr>
    </w:lvl>
    <w:lvl w:ilvl="5" w:tplc="3F28306A">
      <w:start w:val="1"/>
      <w:numFmt w:val="bullet"/>
      <w:lvlText w:val=""/>
      <w:lvlJc w:val="left"/>
      <w:pPr>
        <w:ind w:left="4320" w:hanging="360"/>
      </w:pPr>
      <w:rPr>
        <w:rFonts w:ascii="Wingdings" w:hAnsi="Wingdings" w:hint="default"/>
      </w:rPr>
    </w:lvl>
    <w:lvl w:ilvl="6" w:tplc="C020FBC8">
      <w:start w:val="1"/>
      <w:numFmt w:val="bullet"/>
      <w:lvlText w:val=""/>
      <w:lvlJc w:val="left"/>
      <w:pPr>
        <w:ind w:left="5040" w:hanging="360"/>
      </w:pPr>
      <w:rPr>
        <w:rFonts w:ascii="Symbol" w:hAnsi="Symbol" w:hint="default"/>
      </w:rPr>
    </w:lvl>
    <w:lvl w:ilvl="7" w:tplc="BE58E46C">
      <w:start w:val="1"/>
      <w:numFmt w:val="bullet"/>
      <w:lvlText w:val="o"/>
      <w:lvlJc w:val="left"/>
      <w:pPr>
        <w:ind w:left="5760" w:hanging="360"/>
      </w:pPr>
      <w:rPr>
        <w:rFonts w:ascii="Courier New" w:hAnsi="Courier New" w:hint="default"/>
      </w:rPr>
    </w:lvl>
    <w:lvl w:ilvl="8" w:tplc="89F4F2A4">
      <w:start w:val="1"/>
      <w:numFmt w:val="bullet"/>
      <w:lvlText w:val=""/>
      <w:lvlJc w:val="left"/>
      <w:pPr>
        <w:ind w:left="6480" w:hanging="360"/>
      </w:pPr>
      <w:rPr>
        <w:rFonts w:ascii="Wingdings" w:hAnsi="Wingdings" w:hint="default"/>
      </w:rPr>
    </w:lvl>
  </w:abstractNum>
  <w:abstractNum w:abstractNumId="23" w15:restartNumberingAfterBreak="0">
    <w:nsid w:val="76283B11"/>
    <w:multiLevelType w:val="multilevel"/>
    <w:tmpl w:val="6D5A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8DC0245"/>
    <w:multiLevelType w:val="hybridMultilevel"/>
    <w:tmpl w:val="071E520E"/>
    <w:lvl w:ilvl="0" w:tplc="6F6CF39C">
      <w:start w:val="1"/>
      <w:numFmt w:val="bullet"/>
      <w:lvlText w:val="-"/>
      <w:lvlJc w:val="left"/>
      <w:pPr>
        <w:ind w:left="720" w:hanging="360"/>
      </w:pPr>
      <w:rPr>
        <w:rFonts w:ascii="Calibri" w:hAnsi="Calibri" w:hint="default"/>
      </w:rPr>
    </w:lvl>
    <w:lvl w:ilvl="1" w:tplc="637E6382">
      <w:start w:val="1"/>
      <w:numFmt w:val="bullet"/>
      <w:lvlText w:val="o"/>
      <w:lvlJc w:val="left"/>
      <w:pPr>
        <w:ind w:left="1440" w:hanging="360"/>
      </w:pPr>
      <w:rPr>
        <w:rFonts w:ascii="Courier New" w:hAnsi="Courier New" w:hint="default"/>
      </w:rPr>
    </w:lvl>
    <w:lvl w:ilvl="2" w:tplc="0DDADD2A">
      <w:start w:val="1"/>
      <w:numFmt w:val="bullet"/>
      <w:lvlText w:val=""/>
      <w:lvlJc w:val="left"/>
      <w:pPr>
        <w:ind w:left="2160" w:hanging="360"/>
      </w:pPr>
      <w:rPr>
        <w:rFonts w:ascii="Wingdings" w:hAnsi="Wingdings" w:hint="default"/>
      </w:rPr>
    </w:lvl>
    <w:lvl w:ilvl="3" w:tplc="4AD08AF4">
      <w:start w:val="1"/>
      <w:numFmt w:val="bullet"/>
      <w:lvlText w:val=""/>
      <w:lvlJc w:val="left"/>
      <w:pPr>
        <w:ind w:left="2880" w:hanging="360"/>
      </w:pPr>
      <w:rPr>
        <w:rFonts w:ascii="Symbol" w:hAnsi="Symbol" w:hint="default"/>
      </w:rPr>
    </w:lvl>
    <w:lvl w:ilvl="4" w:tplc="2796EE24">
      <w:start w:val="1"/>
      <w:numFmt w:val="bullet"/>
      <w:lvlText w:val="o"/>
      <w:lvlJc w:val="left"/>
      <w:pPr>
        <w:ind w:left="3600" w:hanging="360"/>
      </w:pPr>
      <w:rPr>
        <w:rFonts w:ascii="Courier New" w:hAnsi="Courier New" w:hint="default"/>
      </w:rPr>
    </w:lvl>
    <w:lvl w:ilvl="5" w:tplc="90DA6922">
      <w:start w:val="1"/>
      <w:numFmt w:val="bullet"/>
      <w:lvlText w:val=""/>
      <w:lvlJc w:val="left"/>
      <w:pPr>
        <w:ind w:left="4320" w:hanging="360"/>
      </w:pPr>
      <w:rPr>
        <w:rFonts w:ascii="Wingdings" w:hAnsi="Wingdings" w:hint="default"/>
      </w:rPr>
    </w:lvl>
    <w:lvl w:ilvl="6" w:tplc="D4984D32">
      <w:start w:val="1"/>
      <w:numFmt w:val="bullet"/>
      <w:lvlText w:val=""/>
      <w:lvlJc w:val="left"/>
      <w:pPr>
        <w:ind w:left="5040" w:hanging="360"/>
      </w:pPr>
      <w:rPr>
        <w:rFonts w:ascii="Symbol" w:hAnsi="Symbol" w:hint="default"/>
      </w:rPr>
    </w:lvl>
    <w:lvl w:ilvl="7" w:tplc="E7320DFA">
      <w:start w:val="1"/>
      <w:numFmt w:val="bullet"/>
      <w:lvlText w:val="o"/>
      <w:lvlJc w:val="left"/>
      <w:pPr>
        <w:ind w:left="5760" w:hanging="360"/>
      </w:pPr>
      <w:rPr>
        <w:rFonts w:ascii="Courier New" w:hAnsi="Courier New" w:hint="default"/>
      </w:rPr>
    </w:lvl>
    <w:lvl w:ilvl="8" w:tplc="8BAA9CE6">
      <w:start w:val="1"/>
      <w:numFmt w:val="bullet"/>
      <w:lvlText w:val=""/>
      <w:lvlJc w:val="left"/>
      <w:pPr>
        <w:ind w:left="6480" w:hanging="360"/>
      </w:pPr>
      <w:rPr>
        <w:rFonts w:ascii="Wingdings" w:hAnsi="Wingdings" w:hint="default"/>
      </w:rPr>
    </w:lvl>
  </w:abstractNum>
  <w:abstractNum w:abstractNumId="25" w15:restartNumberingAfterBreak="0">
    <w:nsid w:val="79A81F24"/>
    <w:multiLevelType w:val="hybridMultilevel"/>
    <w:tmpl w:val="99EA2520"/>
    <w:lvl w:ilvl="0" w:tplc="C8D06B66">
      <w:start w:val="1"/>
      <w:numFmt w:val="bullet"/>
      <w:lvlText w:val="-"/>
      <w:lvlJc w:val="left"/>
      <w:pPr>
        <w:ind w:left="720" w:hanging="360"/>
      </w:pPr>
      <w:rPr>
        <w:rFonts w:ascii="Calibri" w:hAnsi="Calibri" w:hint="default"/>
      </w:rPr>
    </w:lvl>
    <w:lvl w:ilvl="1" w:tplc="AE766FBA">
      <w:start w:val="1"/>
      <w:numFmt w:val="bullet"/>
      <w:lvlText w:val="o"/>
      <w:lvlJc w:val="left"/>
      <w:pPr>
        <w:ind w:left="1440" w:hanging="360"/>
      </w:pPr>
      <w:rPr>
        <w:rFonts w:ascii="Courier New" w:hAnsi="Courier New" w:hint="default"/>
      </w:rPr>
    </w:lvl>
    <w:lvl w:ilvl="2" w:tplc="CE564F70">
      <w:start w:val="1"/>
      <w:numFmt w:val="bullet"/>
      <w:lvlText w:val=""/>
      <w:lvlJc w:val="left"/>
      <w:pPr>
        <w:ind w:left="2160" w:hanging="360"/>
      </w:pPr>
      <w:rPr>
        <w:rFonts w:ascii="Wingdings" w:hAnsi="Wingdings" w:hint="default"/>
      </w:rPr>
    </w:lvl>
    <w:lvl w:ilvl="3" w:tplc="FA982DE2">
      <w:start w:val="1"/>
      <w:numFmt w:val="bullet"/>
      <w:lvlText w:val=""/>
      <w:lvlJc w:val="left"/>
      <w:pPr>
        <w:ind w:left="2880" w:hanging="360"/>
      </w:pPr>
      <w:rPr>
        <w:rFonts w:ascii="Symbol" w:hAnsi="Symbol" w:hint="default"/>
      </w:rPr>
    </w:lvl>
    <w:lvl w:ilvl="4" w:tplc="982E9B9C">
      <w:start w:val="1"/>
      <w:numFmt w:val="bullet"/>
      <w:lvlText w:val="o"/>
      <w:lvlJc w:val="left"/>
      <w:pPr>
        <w:ind w:left="3600" w:hanging="360"/>
      </w:pPr>
      <w:rPr>
        <w:rFonts w:ascii="Courier New" w:hAnsi="Courier New" w:hint="default"/>
      </w:rPr>
    </w:lvl>
    <w:lvl w:ilvl="5" w:tplc="5AC249BC">
      <w:start w:val="1"/>
      <w:numFmt w:val="bullet"/>
      <w:lvlText w:val=""/>
      <w:lvlJc w:val="left"/>
      <w:pPr>
        <w:ind w:left="4320" w:hanging="360"/>
      </w:pPr>
      <w:rPr>
        <w:rFonts w:ascii="Wingdings" w:hAnsi="Wingdings" w:hint="default"/>
      </w:rPr>
    </w:lvl>
    <w:lvl w:ilvl="6" w:tplc="231A27B8">
      <w:start w:val="1"/>
      <w:numFmt w:val="bullet"/>
      <w:lvlText w:val=""/>
      <w:lvlJc w:val="left"/>
      <w:pPr>
        <w:ind w:left="5040" w:hanging="360"/>
      </w:pPr>
      <w:rPr>
        <w:rFonts w:ascii="Symbol" w:hAnsi="Symbol" w:hint="default"/>
      </w:rPr>
    </w:lvl>
    <w:lvl w:ilvl="7" w:tplc="11EA9B70">
      <w:start w:val="1"/>
      <w:numFmt w:val="bullet"/>
      <w:lvlText w:val="o"/>
      <w:lvlJc w:val="left"/>
      <w:pPr>
        <w:ind w:left="5760" w:hanging="360"/>
      </w:pPr>
      <w:rPr>
        <w:rFonts w:ascii="Courier New" w:hAnsi="Courier New" w:hint="default"/>
      </w:rPr>
    </w:lvl>
    <w:lvl w:ilvl="8" w:tplc="B24A35A2">
      <w:start w:val="1"/>
      <w:numFmt w:val="bullet"/>
      <w:lvlText w:val=""/>
      <w:lvlJc w:val="left"/>
      <w:pPr>
        <w:ind w:left="6480" w:hanging="360"/>
      </w:pPr>
      <w:rPr>
        <w:rFonts w:ascii="Wingdings" w:hAnsi="Wingdings" w:hint="default"/>
      </w:rPr>
    </w:lvl>
  </w:abstractNum>
  <w:abstractNum w:abstractNumId="26" w15:restartNumberingAfterBreak="0">
    <w:nsid w:val="7A07B732"/>
    <w:multiLevelType w:val="hybridMultilevel"/>
    <w:tmpl w:val="CDB42D0A"/>
    <w:lvl w:ilvl="0" w:tplc="4E8E1242">
      <w:start w:val="1"/>
      <w:numFmt w:val="bullet"/>
      <w:lvlText w:val="-"/>
      <w:lvlJc w:val="left"/>
      <w:pPr>
        <w:ind w:left="720" w:hanging="360"/>
      </w:pPr>
      <w:rPr>
        <w:rFonts w:ascii="Calibri" w:hAnsi="Calibri" w:hint="default"/>
      </w:rPr>
    </w:lvl>
    <w:lvl w:ilvl="1" w:tplc="CE3A46BC">
      <w:start w:val="1"/>
      <w:numFmt w:val="bullet"/>
      <w:lvlText w:val="o"/>
      <w:lvlJc w:val="left"/>
      <w:pPr>
        <w:ind w:left="1440" w:hanging="360"/>
      </w:pPr>
      <w:rPr>
        <w:rFonts w:ascii="Courier New" w:hAnsi="Courier New" w:hint="default"/>
      </w:rPr>
    </w:lvl>
    <w:lvl w:ilvl="2" w:tplc="F88E1CA0">
      <w:start w:val="1"/>
      <w:numFmt w:val="bullet"/>
      <w:lvlText w:val=""/>
      <w:lvlJc w:val="left"/>
      <w:pPr>
        <w:ind w:left="2160" w:hanging="360"/>
      </w:pPr>
      <w:rPr>
        <w:rFonts w:ascii="Wingdings" w:hAnsi="Wingdings" w:hint="default"/>
      </w:rPr>
    </w:lvl>
    <w:lvl w:ilvl="3" w:tplc="7FA07D72">
      <w:start w:val="1"/>
      <w:numFmt w:val="bullet"/>
      <w:lvlText w:val=""/>
      <w:lvlJc w:val="left"/>
      <w:pPr>
        <w:ind w:left="2880" w:hanging="360"/>
      </w:pPr>
      <w:rPr>
        <w:rFonts w:ascii="Symbol" w:hAnsi="Symbol" w:hint="default"/>
      </w:rPr>
    </w:lvl>
    <w:lvl w:ilvl="4" w:tplc="22161532">
      <w:start w:val="1"/>
      <w:numFmt w:val="bullet"/>
      <w:lvlText w:val="o"/>
      <w:lvlJc w:val="left"/>
      <w:pPr>
        <w:ind w:left="3600" w:hanging="360"/>
      </w:pPr>
      <w:rPr>
        <w:rFonts w:ascii="Courier New" w:hAnsi="Courier New" w:hint="default"/>
      </w:rPr>
    </w:lvl>
    <w:lvl w:ilvl="5" w:tplc="67FC8C4E">
      <w:start w:val="1"/>
      <w:numFmt w:val="bullet"/>
      <w:lvlText w:val=""/>
      <w:lvlJc w:val="left"/>
      <w:pPr>
        <w:ind w:left="4320" w:hanging="360"/>
      </w:pPr>
      <w:rPr>
        <w:rFonts w:ascii="Wingdings" w:hAnsi="Wingdings" w:hint="default"/>
      </w:rPr>
    </w:lvl>
    <w:lvl w:ilvl="6" w:tplc="0E1455A6">
      <w:start w:val="1"/>
      <w:numFmt w:val="bullet"/>
      <w:lvlText w:val=""/>
      <w:lvlJc w:val="left"/>
      <w:pPr>
        <w:ind w:left="5040" w:hanging="360"/>
      </w:pPr>
      <w:rPr>
        <w:rFonts w:ascii="Symbol" w:hAnsi="Symbol" w:hint="default"/>
      </w:rPr>
    </w:lvl>
    <w:lvl w:ilvl="7" w:tplc="34621310">
      <w:start w:val="1"/>
      <w:numFmt w:val="bullet"/>
      <w:lvlText w:val="o"/>
      <w:lvlJc w:val="left"/>
      <w:pPr>
        <w:ind w:left="5760" w:hanging="360"/>
      </w:pPr>
      <w:rPr>
        <w:rFonts w:ascii="Courier New" w:hAnsi="Courier New" w:hint="default"/>
      </w:rPr>
    </w:lvl>
    <w:lvl w:ilvl="8" w:tplc="C1C063E6">
      <w:start w:val="1"/>
      <w:numFmt w:val="bullet"/>
      <w:lvlText w:val=""/>
      <w:lvlJc w:val="left"/>
      <w:pPr>
        <w:ind w:left="6480" w:hanging="360"/>
      </w:pPr>
      <w:rPr>
        <w:rFonts w:ascii="Wingdings" w:hAnsi="Wingdings" w:hint="default"/>
      </w:rPr>
    </w:lvl>
  </w:abstractNum>
  <w:abstractNum w:abstractNumId="27" w15:restartNumberingAfterBreak="0">
    <w:nsid w:val="7BF1E6F0"/>
    <w:multiLevelType w:val="hybridMultilevel"/>
    <w:tmpl w:val="8F10BAB4"/>
    <w:lvl w:ilvl="0" w:tplc="207456C4">
      <w:start w:val="1"/>
      <w:numFmt w:val="bullet"/>
      <w:lvlText w:val=""/>
      <w:lvlJc w:val="left"/>
      <w:pPr>
        <w:ind w:left="720" w:hanging="360"/>
      </w:pPr>
      <w:rPr>
        <w:rFonts w:ascii="Symbol" w:hAnsi="Symbol" w:hint="default"/>
      </w:rPr>
    </w:lvl>
    <w:lvl w:ilvl="1" w:tplc="093E03D2">
      <w:start w:val="1"/>
      <w:numFmt w:val="bullet"/>
      <w:lvlText w:val="o"/>
      <w:lvlJc w:val="left"/>
      <w:pPr>
        <w:ind w:left="1440" w:hanging="360"/>
      </w:pPr>
      <w:rPr>
        <w:rFonts w:ascii="Courier New" w:hAnsi="Courier New" w:hint="default"/>
      </w:rPr>
    </w:lvl>
    <w:lvl w:ilvl="2" w:tplc="0DA8660A">
      <w:start w:val="1"/>
      <w:numFmt w:val="bullet"/>
      <w:lvlText w:val=""/>
      <w:lvlJc w:val="left"/>
      <w:pPr>
        <w:ind w:left="2160" w:hanging="360"/>
      </w:pPr>
      <w:rPr>
        <w:rFonts w:ascii="Wingdings" w:hAnsi="Wingdings" w:hint="default"/>
      </w:rPr>
    </w:lvl>
    <w:lvl w:ilvl="3" w:tplc="23225364">
      <w:start w:val="1"/>
      <w:numFmt w:val="bullet"/>
      <w:lvlText w:val=""/>
      <w:lvlJc w:val="left"/>
      <w:pPr>
        <w:ind w:left="2880" w:hanging="360"/>
      </w:pPr>
      <w:rPr>
        <w:rFonts w:ascii="Symbol" w:hAnsi="Symbol" w:hint="default"/>
      </w:rPr>
    </w:lvl>
    <w:lvl w:ilvl="4" w:tplc="7F8240D6">
      <w:start w:val="1"/>
      <w:numFmt w:val="bullet"/>
      <w:lvlText w:val="o"/>
      <w:lvlJc w:val="left"/>
      <w:pPr>
        <w:ind w:left="3600" w:hanging="360"/>
      </w:pPr>
      <w:rPr>
        <w:rFonts w:ascii="Courier New" w:hAnsi="Courier New" w:hint="default"/>
      </w:rPr>
    </w:lvl>
    <w:lvl w:ilvl="5" w:tplc="C016B046">
      <w:start w:val="1"/>
      <w:numFmt w:val="bullet"/>
      <w:lvlText w:val=""/>
      <w:lvlJc w:val="left"/>
      <w:pPr>
        <w:ind w:left="4320" w:hanging="360"/>
      </w:pPr>
      <w:rPr>
        <w:rFonts w:ascii="Wingdings" w:hAnsi="Wingdings" w:hint="default"/>
      </w:rPr>
    </w:lvl>
    <w:lvl w:ilvl="6" w:tplc="124EAC94">
      <w:start w:val="1"/>
      <w:numFmt w:val="bullet"/>
      <w:lvlText w:val=""/>
      <w:lvlJc w:val="left"/>
      <w:pPr>
        <w:ind w:left="5040" w:hanging="360"/>
      </w:pPr>
      <w:rPr>
        <w:rFonts w:ascii="Symbol" w:hAnsi="Symbol" w:hint="default"/>
      </w:rPr>
    </w:lvl>
    <w:lvl w:ilvl="7" w:tplc="22CAFD68">
      <w:start w:val="1"/>
      <w:numFmt w:val="bullet"/>
      <w:lvlText w:val="o"/>
      <w:lvlJc w:val="left"/>
      <w:pPr>
        <w:ind w:left="5760" w:hanging="360"/>
      </w:pPr>
      <w:rPr>
        <w:rFonts w:ascii="Courier New" w:hAnsi="Courier New" w:hint="default"/>
      </w:rPr>
    </w:lvl>
    <w:lvl w:ilvl="8" w:tplc="086A3BE2">
      <w:start w:val="1"/>
      <w:numFmt w:val="bullet"/>
      <w:lvlText w:val=""/>
      <w:lvlJc w:val="left"/>
      <w:pPr>
        <w:ind w:left="6480" w:hanging="360"/>
      </w:pPr>
      <w:rPr>
        <w:rFonts w:ascii="Wingdings" w:hAnsi="Wingdings" w:hint="default"/>
      </w:rPr>
    </w:lvl>
  </w:abstractNum>
  <w:num w:numId="1" w16cid:durableId="364332943">
    <w:abstractNumId w:val="26"/>
  </w:num>
  <w:num w:numId="2" w16cid:durableId="841549248">
    <w:abstractNumId w:val="9"/>
  </w:num>
  <w:num w:numId="3" w16cid:durableId="1402561123">
    <w:abstractNumId w:val="24"/>
  </w:num>
  <w:num w:numId="4" w16cid:durableId="172229553">
    <w:abstractNumId w:val="5"/>
  </w:num>
  <w:num w:numId="5" w16cid:durableId="333385461">
    <w:abstractNumId w:val="18"/>
  </w:num>
  <w:num w:numId="6" w16cid:durableId="1407796910">
    <w:abstractNumId w:val="2"/>
  </w:num>
  <w:num w:numId="7" w16cid:durableId="969822713">
    <w:abstractNumId w:val="7"/>
  </w:num>
  <w:num w:numId="8" w16cid:durableId="521479531">
    <w:abstractNumId w:val="16"/>
  </w:num>
  <w:num w:numId="9" w16cid:durableId="1639647546">
    <w:abstractNumId w:val="1"/>
  </w:num>
  <w:num w:numId="10" w16cid:durableId="432434653">
    <w:abstractNumId w:val="10"/>
  </w:num>
  <w:num w:numId="11" w16cid:durableId="1792750567">
    <w:abstractNumId w:val="13"/>
  </w:num>
  <w:num w:numId="12" w16cid:durableId="1073357165">
    <w:abstractNumId w:val="22"/>
  </w:num>
  <w:num w:numId="13" w16cid:durableId="1699550419">
    <w:abstractNumId w:val="4"/>
  </w:num>
  <w:num w:numId="14" w16cid:durableId="1939292171">
    <w:abstractNumId w:val="17"/>
  </w:num>
  <w:num w:numId="15" w16cid:durableId="258564302">
    <w:abstractNumId w:val="8"/>
  </w:num>
  <w:num w:numId="16" w16cid:durableId="735783153">
    <w:abstractNumId w:val="25"/>
  </w:num>
  <w:num w:numId="17" w16cid:durableId="860974323">
    <w:abstractNumId w:val="21"/>
  </w:num>
  <w:num w:numId="18" w16cid:durableId="1317303496">
    <w:abstractNumId w:val="27"/>
  </w:num>
  <w:num w:numId="19" w16cid:durableId="2022317950">
    <w:abstractNumId w:val="14"/>
  </w:num>
  <w:num w:numId="20" w16cid:durableId="967778523">
    <w:abstractNumId w:val="6"/>
  </w:num>
  <w:num w:numId="21" w16cid:durableId="404034981">
    <w:abstractNumId w:val="3"/>
  </w:num>
  <w:num w:numId="22" w16cid:durableId="1975672710">
    <w:abstractNumId w:val="12"/>
  </w:num>
  <w:num w:numId="23" w16cid:durableId="592320987">
    <w:abstractNumId w:val="20"/>
  </w:num>
  <w:num w:numId="24" w16cid:durableId="957375066">
    <w:abstractNumId w:val="19"/>
  </w:num>
  <w:num w:numId="25" w16cid:durableId="1879315223">
    <w:abstractNumId w:val="0"/>
  </w:num>
  <w:num w:numId="26" w16cid:durableId="358547758">
    <w:abstractNumId w:val="15"/>
  </w:num>
  <w:num w:numId="27" w16cid:durableId="1926069816">
    <w:abstractNumId w:val="23"/>
  </w:num>
  <w:num w:numId="28" w16cid:durableId="12088775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224F6B"/>
    <w:rsid w:val="0000064C"/>
    <w:rsid w:val="0000080E"/>
    <w:rsid w:val="00001251"/>
    <w:rsid w:val="0000148F"/>
    <w:rsid w:val="00002C11"/>
    <w:rsid w:val="000030DB"/>
    <w:rsid w:val="0000477F"/>
    <w:rsid w:val="00004A32"/>
    <w:rsid w:val="00004B7E"/>
    <w:rsid w:val="00005040"/>
    <w:rsid w:val="000052AD"/>
    <w:rsid w:val="0000582E"/>
    <w:rsid w:val="00005B7E"/>
    <w:rsid w:val="00005B94"/>
    <w:rsid w:val="00007229"/>
    <w:rsid w:val="0000D92E"/>
    <w:rsid w:val="00010692"/>
    <w:rsid w:val="0001091A"/>
    <w:rsid w:val="00010A26"/>
    <w:rsid w:val="00010AE7"/>
    <w:rsid w:val="00010E82"/>
    <w:rsid w:val="00012B7E"/>
    <w:rsid w:val="0001488C"/>
    <w:rsid w:val="00015703"/>
    <w:rsid w:val="000201D8"/>
    <w:rsid w:val="00020C7E"/>
    <w:rsid w:val="00020D2F"/>
    <w:rsid w:val="000210EF"/>
    <w:rsid w:val="000221A9"/>
    <w:rsid w:val="000223C7"/>
    <w:rsid w:val="00022CF8"/>
    <w:rsid w:val="00024823"/>
    <w:rsid w:val="00026E01"/>
    <w:rsid w:val="000275CB"/>
    <w:rsid w:val="0003025C"/>
    <w:rsid w:val="00030961"/>
    <w:rsid w:val="00030967"/>
    <w:rsid w:val="00030ECC"/>
    <w:rsid w:val="000323AF"/>
    <w:rsid w:val="00032DD2"/>
    <w:rsid w:val="00035597"/>
    <w:rsid w:val="00035F6C"/>
    <w:rsid w:val="000373E4"/>
    <w:rsid w:val="000376D7"/>
    <w:rsid w:val="00041C4A"/>
    <w:rsid w:val="00044E4D"/>
    <w:rsid w:val="000457C5"/>
    <w:rsid w:val="00045AA3"/>
    <w:rsid w:val="00045C53"/>
    <w:rsid w:val="0005112D"/>
    <w:rsid w:val="0005114F"/>
    <w:rsid w:val="000526DA"/>
    <w:rsid w:val="000548FF"/>
    <w:rsid w:val="00054B46"/>
    <w:rsid w:val="000552D0"/>
    <w:rsid w:val="000562FA"/>
    <w:rsid w:val="0005633F"/>
    <w:rsid w:val="0005931A"/>
    <w:rsid w:val="00060A5B"/>
    <w:rsid w:val="000621C4"/>
    <w:rsid w:val="000631A6"/>
    <w:rsid w:val="000631F4"/>
    <w:rsid w:val="0006373D"/>
    <w:rsid w:val="000637CE"/>
    <w:rsid w:val="000650B6"/>
    <w:rsid w:val="000653E0"/>
    <w:rsid w:val="0006548D"/>
    <w:rsid w:val="00065566"/>
    <w:rsid w:val="000665B4"/>
    <w:rsid w:val="0006691E"/>
    <w:rsid w:val="0006693C"/>
    <w:rsid w:val="00066E82"/>
    <w:rsid w:val="00067123"/>
    <w:rsid w:val="00067845"/>
    <w:rsid w:val="000707DE"/>
    <w:rsid w:val="00070899"/>
    <w:rsid w:val="00070C9E"/>
    <w:rsid w:val="00071E0D"/>
    <w:rsid w:val="00072353"/>
    <w:rsid w:val="00072BAD"/>
    <w:rsid w:val="000730FA"/>
    <w:rsid w:val="00074F26"/>
    <w:rsid w:val="00076038"/>
    <w:rsid w:val="0007638F"/>
    <w:rsid w:val="000766B8"/>
    <w:rsid w:val="00077570"/>
    <w:rsid w:val="00077E56"/>
    <w:rsid w:val="000806C2"/>
    <w:rsid w:val="00080D9F"/>
    <w:rsid w:val="00080EA3"/>
    <w:rsid w:val="00081321"/>
    <w:rsid w:val="00084976"/>
    <w:rsid w:val="00087D88"/>
    <w:rsid w:val="0009204C"/>
    <w:rsid w:val="00093987"/>
    <w:rsid w:val="00093A91"/>
    <w:rsid w:val="000943E5"/>
    <w:rsid w:val="0009471D"/>
    <w:rsid w:val="00094856"/>
    <w:rsid w:val="00094F8F"/>
    <w:rsid w:val="00096E09"/>
    <w:rsid w:val="00097075"/>
    <w:rsid w:val="00097E92"/>
    <w:rsid w:val="000A05BA"/>
    <w:rsid w:val="000A0610"/>
    <w:rsid w:val="000A0687"/>
    <w:rsid w:val="000A0ABC"/>
    <w:rsid w:val="000A1963"/>
    <w:rsid w:val="000A1C53"/>
    <w:rsid w:val="000A1E11"/>
    <w:rsid w:val="000A2227"/>
    <w:rsid w:val="000A22E8"/>
    <w:rsid w:val="000A28D6"/>
    <w:rsid w:val="000A3286"/>
    <w:rsid w:val="000A3C22"/>
    <w:rsid w:val="000A4240"/>
    <w:rsid w:val="000A4D32"/>
    <w:rsid w:val="000A510E"/>
    <w:rsid w:val="000A6293"/>
    <w:rsid w:val="000B039E"/>
    <w:rsid w:val="000B0EE8"/>
    <w:rsid w:val="000B28AF"/>
    <w:rsid w:val="000B3353"/>
    <w:rsid w:val="000B33B7"/>
    <w:rsid w:val="000B3AA6"/>
    <w:rsid w:val="000B4B94"/>
    <w:rsid w:val="000B51AB"/>
    <w:rsid w:val="000B7E3E"/>
    <w:rsid w:val="000C0936"/>
    <w:rsid w:val="000C2681"/>
    <w:rsid w:val="000C39BC"/>
    <w:rsid w:val="000C3C09"/>
    <w:rsid w:val="000C3F47"/>
    <w:rsid w:val="000C3FA7"/>
    <w:rsid w:val="000C5780"/>
    <w:rsid w:val="000C6272"/>
    <w:rsid w:val="000C6971"/>
    <w:rsid w:val="000D072F"/>
    <w:rsid w:val="000D104C"/>
    <w:rsid w:val="000D1248"/>
    <w:rsid w:val="000D1349"/>
    <w:rsid w:val="000D2320"/>
    <w:rsid w:val="000D2565"/>
    <w:rsid w:val="000D27C0"/>
    <w:rsid w:val="000D2870"/>
    <w:rsid w:val="000D2FD2"/>
    <w:rsid w:val="000D388C"/>
    <w:rsid w:val="000D3A34"/>
    <w:rsid w:val="000D3E75"/>
    <w:rsid w:val="000D42E3"/>
    <w:rsid w:val="000D4F86"/>
    <w:rsid w:val="000D55D5"/>
    <w:rsid w:val="000D59B2"/>
    <w:rsid w:val="000E0870"/>
    <w:rsid w:val="000E1568"/>
    <w:rsid w:val="000E1D45"/>
    <w:rsid w:val="000E2404"/>
    <w:rsid w:val="000E32CF"/>
    <w:rsid w:val="000E3EB8"/>
    <w:rsid w:val="000E4AE3"/>
    <w:rsid w:val="000E4E7A"/>
    <w:rsid w:val="000E5462"/>
    <w:rsid w:val="000E72B8"/>
    <w:rsid w:val="000E751F"/>
    <w:rsid w:val="000E7B63"/>
    <w:rsid w:val="000F08FC"/>
    <w:rsid w:val="000F09CD"/>
    <w:rsid w:val="000F0DE7"/>
    <w:rsid w:val="000F10BF"/>
    <w:rsid w:val="000F1DF7"/>
    <w:rsid w:val="000F1ED4"/>
    <w:rsid w:val="000F242C"/>
    <w:rsid w:val="000F4018"/>
    <w:rsid w:val="000F5619"/>
    <w:rsid w:val="000F5678"/>
    <w:rsid w:val="000F6A80"/>
    <w:rsid w:val="000F72F1"/>
    <w:rsid w:val="000F76E7"/>
    <w:rsid w:val="0010029F"/>
    <w:rsid w:val="00100BEF"/>
    <w:rsid w:val="00102166"/>
    <w:rsid w:val="001022AA"/>
    <w:rsid w:val="001026BC"/>
    <w:rsid w:val="001026C2"/>
    <w:rsid w:val="00102AB0"/>
    <w:rsid w:val="001047C5"/>
    <w:rsid w:val="00104942"/>
    <w:rsid w:val="00105232"/>
    <w:rsid w:val="00105AD7"/>
    <w:rsid w:val="00105FA3"/>
    <w:rsid w:val="00106165"/>
    <w:rsid w:val="001078AE"/>
    <w:rsid w:val="00107D22"/>
    <w:rsid w:val="00110870"/>
    <w:rsid w:val="00110FA2"/>
    <w:rsid w:val="001112EC"/>
    <w:rsid w:val="00111951"/>
    <w:rsid w:val="00112060"/>
    <w:rsid w:val="00112E7B"/>
    <w:rsid w:val="00113602"/>
    <w:rsid w:val="00113914"/>
    <w:rsid w:val="001150FD"/>
    <w:rsid w:val="00115593"/>
    <w:rsid w:val="001157EC"/>
    <w:rsid w:val="00116747"/>
    <w:rsid w:val="00116F82"/>
    <w:rsid w:val="001170BD"/>
    <w:rsid w:val="00117DEA"/>
    <w:rsid w:val="00121196"/>
    <w:rsid w:val="001216CE"/>
    <w:rsid w:val="0012191C"/>
    <w:rsid w:val="00122FD1"/>
    <w:rsid w:val="00124FD1"/>
    <w:rsid w:val="00124FFF"/>
    <w:rsid w:val="0012590E"/>
    <w:rsid w:val="0012764D"/>
    <w:rsid w:val="00127B72"/>
    <w:rsid w:val="00130A44"/>
    <w:rsid w:val="00130F2E"/>
    <w:rsid w:val="001318F3"/>
    <w:rsid w:val="00133495"/>
    <w:rsid w:val="00133861"/>
    <w:rsid w:val="0013407A"/>
    <w:rsid w:val="001347B6"/>
    <w:rsid w:val="00136F95"/>
    <w:rsid w:val="0013725D"/>
    <w:rsid w:val="00137677"/>
    <w:rsid w:val="00137F22"/>
    <w:rsid w:val="00137F7E"/>
    <w:rsid w:val="00140C00"/>
    <w:rsid w:val="00140D22"/>
    <w:rsid w:val="00143684"/>
    <w:rsid w:val="00144260"/>
    <w:rsid w:val="00144E72"/>
    <w:rsid w:val="0014544C"/>
    <w:rsid w:val="00145640"/>
    <w:rsid w:val="0014578C"/>
    <w:rsid w:val="001460A5"/>
    <w:rsid w:val="001462E9"/>
    <w:rsid w:val="001463DF"/>
    <w:rsid w:val="001504B7"/>
    <w:rsid w:val="0015165C"/>
    <w:rsid w:val="001525D7"/>
    <w:rsid w:val="00152C9A"/>
    <w:rsid w:val="0015358F"/>
    <w:rsid w:val="00154BD6"/>
    <w:rsid w:val="00154EE4"/>
    <w:rsid w:val="00155A85"/>
    <w:rsid w:val="00157374"/>
    <w:rsid w:val="001575F2"/>
    <w:rsid w:val="0016033F"/>
    <w:rsid w:val="00162046"/>
    <w:rsid w:val="00162943"/>
    <w:rsid w:val="00162D05"/>
    <w:rsid w:val="0016301F"/>
    <w:rsid w:val="001638BD"/>
    <w:rsid w:val="001641D9"/>
    <w:rsid w:val="0016500F"/>
    <w:rsid w:val="00165416"/>
    <w:rsid w:val="001670F7"/>
    <w:rsid w:val="0017082B"/>
    <w:rsid w:val="00170E43"/>
    <w:rsid w:val="00171552"/>
    <w:rsid w:val="00171D36"/>
    <w:rsid w:val="001738CD"/>
    <w:rsid w:val="00174112"/>
    <w:rsid w:val="00175FA6"/>
    <w:rsid w:val="00176F6E"/>
    <w:rsid w:val="00177E17"/>
    <w:rsid w:val="00180A52"/>
    <w:rsid w:val="00181DC5"/>
    <w:rsid w:val="00181E71"/>
    <w:rsid w:val="00181F40"/>
    <w:rsid w:val="0018423F"/>
    <w:rsid w:val="001844FF"/>
    <w:rsid w:val="0018634E"/>
    <w:rsid w:val="00186823"/>
    <w:rsid w:val="00186D23"/>
    <w:rsid w:val="00187152"/>
    <w:rsid w:val="0018795A"/>
    <w:rsid w:val="00187A6E"/>
    <w:rsid w:val="00191708"/>
    <w:rsid w:val="00191811"/>
    <w:rsid w:val="00192442"/>
    <w:rsid w:val="001928A0"/>
    <w:rsid w:val="00192A1E"/>
    <w:rsid w:val="00192E4B"/>
    <w:rsid w:val="00193086"/>
    <w:rsid w:val="001930A1"/>
    <w:rsid w:val="00194BB5"/>
    <w:rsid w:val="001978B7"/>
    <w:rsid w:val="001A0D27"/>
    <w:rsid w:val="001A0FCB"/>
    <w:rsid w:val="001A1865"/>
    <w:rsid w:val="001A1D74"/>
    <w:rsid w:val="001A2200"/>
    <w:rsid w:val="001A2DBD"/>
    <w:rsid w:val="001A339E"/>
    <w:rsid w:val="001A41E8"/>
    <w:rsid w:val="001A4308"/>
    <w:rsid w:val="001A4734"/>
    <w:rsid w:val="001A4B91"/>
    <w:rsid w:val="001A537F"/>
    <w:rsid w:val="001A65B3"/>
    <w:rsid w:val="001B0825"/>
    <w:rsid w:val="001B23DD"/>
    <w:rsid w:val="001B27AB"/>
    <w:rsid w:val="001B327B"/>
    <w:rsid w:val="001B336C"/>
    <w:rsid w:val="001B3463"/>
    <w:rsid w:val="001B516B"/>
    <w:rsid w:val="001B599F"/>
    <w:rsid w:val="001B6BAF"/>
    <w:rsid w:val="001B6F6D"/>
    <w:rsid w:val="001B71BF"/>
    <w:rsid w:val="001C0176"/>
    <w:rsid w:val="001C02E6"/>
    <w:rsid w:val="001C1587"/>
    <w:rsid w:val="001C2F08"/>
    <w:rsid w:val="001C36E1"/>
    <w:rsid w:val="001C446B"/>
    <w:rsid w:val="001C475F"/>
    <w:rsid w:val="001C49CE"/>
    <w:rsid w:val="001C4C2F"/>
    <w:rsid w:val="001C7060"/>
    <w:rsid w:val="001C7AE1"/>
    <w:rsid w:val="001C7C96"/>
    <w:rsid w:val="001D0036"/>
    <w:rsid w:val="001D07AC"/>
    <w:rsid w:val="001D2BD2"/>
    <w:rsid w:val="001D3256"/>
    <w:rsid w:val="001D4983"/>
    <w:rsid w:val="001D642F"/>
    <w:rsid w:val="001D668C"/>
    <w:rsid w:val="001D6BA4"/>
    <w:rsid w:val="001D6C86"/>
    <w:rsid w:val="001D7C0C"/>
    <w:rsid w:val="001E0F81"/>
    <w:rsid w:val="001E1579"/>
    <w:rsid w:val="001E19E4"/>
    <w:rsid w:val="001E1EE0"/>
    <w:rsid w:val="001E28B4"/>
    <w:rsid w:val="001E2F68"/>
    <w:rsid w:val="001E2FF4"/>
    <w:rsid w:val="001E4340"/>
    <w:rsid w:val="001E543B"/>
    <w:rsid w:val="001E5AAB"/>
    <w:rsid w:val="001E735E"/>
    <w:rsid w:val="001F000D"/>
    <w:rsid w:val="001F02F3"/>
    <w:rsid w:val="001F12DC"/>
    <w:rsid w:val="001F1538"/>
    <w:rsid w:val="001F15CD"/>
    <w:rsid w:val="001F1CD1"/>
    <w:rsid w:val="001F21E7"/>
    <w:rsid w:val="001F2717"/>
    <w:rsid w:val="001F2E6A"/>
    <w:rsid w:val="001F50FD"/>
    <w:rsid w:val="001F584B"/>
    <w:rsid w:val="001F5A6D"/>
    <w:rsid w:val="001F5C5A"/>
    <w:rsid w:val="001F5F4E"/>
    <w:rsid w:val="001F6BB0"/>
    <w:rsid w:val="00201F2E"/>
    <w:rsid w:val="00202168"/>
    <w:rsid w:val="00202591"/>
    <w:rsid w:val="002027BF"/>
    <w:rsid w:val="00202D9A"/>
    <w:rsid w:val="00203984"/>
    <w:rsid w:val="0020411E"/>
    <w:rsid w:val="00204DAA"/>
    <w:rsid w:val="002061CC"/>
    <w:rsid w:val="0020633E"/>
    <w:rsid w:val="0020637A"/>
    <w:rsid w:val="0020691E"/>
    <w:rsid w:val="002072E0"/>
    <w:rsid w:val="0020733D"/>
    <w:rsid w:val="0020746B"/>
    <w:rsid w:val="00210192"/>
    <w:rsid w:val="00211DB8"/>
    <w:rsid w:val="002135A8"/>
    <w:rsid w:val="00213AED"/>
    <w:rsid w:val="00213DD3"/>
    <w:rsid w:val="00214188"/>
    <w:rsid w:val="002145A9"/>
    <w:rsid w:val="00215041"/>
    <w:rsid w:val="002163D8"/>
    <w:rsid w:val="00216D65"/>
    <w:rsid w:val="002178CF"/>
    <w:rsid w:val="00220066"/>
    <w:rsid w:val="002212CE"/>
    <w:rsid w:val="00222F96"/>
    <w:rsid w:val="00224439"/>
    <w:rsid w:val="00224D56"/>
    <w:rsid w:val="00227D6C"/>
    <w:rsid w:val="0023103A"/>
    <w:rsid w:val="0023132A"/>
    <w:rsid w:val="002318A8"/>
    <w:rsid w:val="002335BE"/>
    <w:rsid w:val="0023461B"/>
    <w:rsid w:val="00234F6D"/>
    <w:rsid w:val="0023575E"/>
    <w:rsid w:val="00235AEF"/>
    <w:rsid w:val="00236275"/>
    <w:rsid w:val="002363C8"/>
    <w:rsid w:val="00236C4B"/>
    <w:rsid w:val="00236E35"/>
    <w:rsid w:val="002402AE"/>
    <w:rsid w:val="00240731"/>
    <w:rsid w:val="00242B64"/>
    <w:rsid w:val="00243C36"/>
    <w:rsid w:val="00243EF6"/>
    <w:rsid w:val="00245920"/>
    <w:rsid w:val="00245D86"/>
    <w:rsid w:val="002464AB"/>
    <w:rsid w:val="002470F9"/>
    <w:rsid w:val="00250288"/>
    <w:rsid w:val="00250CCD"/>
    <w:rsid w:val="002521B8"/>
    <w:rsid w:val="0025375A"/>
    <w:rsid w:val="00253EA6"/>
    <w:rsid w:val="00254E4F"/>
    <w:rsid w:val="0025600B"/>
    <w:rsid w:val="002609E3"/>
    <w:rsid w:val="002619C5"/>
    <w:rsid w:val="002627D9"/>
    <w:rsid w:val="00262A19"/>
    <w:rsid w:val="0026357D"/>
    <w:rsid w:val="002636B3"/>
    <w:rsid w:val="0026420A"/>
    <w:rsid w:val="00265D3E"/>
    <w:rsid w:val="002674D1"/>
    <w:rsid w:val="0027114C"/>
    <w:rsid w:val="002732FA"/>
    <w:rsid w:val="0027472B"/>
    <w:rsid w:val="00274D04"/>
    <w:rsid w:val="002754C6"/>
    <w:rsid w:val="00275C7B"/>
    <w:rsid w:val="00276443"/>
    <w:rsid w:val="0027667D"/>
    <w:rsid w:val="00276F68"/>
    <w:rsid w:val="002771F5"/>
    <w:rsid w:val="002800B5"/>
    <w:rsid w:val="00280518"/>
    <w:rsid w:val="00280FB5"/>
    <w:rsid w:val="0028192A"/>
    <w:rsid w:val="002835DA"/>
    <w:rsid w:val="00284659"/>
    <w:rsid w:val="002848DF"/>
    <w:rsid w:val="002849D7"/>
    <w:rsid w:val="00284FD1"/>
    <w:rsid w:val="00285038"/>
    <w:rsid w:val="002912B1"/>
    <w:rsid w:val="00292567"/>
    <w:rsid w:val="00292617"/>
    <w:rsid w:val="00292D73"/>
    <w:rsid w:val="00293894"/>
    <w:rsid w:val="002945DE"/>
    <w:rsid w:val="00294A45"/>
    <w:rsid w:val="0029563A"/>
    <w:rsid w:val="0029654E"/>
    <w:rsid w:val="00297A25"/>
    <w:rsid w:val="00297B82"/>
    <w:rsid w:val="002A0464"/>
    <w:rsid w:val="002A09DB"/>
    <w:rsid w:val="002A125A"/>
    <w:rsid w:val="002A13B1"/>
    <w:rsid w:val="002A3197"/>
    <w:rsid w:val="002A3A1D"/>
    <w:rsid w:val="002A3C0A"/>
    <w:rsid w:val="002A50B5"/>
    <w:rsid w:val="002A5E6C"/>
    <w:rsid w:val="002A5EF8"/>
    <w:rsid w:val="002A6BE2"/>
    <w:rsid w:val="002A7210"/>
    <w:rsid w:val="002A76A5"/>
    <w:rsid w:val="002B0FD7"/>
    <w:rsid w:val="002B110D"/>
    <w:rsid w:val="002B2370"/>
    <w:rsid w:val="002B2376"/>
    <w:rsid w:val="002B2F7A"/>
    <w:rsid w:val="002B4274"/>
    <w:rsid w:val="002B4D68"/>
    <w:rsid w:val="002B4F8E"/>
    <w:rsid w:val="002B5B3C"/>
    <w:rsid w:val="002B64BB"/>
    <w:rsid w:val="002B7320"/>
    <w:rsid w:val="002B732C"/>
    <w:rsid w:val="002B7B06"/>
    <w:rsid w:val="002C0CEE"/>
    <w:rsid w:val="002C1136"/>
    <w:rsid w:val="002C1FA1"/>
    <w:rsid w:val="002C3930"/>
    <w:rsid w:val="002C39A6"/>
    <w:rsid w:val="002C3C15"/>
    <w:rsid w:val="002C691E"/>
    <w:rsid w:val="002C76FE"/>
    <w:rsid w:val="002D054E"/>
    <w:rsid w:val="002D0FCD"/>
    <w:rsid w:val="002D1313"/>
    <w:rsid w:val="002D29CC"/>
    <w:rsid w:val="002D2F18"/>
    <w:rsid w:val="002D317F"/>
    <w:rsid w:val="002D34EA"/>
    <w:rsid w:val="002D51BA"/>
    <w:rsid w:val="002D6023"/>
    <w:rsid w:val="002D6665"/>
    <w:rsid w:val="002D6BCA"/>
    <w:rsid w:val="002D79B6"/>
    <w:rsid w:val="002E0094"/>
    <w:rsid w:val="002E198E"/>
    <w:rsid w:val="002E19FB"/>
    <w:rsid w:val="002E1E5C"/>
    <w:rsid w:val="002E2CF2"/>
    <w:rsid w:val="002E460B"/>
    <w:rsid w:val="002E4E37"/>
    <w:rsid w:val="002E517B"/>
    <w:rsid w:val="002E53BF"/>
    <w:rsid w:val="002E64E8"/>
    <w:rsid w:val="002E6DB3"/>
    <w:rsid w:val="002E7B90"/>
    <w:rsid w:val="002EA767"/>
    <w:rsid w:val="002F187B"/>
    <w:rsid w:val="002F28BE"/>
    <w:rsid w:val="002F3264"/>
    <w:rsid w:val="002F3E2A"/>
    <w:rsid w:val="002F3E83"/>
    <w:rsid w:val="002F42A4"/>
    <w:rsid w:val="002F5CD0"/>
    <w:rsid w:val="002F6245"/>
    <w:rsid w:val="002F6881"/>
    <w:rsid w:val="002F6A84"/>
    <w:rsid w:val="002F6FCC"/>
    <w:rsid w:val="002F7E00"/>
    <w:rsid w:val="003000F0"/>
    <w:rsid w:val="00300AB5"/>
    <w:rsid w:val="00302CB8"/>
    <w:rsid w:val="0030434A"/>
    <w:rsid w:val="00305518"/>
    <w:rsid w:val="00306157"/>
    <w:rsid w:val="0030729A"/>
    <w:rsid w:val="00307627"/>
    <w:rsid w:val="0030766B"/>
    <w:rsid w:val="003102F2"/>
    <w:rsid w:val="003118A3"/>
    <w:rsid w:val="00311A2A"/>
    <w:rsid w:val="00311DFE"/>
    <w:rsid w:val="003120C8"/>
    <w:rsid w:val="00313EA5"/>
    <w:rsid w:val="003147AD"/>
    <w:rsid w:val="00314F11"/>
    <w:rsid w:val="00315B35"/>
    <w:rsid w:val="0031658F"/>
    <w:rsid w:val="00321010"/>
    <w:rsid w:val="003210F9"/>
    <w:rsid w:val="0032201A"/>
    <w:rsid w:val="00322579"/>
    <w:rsid w:val="00322A9C"/>
    <w:rsid w:val="00323CDF"/>
    <w:rsid w:val="00323ECD"/>
    <w:rsid w:val="00326D14"/>
    <w:rsid w:val="00327AE6"/>
    <w:rsid w:val="00330C7D"/>
    <w:rsid w:val="0033256A"/>
    <w:rsid w:val="00332D6D"/>
    <w:rsid w:val="00333138"/>
    <w:rsid w:val="00333EF7"/>
    <w:rsid w:val="00334EBB"/>
    <w:rsid w:val="003352AB"/>
    <w:rsid w:val="00335C07"/>
    <w:rsid w:val="003364D6"/>
    <w:rsid w:val="00336EED"/>
    <w:rsid w:val="00337B5C"/>
    <w:rsid w:val="00337FE6"/>
    <w:rsid w:val="00341901"/>
    <w:rsid w:val="00341EA5"/>
    <w:rsid w:val="00341F69"/>
    <w:rsid w:val="00343DCA"/>
    <w:rsid w:val="0034439B"/>
    <w:rsid w:val="00344A86"/>
    <w:rsid w:val="00344BC2"/>
    <w:rsid w:val="00345469"/>
    <w:rsid w:val="00345B4C"/>
    <w:rsid w:val="0034761C"/>
    <w:rsid w:val="00347684"/>
    <w:rsid w:val="00347A8F"/>
    <w:rsid w:val="00347C6E"/>
    <w:rsid w:val="0035161B"/>
    <w:rsid w:val="00351B9D"/>
    <w:rsid w:val="00352EE8"/>
    <w:rsid w:val="00352EF5"/>
    <w:rsid w:val="00353379"/>
    <w:rsid w:val="0035425B"/>
    <w:rsid w:val="00354562"/>
    <w:rsid w:val="00354787"/>
    <w:rsid w:val="003554BB"/>
    <w:rsid w:val="003579DB"/>
    <w:rsid w:val="00357C84"/>
    <w:rsid w:val="003606B7"/>
    <w:rsid w:val="003614D2"/>
    <w:rsid w:val="0036218B"/>
    <w:rsid w:val="00362BCB"/>
    <w:rsid w:val="00364668"/>
    <w:rsid w:val="00366477"/>
    <w:rsid w:val="00366C12"/>
    <w:rsid w:val="00367427"/>
    <w:rsid w:val="00370A97"/>
    <w:rsid w:val="00370D35"/>
    <w:rsid w:val="00372F04"/>
    <w:rsid w:val="00373579"/>
    <w:rsid w:val="00373C7F"/>
    <w:rsid w:val="0037640E"/>
    <w:rsid w:val="00376800"/>
    <w:rsid w:val="00376A66"/>
    <w:rsid w:val="003770AC"/>
    <w:rsid w:val="0037771C"/>
    <w:rsid w:val="00377B16"/>
    <w:rsid w:val="003806C2"/>
    <w:rsid w:val="00380CFE"/>
    <w:rsid w:val="00381A86"/>
    <w:rsid w:val="00381D71"/>
    <w:rsid w:val="003824AD"/>
    <w:rsid w:val="003828FF"/>
    <w:rsid w:val="00383764"/>
    <w:rsid w:val="00384B51"/>
    <w:rsid w:val="003861F4"/>
    <w:rsid w:val="00386CF4"/>
    <w:rsid w:val="00387B5B"/>
    <w:rsid w:val="003900ED"/>
    <w:rsid w:val="003916F7"/>
    <w:rsid w:val="00391DA9"/>
    <w:rsid w:val="00391FCF"/>
    <w:rsid w:val="00391FEB"/>
    <w:rsid w:val="003922A0"/>
    <w:rsid w:val="00392D7E"/>
    <w:rsid w:val="00394892"/>
    <w:rsid w:val="003957A2"/>
    <w:rsid w:val="00396209"/>
    <w:rsid w:val="003A1688"/>
    <w:rsid w:val="003A23D6"/>
    <w:rsid w:val="003A24B1"/>
    <w:rsid w:val="003A35BB"/>
    <w:rsid w:val="003A3721"/>
    <w:rsid w:val="003A4C27"/>
    <w:rsid w:val="003A6B2E"/>
    <w:rsid w:val="003A730F"/>
    <w:rsid w:val="003A9495"/>
    <w:rsid w:val="003B2B44"/>
    <w:rsid w:val="003B2BFA"/>
    <w:rsid w:val="003B3164"/>
    <w:rsid w:val="003B3A71"/>
    <w:rsid w:val="003B47A0"/>
    <w:rsid w:val="003B5A88"/>
    <w:rsid w:val="003B61AB"/>
    <w:rsid w:val="003B6C08"/>
    <w:rsid w:val="003C0E12"/>
    <w:rsid w:val="003C2054"/>
    <w:rsid w:val="003C2D9E"/>
    <w:rsid w:val="003C4F72"/>
    <w:rsid w:val="003C5371"/>
    <w:rsid w:val="003C5A8E"/>
    <w:rsid w:val="003C5B87"/>
    <w:rsid w:val="003C7AEB"/>
    <w:rsid w:val="003C7BC7"/>
    <w:rsid w:val="003D176E"/>
    <w:rsid w:val="003D1877"/>
    <w:rsid w:val="003D1A6D"/>
    <w:rsid w:val="003D1CFA"/>
    <w:rsid w:val="003D2498"/>
    <w:rsid w:val="003D29A8"/>
    <w:rsid w:val="003D300E"/>
    <w:rsid w:val="003D3463"/>
    <w:rsid w:val="003D3680"/>
    <w:rsid w:val="003D41E7"/>
    <w:rsid w:val="003D42BA"/>
    <w:rsid w:val="003D45B8"/>
    <w:rsid w:val="003D78AB"/>
    <w:rsid w:val="003E0906"/>
    <w:rsid w:val="003E0D5B"/>
    <w:rsid w:val="003E0F9F"/>
    <w:rsid w:val="003E15ED"/>
    <w:rsid w:val="003E237A"/>
    <w:rsid w:val="003E250F"/>
    <w:rsid w:val="003E260D"/>
    <w:rsid w:val="003E2BE5"/>
    <w:rsid w:val="003E3BF6"/>
    <w:rsid w:val="003E4CC8"/>
    <w:rsid w:val="003E526A"/>
    <w:rsid w:val="003E7574"/>
    <w:rsid w:val="003E76E3"/>
    <w:rsid w:val="003F01C0"/>
    <w:rsid w:val="003F168F"/>
    <w:rsid w:val="003F1A85"/>
    <w:rsid w:val="003F1D2E"/>
    <w:rsid w:val="003F2D5A"/>
    <w:rsid w:val="003F2E98"/>
    <w:rsid w:val="003F3843"/>
    <w:rsid w:val="003F4099"/>
    <w:rsid w:val="003F6783"/>
    <w:rsid w:val="003F6C23"/>
    <w:rsid w:val="003F6FA2"/>
    <w:rsid w:val="004003DE"/>
    <w:rsid w:val="00400948"/>
    <w:rsid w:val="004011B5"/>
    <w:rsid w:val="00401298"/>
    <w:rsid w:val="00402161"/>
    <w:rsid w:val="00402908"/>
    <w:rsid w:val="00402B4A"/>
    <w:rsid w:val="00402BE3"/>
    <w:rsid w:val="0040307F"/>
    <w:rsid w:val="0040340F"/>
    <w:rsid w:val="00405714"/>
    <w:rsid w:val="00405996"/>
    <w:rsid w:val="00405E34"/>
    <w:rsid w:val="00406B68"/>
    <w:rsid w:val="004102FD"/>
    <w:rsid w:val="00410685"/>
    <w:rsid w:val="0041259D"/>
    <w:rsid w:val="00413F0A"/>
    <w:rsid w:val="004145F5"/>
    <w:rsid w:val="00414690"/>
    <w:rsid w:val="004146AD"/>
    <w:rsid w:val="004148C5"/>
    <w:rsid w:val="0041493F"/>
    <w:rsid w:val="00415205"/>
    <w:rsid w:val="00415336"/>
    <w:rsid w:val="00415CA2"/>
    <w:rsid w:val="00416067"/>
    <w:rsid w:val="004174EE"/>
    <w:rsid w:val="00420A58"/>
    <w:rsid w:val="00420ADA"/>
    <w:rsid w:val="00420EAD"/>
    <w:rsid w:val="00421AA2"/>
    <w:rsid w:val="00424008"/>
    <w:rsid w:val="00424C45"/>
    <w:rsid w:val="00425625"/>
    <w:rsid w:val="004276CD"/>
    <w:rsid w:val="00427904"/>
    <w:rsid w:val="00432552"/>
    <w:rsid w:val="0043281F"/>
    <w:rsid w:val="00433F58"/>
    <w:rsid w:val="00435258"/>
    <w:rsid w:val="00436354"/>
    <w:rsid w:val="00437F58"/>
    <w:rsid w:val="00440D24"/>
    <w:rsid w:val="00441DD9"/>
    <w:rsid w:val="0044430C"/>
    <w:rsid w:val="004443D8"/>
    <w:rsid w:val="0044769D"/>
    <w:rsid w:val="00447D38"/>
    <w:rsid w:val="00450676"/>
    <w:rsid w:val="004509EF"/>
    <w:rsid w:val="00451626"/>
    <w:rsid w:val="00452631"/>
    <w:rsid w:val="0045320A"/>
    <w:rsid w:val="00454951"/>
    <w:rsid w:val="00455445"/>
    <w:rsid w:val="004557DF"/>
    <w:rsid w:val="0045622E"/>
    <w:rsid w:val="00456325"/>
    <w:rsid w:val="00457085"/>
    <w:rsid w:val="0045731F"/>
    <w:rsid w:val="004608B5"/>
    <w:rsid w:val="00460F65"/>
    <w:rsid w:val="00461C51"/>
    <w:rsid w:val="00461E48"/>
    <w:rsid w:val="00463B1D"/>
    <w:rsid w:val="00464616"/>
    <w:rsid w:val="00464BF8"/>
    <w:rsid w:val="00464C7C"/>
    <w:rsid w:val="004658A7"/>
    <w:rsid w:val="00466061"/>
    <w:rsid w:val="004664FE"/>
    <w:rsid w:val="00467C45"/>
    <w:rsid w:val="0047040C"/>
    <w:rsid w:val="0047043F"/>
    <w:rsid w:val="00472390"/>
    <w:rsid w:val="00472ADE"/>
    <w:rsid w:val="00472C8A"/>
    <w:rsid w:val="0047311F"/>
    <w:rsid w:val="004764DA"/>
    <w:rsid w:val="00480E45"/>
    <w:rsid w:val="00481F96"/>
    <w:rsid w:val="004822FE"/>
    <w:rsid w:val="004828DD"/>
    <w:rsid w:val="00482999"/>
    <w:rsid w:val="00483C1C"/>
    <w:rsid w:val="00483FF6"/>
    <w:rsid w:val="00485EF5"/>
    <w:rsid w:val="0048649F"/>
    <w:rsid w:val="0048668E"/>
    <w:rsid w:val="0048683B"/>
    <w:rsid w:val="0048710E"/>
    <w:rsid w:val="0048739D"/>
    <w:rsid w:val="00487E68"/>
    <w:rsid w:val="00490F25"/>
    <w:rsid w:val="00491EDD"/>
    <w:rsid w:val="00491F8E"/>
    <w:rsid w:val="00491FBE"/>
    <w:rsid w:val="00492B8C"/>
    <w:rsid w:val="00492DE9"/>
    <w:rsid w:val="00494344"/>
    <w:rsid w:val="004951F8"/>
    <w:rsid w:val="0049602B"/>
    <w:rsid w:val="00496443"/>
    <w:rsid w:val="00496C74"/>
    <w:rsid w:val="004970F1"/>
    <w:rsid w:val="00497AB6"/>
    <w:rsid w:val="004A03DE"/>
    <w:rsid w:val="004A238D"/>
    <w:rsid w:val="004A253C"/>
    <w:rsid w:val="004A402C"/>
    <w:rsid w:val="004A44DC"/>
    <w:rsid w:val="004A48B0"/>
    <w:rsid w:val="004A4E04"/>
    <w:rsid w:val="004A52AD"/>
    <w:rsid w:val="004A5808"/>
    <w:rsid w:val="004A64E9"/>
    <w:rsid w:val="004A7D46"/>
    <w:rsid w:val="004B0EC4"/>
    <w:rsid w:val="004B31D0"/>
    <w:rsid w:val="004B6109"/>
    <w:rsid w:val="004B77A0"/>
    <w:rsid w:val="004C0FA1"/>
    <w:rsid w:val="004C1B88"/>
    <w:rsid w:val="004C245C"/>
    <w:rsid w:val="004C3AE0"/>
    <w:rsid w:val="004C3F26"/>
    <w:rsid w:val="004C4ADB"/>
    <w:rsid w:val="004C53F7"/>
    <w:rsid w:val="004C5411"/>
    <w:rsid w:val="004C55C2"/>
    <w:rsid w:val="004C5D48"/>
    <w:rsid w:val="004C6613"/>
    <w:rsid w:val="004C6BA6"/>
    <w:rsid w:val="004C6F6B"/>
    <w:rsid w:val="004D01A5"/>
    <w:rsid w:val="004D0614"/>
    <w:rsid w:val="004D0A01"/>
    <w:rsid w:val="004D1E5B"/>
    <w:rsid w:val="004D26DF"/>
    <w:rsid w:val="004D2E16"/>
    <w:rsid w:val="004D39FF"/>
    <w:rsid w:val="004D4572"/>
    <w:rsid w:val="004D47DB"/>
    <w:rsid w:val="004E040C"/>
    <w:rsid w:val="004E40A2"/>
    <w:rsid w:val="004E4B28"/>
    <w:rsid w:val="004E4F7D"/>
    <w:rsid w:val="004E51A9"/>
    <w:rsid w:val="004E73D8"/>
    <w:rsid w:val="004F1477"/>
    <w:rsid w:val="004F24E8"/>
    <w:rsid w:val="004F49FA"/>
    <w:rsid w:val="004F4C39"/>
    <w:rsid w:val="004F4EF6"/>
    <w:rsid w:val="004F53E0"/>
    <w:rsid w:val="004F5900"/>
    <w:rsid w:val="004F61F7"/>
    <w:rsid w:val="004F6B06"/>
    <w:rsid w:val="004F6F1A"/>
    <w:rsid w:val="004F6F50"/>
    <w:rsid w:val="004F6FC4"/>
    <w:rsid w:val="004F70B5"/>
    <w:rsid w:val="004F784C"/>
    <w:rsid w:val="00500342"/>
    <w:rsid w:val="0050069A"/>
    <w:rsid w:val="00500E5E"/>
    <w:rsid w:val="00501D9B"/>
    <w:rsid w:val="005024CD"/>
    <w:rsid w:val="00502B32"/>
    <w:rsid w:val="005038F6"/>
    <w:rsid w:val="00505856"/>
    <w:rsid w:val="00505D33"/>
    <w:rsid w:val="005062A0"/>
    <w:rsid w:val="00506DBC"/>
    <w:rsid w:val="00507645"/>
    <w:rsid w:val="0051039F"/>
    <w:rsid w:val="005104F4"/>
    <w:rsid w:val="00511D43"/>
    <w:rsid w:val="00512117"/>
    <w:rsid w:val="00514881"/>
    <w:rsid w:val="00516A34"/>
    <w:rsid w:val="005171EF"/>
    <w:rsid w:val="005205B1"/>
    <w:rsid w:val="005208F3"/>
    <w:rsid w:val="00521C88"/>
    <w:rsid w:val="005224EA"/>
    <w:rsid w:val="005228A3"/>
    <w:rsid w:val="00522CC7"/>
    <w:rsid w:val="0052443F"/>
    <w:rsid w:val="0052462C"/>
    <w:rsid w:val="0052575D"/>
    <w:rsid w:val="0052604C"/>
    <w:rsid w:val="00526A7C"/>
    <w:rsid w:val="00527216"/>
    <w:rsid w:val="005278E4"/>
    <w:rsid w:val="00530FFD"/>
    <w:rsid w:val="0053116D"/>
    <w:rsid w:val="00531C51"/>
    <w:rsid w:val="00531CA5"/>
    <w:rsid w:val="00533237"/>
    <w:rsid w:val="00535F0E"/>
    <w:rsid w:val="00536C7F"/>
    <w:rsid w:val="00540284"/>
    <w:rsid w:val="00540F5B"/>
    <w:rsid w:val="00541761"/>
    <w:rsid w:val="00541EEB"/>
    <w:rsid w:val="005422B5"/>
    <w:rsid w:val="00542DEE"/>
    <w:rsid w:val="0054453D"/>
    <w:rsid w:val="00544853"/>
    <w:rsid w:val="00544C64"/>
    <w:rsid w:val="00544EB2"/>
    <w:rsid w:val="0054586A"/>
    <w:rsid w:val="005475B8"/>
    <w:rsid w:val="00547EA6"/>
    <w:rsid w:val="00552929"/>
    <w:rsid w:val="00552E68"/>
    <w:rsid w:val="005544AA"/>
    <w:rsid w:val="00554C94"/>
    <w:rsid w:val="00555BA3"/>
    <w:rsid w:val="00557657"/>
    <w:rsid w:val="00557AE2"/>
    <w:rsid w:val="00557D9F"/>
    <w:rsid w:val="00557E61"/>
    <w:rsid w:val="0056056C"/>
    <w:rsid w:val="005625FC"/>
    <w:rsid w:val="00562E0F"/>
    <w:rsid w:val="00563006"/>
    <w:rsid w:val="005632D4"/>
    <w:rsid w:val="0056422B"/>
    <w:rsid w:val="00564B73"/>
    <w:rsid w:val="0056523C"/>
    <w:rsid w:val="005672AB"/>
    <w:rsid w:val="0057065B"/>
    <w:rsid w:val="00571124"/>
    <w:rsid w:val="00572010"/>
    <w:rsid w:val="005730CF"/>
    <w:rsid w:val="00573EAF"/>
    <w:rsid w:val="00573F16"/>
    <w:rsid w:val="00574403"/>
    <w:rsid w:val="00574DCD"/>
    <w:rsid w:val="00574EC3"/>
    <w:rsid w:val="00575530"/>
    <w:rsid w:val="00576035"/>
    <w:rsid w:val="0057696A"/>
    <w:rsid w:val="005773C2"/>
    <w:rsid w:val="005774D9"/>
    <w:rsid w:val="00577636"/>
    <w:rsid w:val="005776DF"/>
    <w:rsid w:val="00581272"/>
    <w:rsid w:val="005820B5"/>
    <w:rsid w:val="00583380"/>
    <w:rsid w:val="00583948"/>
    <w:rsid w:val="00584173"/>
    <w:rsid w:val="005843A8"/>
    <w:rsid w:val="00584F25"/>
    <w:rsid w:val="0058563F"/>
    <w:rsid w:val="00587173"/>
    <w:rsid w:val="0058725E"/>
    <w:rsid w:val="00587552"/>
    <w:rsid w:val="005875C3"/>
    <w:rsid w:val="00590ED2"/>
    <w:rsid w:val="0059117B"/>
    <w:rsid w:val="0059122D"/>
    <w:rsid w:val="00591333"/>
    <w:rsid w:val="00592076"/>
    <w:rsid w:val="00592D83"/>
    <w:rsid w:val="00592F47"/>
    <w:rsid w:val="00594C16"/>
    <w:rsid w:val="00594D52"/>
    <w:rsid w:val="005953EE"/>
    <w:rsid w:val="0059600F"/>
    <w:rsid w:val="005972E1"/>
    <w:rsid w:val="00597EA7"/>
    <w:rsid w:val="005A10D3"/>
    <w:rsid w:val="005A1426"/>
    <w:rsid w:val="005A2DC7"/>
    <w:rsid w:val="005A3765"/>
    <w:rsid w:val="005A433E"/>
    <w:rsid w:val="005A434C"/>
    <w:rsid w:val="005A463F"/>
    <w:rsid w:val="005A4C21"/>
    <w:rsid w:val="005A66D3"/>
    <w:rsid w:val="005A673B"/>
    <w:rsid w:val="005B1B6E"/>
    <w:rsid w:val="005B1D08"/>
    <w:rsid w:val="005B1DC6"/>
    <w:rsid w:val="005B2723"/>
    <w:rsid w:val="005B2AF2"/>
    <w:rsid w:val="005B2CCE"/>
    <w:rsid w:val="005B4598"/>
    <w:rsid w:val="005B4FC0"/>
    <w:rsid w:val="005B72A6"/>
    <w:rsid w:val="005B7A0E"/>
    <w:rsid w:val="005B7CBD"/>
    <w:rsid w:val="005C0FEC"/>
    <w:rsid w:val="005C12AB"/>
    <w:rsid w:val="005C1944"/>
    <w:rsid w:val="005C2DAA"/>
    <w:rsid w:val="005C43CB"/>
    <w:rsid w:val="005C4E91"/>
    <w:rsid w:val="005C6206"/>
    <w:rsid w:val="005C6609"/>
    <w:rsid w:val="005C6936"/>
    <w:rsid w:val="005D0338"/>
    <w:rsid w:val="005D04F3"/>
    <w:rsid w:val="005D1D25"/>
    <w:rsid w:val="005D2EC6"/>
    <w:rsid w:val="005D364A"/>
    <w:rsid w:val="005D367F"/>
    <w:rsid w:val="005D3F38"/>
    <w:rsid w:val="005D418D"/>
    <w:rsid w:val="005D45DF"/>
    <w:rsid w:val="005D584E"/>
    <w:rsid w:val="005D5C55"/>
    <w:rsid w:val="005D69C0"/>
    <w:rsid w:val="005D6A87"/>
    <w:rsid w:val="005D73D0"/>
    <w:rsid w:val="005E020F"/>
    <w:rsid w:val="005E08F2"/>
    <w:rsid w:val="005E1B25"/>
    <w:rsid w:val="005E26E7"/>
    <w:rsid w:val="005E3A8C"/>
    <w:rsid w:val="005E5086"/>
    <w:rsid w:val="005E64D3"/>
    <w:rsid w:val="005E76FC"/>
    <w:rsid w:val="005F0700"/>
    <w:rsid w:val="005F120E"/>
    <w:rsid w:val="005F2C22"/>
    <w:rsid w:val="005F2EAB"/>
    <w:rsid w:val="005F3246"/>
    <w:rsid w:val="005F3B59"/>
    <w:rsid w:val="005F3DEA"/>
    <w:rsid w:val="005F4768"/>
    <w:rsid w:val="005F4CDC"/>
    <w:rsid w:val="005F59AD"/>
    <w:rsid w:val="005F5A3E"/>
    <w:rsid w:val="005F5B88"/>
    <w:rsid w:val="005F7DA8"/>
    <w:rsid w:val="00600131"/>
    <w:rsid w:val="00600DD9"/>
    <w:rsid w:val="0060135D"/>
    <w:rsid w:val="00601DBB"/>
    <w:rsid w:val="00602E88"/>
    <w:rsid w:val="00605116"/>
    <w:rsid w:val="006058D4"/>
    <w:rsid w:val="00605910"/>
    <w:rsid w:val="00606CB9"/>
    <w:rsid w:val="00606D94"/>
    <w:rsid w:val="00610232"/>
    <w:rsid w:val="00610245"/>
    <w:rsid w:val="00610880"/>
    <w:rsid w:val="00614284"/>
    <w:rsid w:val="00615814"/>
    <w:rsid w:val="00616325"/>
    <w:rsid w:val="006163EB"/>
    <w:rsid w:val="00616974"/>
    <w:rsid w:val="00616C48"/>
    <w:rsid w:val="00617580"/>
    <w:rsid w:val="00617662"/>
    <w:rsid w:val="00617D18"/>
    <w:rsid w:val="00622B84"/>
    <w:rsid w:val="00622D04"/>
    <w:rsid w:val="00623F8D"/>
    <w:rsid w:val="006260EC"/>
    <w:rsid w:val="00627902"/>
    <w:rsid w:val="0063361F"/>
    <w:rsid w:val="00633B21"/>
    <w:rsid w:val="006345CF"/>
    <w:rsid w:val="006351C1"/>
    <w:rsid w:val="00635668"/>
    <w:rsid w:val="00635787"/>
    <w:rsid w:val="00636BCC"/>
    <w:rsid w:val="00636D54"/>
    <w:rsid w:val="00637ABA"/>
    <w:rsid w:val="00640926"/>
    <w:rsid w:val="00642B25"/>
    <w:rsid w:val="00643ED1"/>
    <w:rsid w:val="00644005"/>
    <w:rsid w:val="006446EA"/>
    <w:rsid w:val="00645563"/>
    <w:rsid w:val="0064673C"/>
    <w:rsid w:val="00647022"/>
    <w:rsid w:val="00647FCA"/>
    <w:rsid w:val="00650F16"/>
    <w:rsid w:val="00651130"/>
    <w:rsid w:val="006536E9"/>
    <w:rsid w:val="00653FC2"/>
    <w:rsid w:val="006549D6"/>
    <w:rsid w:val="006563C5"/>
    <w:rsid w:val="00656880"/>
    <w:rsid w:val="00660DF9"/>
    <w:rsid w:val="00661436"/>
    <w:rsid w:val="00662048"/>
    <w:rsid w:val="0066399B"/>
    <w:rsid w:val="006658B0"/>
    <w:rsid w:val="0066610B"/>
    <w:rsid w:val="00666CE3"/>
    <w:rsid w:val="00670203"/>
    <w:rsid w:val="006708CC"/>
    <w:rsid w:val="00670BB0"/>
    <w:rsid w:val="00676963"/>
    <w:rsid w:val="0067703B"/>
    <w:rsid w:val="00677B3D"/>
    <w:rsid w:val="00682102"/>
    <w:rsid w:val="00683BC1"/>
    <w:rsid w:val="00683D05"/>
    <w:rsid w:val="006840DB"/>
    <w:rsid w:val="006844C9"/>
    <w:rsid w:val="006845B2"/>
    <w:rsid w:val="00685529"/>
    <w:rsid w:val="006868E4"/>
    <w:rsid w:val="00686F08"/>
    <w:rsid w:val="00687364"/>
    <w:rsid w:val="00690300"/>
    <w:rsid w:val="00690498"/>
    <w:rsid w:val="006905D7"/>
    <w:rsid w:val="00690671"/>
    <w:rsid w:val="00690814"/>
    <w:rsid w:val="00691E54"/>
    <w:rsid w:val="00693771"/>
    <w:rsid w:val="006937BB"/>
    <w:rsid w:val="00693EB1"/>
    <w:rsid w:val="006946CF"/>
    <w:rsid w:val="00696384"/>
    <w:rsid w:val="0069646F"/>
    <w:rsid w:val="00697275"/>
    <w:rsid w:val="006A0336"/>
    <w:rsid w:val="006A0A18"/>
    <w:rsid w:val="006A1881"/>
    <w:rsid w:val="006A2316"/>
    <w:rsid w:val="006A35BF"/>
    <w:rsid w:val="006A3A70"/>
    <w:rsid w:val="006A4602"/>
    <w:rsid w:val="006A4B40"/>
    <w:rsid w:val="006A654D"/>
    <w:rsid w:val="006A6CA5"/>
    <w:rsid w:val="006A704C"/>
    <w:rsid w:val="006A7325"/>
    <w:rsid w:val="006A792C"/>
    <w:rsid w:val="006B0340"/>
    <w:rsid w:val="006B0FB7"/>
    <w:rsid w:val="006B2478"/>
    <w:rsid w:val="006B25F6"/>
    <w:rsid w:val="006B28BC"/>
    <w:rsid w:val="006B37FC"/>
    <w:rsid w:val="006B583F"/>
    <w:rsid w:val="006B63C4"/>
    <w:rsid w:val="006B69F8"/>
    <w:rsid w:val="006B76AE"/>
    <w:rsid w:val="006B7A8A"/>
    <w:rsid w:val="006C059F"/>
    <w:rsid w:val="006C2707"/>
    <w:rsid w:val="006C3DCD"/>
    <w:rsid w:val="006C4201"/>
    <w:rsid w:val="006C5CCA"/>
    <w:rsid w:val="006C5F50"/>
    <w:rsid w:val="006C6157"/>
    <w:rsid w:val="006C69AE"/>
    <w:rsid w:val="006C6F9E"/>
    <w:rsid w:val="006D0456"/>
    <w:rsid w:val="006D10F5"/>
    <w:rsid w:val="006D1368"/>
    <w:rsid w:val="006D1640"/>
    <w:rsid w:val="006D2EB5"/>
    <w:rsid w:val="006D3A56"/>
    <w:rsid w:val="006D51A1"/>
    <w:rsid w:val="006D5A7C"/>
    <w:rsid w:val="006D5BC8"/>
    <w:rsid w:val="006E1285"/>
    <w:rsid w:val="006E4DAD"/>
    <w:rsid w:val="006E53B8"/>
    <w:rsid w:val="006E5F34"/>
    <w:rsid w:val="006E6723"/>
    <w:rsid w:val="006E6CFB"/>
    <w:rsid w:val="006E70BE"/>
    <w:rsid w:val="006F05B0"/>
    <w:rsid w:val="006F0B65"/>
    <w:rsid w:val="006F29AD"/>
    <w:rsid w:val="006F30D2"/>
    <w:rsid w:val="006F35B2"/>
    <w:rsid w:val="006F3D3A"/>
    <w:rsid w:val="006F4470"/>
    <w:rsid w:val="006F4BEE"/>
    <w:rsid w:val="006F5084"/>
    <w:rsid w:val="006F5355"/>
    <w:rsid w:val="006F5991"/>
    <w:rsid w:val="006F618D"/>
    <w:rsid w:val="00700B2D"/>
    <w:rsid w:val="007017CA"/>
    <w:rsid w:val="00701F7D"/>
    <w:rsid w:val="00703D42"/>
    <w:rsid w:val="0070457F"/>
    <w:rsid w:val="00704E58"/>
    <w:rsid w:val="0070606C"/>
    <w:rsid w:val="0070685B"/>
    <w:rsid w:val="00707EF1"/>
    <w:rsid w:val="007104F6"/>
    <w:rsid w:val="0071111B"/>
    <w:rsid w:val="007113F5"/>
    <w:rsid w:val="007119F8"/>
    <w:rsid w:val="0071218C"/>
    <w:rsid w:val="00712994"/>
    <w:rsid w:val="00712A43"/>
    <w:rsid w:val="00712BB6"/>
    <w:rsid w:val="00713233"/>
    <w:rsid w:val="0071388D"/>
    <w:rsid w:val="0071398F"/>
    <w:rsid w:val="007145F2"/>
    <w:rsid w:val="007157AA"/>
    <w:rsid w:val="00715DDD"/>
    <w:rsid w:val="00716C8E"/>
    <w:rsid w:val="00717589"/>
    <w:rsid w:val="00717A5B"/>
    <w:rsid w:val="00717C41"/>
    <w:rsid w:val="00720EEF"/>
    <w:rsid w:val="00721880"/>
    <w:rsid w:val="007220D7"/>
    <w:rsid w:val="00722571"/>
    <w:rsid w:val="00722756"/>
    <w:rsid w:val="00722808"/>
    <w:rsid w:val="00723352"/>
    <w:rsid w:val="00726778"/>
    <w:rsid w:val="00726FEB"/>
    <w:rsid w:val="007273C9"/>
    <w:rsid w:val="00727546"/>
    <w:rsid w:val="00727E6F"/>
    <w:rsid w:val="007303EB"/>
    <w:rsid w:val="00730A12"/>
    <w:rsid w:val="0073426F"/>
    <w:rsid w:val="00734500"/>
    <w:rsid w:val="0073479B"/>
    <w:rsid w:val="00735405"/>
    <w:rsid w:val="00736A35"/>
    <w:rsid w:val="0073779F"/>
    <w:rsid w:val="00737AA2"/>
    <w:rsid w:val="00737B1D"/>
    <w:rsid w:val="007406D3"/>
    <w:rsid w:val="00740D62"/>
    <w:rsid w:val="00741390"/>
    <w:rsid w:val="00741BDC"/>
    <w:rsid w:val="00742841"/>
    <w:rsid w:val="00742B3B"/>
    <w:rsid w:val="00742E6C"/>
    <w:rsid w:val="00744D0D"/>
    <w:rsid w:val="00745127"/>
    <w:rsid w:val="007454EB"/>
    <w:rsid w:val="0074647B"/>
    <w:rsid w:val="0074685D"/>
    <w:rsid w:val="00747472"/>
    <w:rsid w:val="0074F3B0"/>
    <w:rsid w:val="00751211"/>
    <w:rsid w:val="00751469"/>
    <w:rsid w:val="0075218D"/>
    <w:rsid w:val="00752AB1"/>
    <w:rsid w:val="00752BBD"/>
    <w:rsid w:val="007562C3"/>
    <w:rsid w:val="00756FCB"/>
    <w:rsid w:val="00757306"/>
    <w:rsid w:val="007574B8"/>
    <w:rsid w:val="0075768C"/>
    <w:rsid w:val="00760A3B"/>
    <w:rsid w:val="00760E79"/>
    <w:rsid w:val="00762396"/>
    <w:rsid w:val="00762A93"/>
    <w:rsid w:val="00762EEC"/>
    <w:rsid w:val="007631FA"/>
    <w:rsid w:val="007635DC"/>
    <w:rsid w:val="007641DA"/>
    <w:rsid w:val="00764FDF"/>
    <w:rsid w:val="0077021C"/>
    <w:rsid w:val="0077054E"/>
    <w:rsid w:val="00770558"/>
    <w:rsid w:val="00770FF5"/>
    <w:rsid w:val="007712C6"/>
    <w:rsid w:val="007723F5"/>
    <w:rsid w:val="00772D69"/>
    <w:rsid w:val="00773FC3"/>
    <w:rsid w:val="00774DC4"/>
    <w:rsid w:val="007751F4"/>
    <w:rsid w:val="007770B4"/>
    <w:rsid w:val="0077771B"/>
    <w:rsid w:val="007825B1"/>
    <w:rsid w:val="00782C2D"/>
    <w:rsid w:val="007844C0"/>
    <w:rsid w:val="007864F9"/>
    <w:rsid w:val="00787057"/>
    <w:rsid w:val="0079042A"/>
    <w:rsid w:val="00792A01"/>
    <w:rsid w:val="0079359E"/>
    <w:rsid w:val="00793685"/>
    <w:rsid w:val="00794721"/>
    <w:rsid w:val="00794E22"/>
    <w:rsid w:val="007962E0"/>
    <w:rsid w:val="00796615"/>
    <w:rsid w:val="007978A6"/>
    <w:rsid w:val="007A24B8"/>
    <w:rsid w:val="007A55CB"/>
    <w:rsid w:val="007A56AD"/>
    <w:rsid w:val="007A5978"/>
    <w:rsid w:val="007A6A9A"/>
    <w:rsid w:val="007A7A53"/>
    <w:rsid w:val="007B067D"/>
    <w:rsid w:val="007B0ADF"/>
    <w:rsid w:val="007B156B"/>
    <w:rsid w:val="007B2C5D"/>
    <w:rsid w:val="007B3458"/>
    <w:rsid w:val="007B4576"/>
    <w:rsid w:val="007B46BF"/>
    <w:rsid w:val="007C1384"/>
    <w:rsid w:val="007C1C69"/>
    <w:rsid w:val="007C3D36"/>
    <w:rsid w:val="007C3E54"/>
    <w:rsid w:val="007C42CA"/>
    <w:rsid w:val="007C43A1"/>
    <w:rsid w:val="007C54DD"/>
    <w:rsid w:val="007C5641"/>
    <w:rsid w:val="007C588C"/>
    <w:rsid w:val="007C6858"/>
    <w:rsid w:val="007C71B4"/>
    <w:rsid w:val="007C7B1A"/>
    <w:rsid w:val="007D009D"/>
    <w:rsid w:val="007D0B14"/>
    <w:rsid w:val="007D159E"/>
    <w:rsid w:val="007D27EA"/>
    <w:rsid w:val="007D362A"/>
    <w:rsid w:val="007D421C"/>
    <w:rsid w:val="007D483D"/>
    <w:rsid w:val="007D570A"/>
    <w:rsid w:val="007D5AC9"/>
    <w:rsid w:val="007D5CF6"/>
    <w:rsid w:val="007D5DC9"/>
    <w:rsid w:val="007D63C3"/>
    <w:rsid w:val="007D6DFD"/>
    <w:rsid w:val="007D6FC1"/>
    <w:rsid w:val="007D737E"/>
    <w:rsid w:val="007D7E3A"/>
    <w:rsid w:val="007D7F2E"/>
    <w:rsid w:val="007E0F91"/>
    <w:rsid w:val="007E14DC"/>
    <w:rsid w:val="007E255E"/>
    <w:rsid w:val="007E25D7"/>
    <w:rsid w:val="007E4441"/>
    <w:rsid w:val="007E4548"/>
    <w:rsid w:val="007E4F33"/>
    <w:rsid w:val="007E6BD4"/>
    <w:rsid w:val="007E6C61"/>
    <w:rsid w:val="007E7237"/>
    <w:rsid w:val="007E73B7"/>
    <w:rsid w:val="007F0271"/>
    <w:rsid w:val="007F0578"/>
    <w:rsid w:val="007F2987"/>
    <w:rsid w:val="007F2B0A"/>
    <w:rsid w:val="007F2E3F"/>
    <w:rsid w:val="007F3CB2"/>
    <w:rsid w:val="007F4E69"/>
    <w:rsid w:val="007F619C"/>
    <w:rsid w:val="007F6962"/>
    <w:rsid w:val="007F7369"/>
    <w:rsid w:val="007F7C4C"/>
    <w:rsid w:val="007F7E91"/>
    <w:rsid w:val="0080012C"/>
    <w:rsid w:val="008001C6"/>
    <w:rsid w:val="0080086E"/>
    <w:rsid w:val="008017D3"/>
    <w:rsid w:val="00801CE3"/>
    <w:rsid w:val="00801ED9"/>
    <w:rsid w:val="008025E1"/>
    <w:rsid w:val="0080267A"/>
    <w:rsid w:val="00802C71"/>
    <w:rsid w:val="00803155"/>
    <w:rsid w:val="008032B4"/>
    <w:rsid w:val="00803470"/>
    <w:rsid w:val="008034A6"/>
    <w:rsid w:val="00803BF9"/>
    <w:rsid w:val="00804A98"/>
    <w:rsid w:val="00806125"/>
    <w:rsid w:val="00806FA3"/>
    <w:rsid w:val="00807CAF"/>
    <w:rsid w:val="008101EC"/>
    <w:rsid w:val="00810286"/>
    <w:rsid w:val="008107DC"/>
    <w:rsid w:val="00811DD0"/>
    <w:rsid w:val="00812640"/>
    <w:rsid w:val="0081521E"/>
    <w:rsid w:val="008155D5"/>
    <w:rsid w:val="00815983"/>
    <w:rsid w:val="00815D52"/>
    <w:rsid w:val="008163C3"/>
    <w:rsid w:val="008163E0"/>
    <w:rsid w:val="00816BF3"/>
    <w:rsid w:val="0081797C"/>
    <w:rsid w:val="00823486"/>
    <w:rsid w:val="008238BC"/>
    <w:rsid w:val="00825613"/>
    <w:rsid w:val="0082599E"/>
    <w:rsid w:val="00827D6E"/>
    <w:rsid w:val="008305FB"/>
    <w:rsid w:val="00830F38"/>
    <w:rsid w:val="00831968"/>
    <w:rsid w:val="00831B98"/>
    <w:rsid w:val="00832511"/>
    <w:rsid w:val="00832E8B"/>
    <w:rsid w:val="00834145"/>
    <w:rsid w:val="0083453E"/>
    <w:rsid w:val="00834CCA"/>
    <w:rsid w:val="008363A7"/>
    <w:rsid w:val="00837E10"/>
    <w:rsid w:val="008404A4"/>
    <w:rsid w:val="00840C1F"/>
    <w:rsid w:val="00840CC9"/>
    <w:rsid w:val="00842C37"/>
    <w:rsid w:val="00842FCF"/>
    <w:rsid w:val="00844459"/>
    <w:rsid w:val="008447F9"/>
    <w:rsid w:val="00846E5B"/>
    <w:rsid w:val="00847D13"/>
    <w:rsid w:val="00847F95"/>
    <w:rsid w:val="00852EE0"/>
    <w:rsid w:val="008531AA"/>
    <w:rsid w:val="00853740"/>
    <w:rsid w:val="00853D5F"/>
    <w:rsid w:val="008541A6"/>
    <w:rsid w:val="00854B3F"/>
    <w:rsid w:val="0085637D"/>
    <w:rsid w:val="00857FBE"/>
    <w:rsid w:val="00860DC9"/>
    <w:rsid w:val="00862C52"/>
    <w:rsid w:val="0086336A"/>
    <w:rsid w:val="00864390"/>
    <w:rsid w:val="008645CD"/>
    <w:rsid w:val="00866066"/>
    <w:rsid w:val="00867602"/>
    <w:rsid w:val="008679B7"/>
    <w:rsid w:val="0087002B"/>
    <w:rsid w:val="008716C7"/>
    <w:rsid w:val="008724CD"/>
    <w:rsid w:val="00872506"/>
    <w:rsid w:val="008740E5"/>
    <w:rsid w:val="00874598"/>
    <w:rsid w:val="00874707"/>
    <w:rsid w:val="008747FC"/>
    <w:rsid w:val="00874E3F"/>
    <w:rsid w:val="00875B1F"/>
    <w:rsid w:val="008768E5"/>
    <w:rsid w:val="0087695F"/>
    <w:rsid w:val="00880CF7"/>
    <w:rsid w:val="00881C1F"/>
    <w:rsid w:val="00882133"/>
    <w:rsid w:val="00883CAD"/>
    <w:rsid w:val="00883CFF"/>
    <w:rsid w:val="00884499"/>
    <w:rsid w:val="00885318"/>
    <w:rsid w:val="00885960"/>
    <w:rsid w:val="00886274"/>
    <w:rsid w:val="00886922"/>
    <w:rsid w:val="00887FD4"/>
    <w:rsid w:val="0089028F"/>
    <w:rsid w:val="00891A89"/>
    <w:rsid w:val="0089299B"/>
    <w:rsid w:val="0089317E"/>
    <w:rsid w:val="008934A7"/>
    <w:rsid w:val="00893DA7"/>
    <w:rsid w:val="00895403"/>
    <w:rsid w:val="00895A37"/>
    <w:rsid w:val="00895F5B"/>
    <w:rsid w:val="00895FDD"/>
    <w:rsid w:val="0089693F"/>
    <w:rsid w:val="00897463"/>
    <w:rsid w:val="00897C53"/>
    <w:rsid w:val="008A0AD2"/>
    <w:rsid w:val="008A16BD"/>
    <w:rsid w:val="008A179E"/>
    <w:rsid w:val="008A2513"/>
    <w:rsid w:val="008A2E37"/>
    <w:rsid w:val="008A3EAF"/>
    <w:rsid w:val="008A6CA7"/>
    <w:rsid w:val="008A728B"/>
    <w:rsid w:val="008A7C2F"/>
    <w:rsid w:val="008B0F42"/>
    <w:rsid w:val="008B219C"/>
    <w:rsid w:val="008B29E3"/>
    <w:rsid w:val="008B367F"/>
    <w:rsid w:val="008B4303"/>
    <w:rsid w:val="008B4D59"/>
    <w:rsid w:val="008B6011"/>
    <w:rsid w:val="008B6BEE"/>
    <w:rsid w:val="008B761B"/>
    <w:rsid w:val="008B7F14"/>
    <w:rsid w:val="008C1461"/>
    <w:rsid w:val="008C14D0"/>
    <w:rsid w:val="008C21D7"/>
    <w:rsid w:val="008C275E"/>
    <w:rsid w:val="008C292F"/>
    <w:rsid w:val="008C3470"/>
    <w:rsid w:val="008C3AAC"/>
    <w:rsid w:val="008C3FFE"/>
    <w:rsid w:val="008D03F7"/>
    <w:rsid w:val="008D0D00"/>
    <w:rsid w:val="008D26E6"/>
    <w:rsid w:val="008D2893"/>
    <w:rsid w:val="008D2D1B"/>
    <w:rsid w:val="008D501F"/>
    <w:rsid w:val="008D53CE"/>
    <w:rsid w:val="008D53DC"/>
    <w:rsid w:val="008D56FD"/>
    <w:rsid w:val="008D5CC7"/>
    <w:rsid w:val="008D65B4"/>
    <w:rsid w:val="008D67A5"/>
    <w:rsid w:val="008D69B4"/>
    <w:rsid w:val="008D6D0B"/>
    <w:rsid w:val="008D6F72"/>
    <w:rsid w:val="008D73D9"/>
    <w:rsid w:val="008D775A"/>
    <w:rsid w:val="008D7AC2"/>
    <w:rsid w:val="008E0339"/>
    <w:rsid w:val="008E0989"/>
    <w:rsid w:val="008E1009"/>
    <w:rsid w:val="008E25C9"/>
    <w:rsid w:val="008E2681"/>
    <w:rsid w:val="008E2B83"/>
    <w:rsid w:val="008E54DA"/>
    <w:rsid w:val="008E5ADB"/>
    <w:rsid w:val="008E6F9D"/>
    <w:rsid w:val="008E7610"/>
    <w:rsid w:val="008F02DA"/>
    <w:rsid w:val="008F0746"/>
    <w:rsid w:val="008F0992"/>
    <w:rsid w:val="008F0AFF"/>
    <w:rsid w:val="008F1348"/>
    <w:rsid w:val="008F177E"/>
    <w:rsid w:val="008F2FCB"/>
    <w:rsid w:val="008F3592"/>
    <w:rsid w:val="008F4B2B"/>
    <w:rsid w:val="008F4DB1"/>
    <w:rsid w:val="008F793D"/>
    <w:rsid w:val="008F7EBF"/>
    <w:rsid w:val="00900231"/>
    <w:rsid w:val="00900682"/>
    <w:rsid w:val="00900FC3"/>
    <w:rsid w:val="00902319"/>
    <w:rsid w:val="00902C7E"/>
    <w:rsid w:val="00903A9D"/>
    <w:rsid w:val="009042B5"/>
    <w:rsid w:val="00904688"/>
    <w:rsid w:val="00904B8B"/>
    <w:rsid w:val="00905544"/>
    <w:rsid w:val="0090601E"/>
    <w:rsid w:val="009060A3"/>
    <w:rsid w:val="0090610C"/>
    <w:rsid w:val="00906E6B"/>
    <w:rsid w:val="009076B6"/>
    <w:rsid w:val="009078AE"/>
    <w:rsid w:val="00910BE9"/>
    <w:rsid w:val="00911065"/>
    <w:rsid w:val="00911546"/>
    <w:rsid w:val="00912685"/>
    <w:rsid w:val="0091309C"/>
    <w:rsid w:val="00913E3E"/>
    <w:rsid w:val="00914407"/>
    <w:rsid w:val="00914600"/>
    <w:rsid w:val="00914FB6"/>
    <w:rsid w:val="00916122"/>
    <w:rsid w:val="00916C8C"/>
    <w:rsid w:val="00917314"/>
    <w:rsid w:val="009179E1"/>
    <w:rsid w:val="00917F91"/>
    <w:rsid w:val="0091843E"/>
    <w:rsid w:val="00920AD4"/>
    <w:rsid w:val="00920CAB"/>
    <w:rsid w:val="0092304C"/>
    <w:rsid w:val="00923CF9"/>
    <w:rsid w:val="00924600"/>
    <w:rsid w:val="0092598C"/>
    <w:rsid w:val="00926E5F"/>
    <w:rsid w:val="00926F0F"/>
    <w:rsid w:val="009270EC"/>
    <w:rsid w:val="00927397"/>
    <w:rsid w:val="00927AF4"/>
    <w:rsid w:val="00930AA9"/>
    <w:rsid w:val="00932C9A"/>
    <w:rsid w:val="00933D89"/>
    <w:rsid w:val="009349AE"/>
    <w:rsid w:val="00936699"/>
    <w:rsid w:val="00936872"/>
    <w:rsid w:val="009369AE"/>
    <w:rsid w:val="00936DF4"/>
    <w:rsid w:val="00940594"/>
    <w:rsid w:val="0094371C"/>
    <w:rsid w:val="00943F51"/>
    <w:rsid w:val="009447DD"/>
    <w:rsid w:val="0094795D"/>
    <w:rsid w:val="00951186"/>
    <w:rsid w:val="009521A7"/>
    <w:rsid w:val="00952C92"/>
    <w:rsid w:val="009536F3"/>
    <w:rsid w:val="009538C9"/>
    <w:rsid w:val="00953AE8"/>
    <w:rsid w:val="00953F96"/>
    <w:rsid w:val="0095431C"/>
    <w:rsid w:val="0095442A"/>
    <w:rsid w:val="00954EA7"/>
    <w:rsid w:val="0096100D"/>
    <w:rsid w:val="00961AE4"/>
    <w:rsid w:val="009625CB"/>
    <w:rsid w:val="00962649"/>
    <w:rsid w:val="00962651"/>
    <w:rsid w:val="0096352D"/>
    <w:rsid w:val="00965186"/>
    <w:rsid w:val="00966801"/>
    <w:rsid w:val="00966AEB"/>
    <w:rsid w:val="00966C61"/>
    <w:rsid w:val="00971485"/>
    <w:rsid w:val="00971575"/>
    <w:rsid w:val="00971850"/>
    <w:rsid w:val="009719DA"/>
    <w:rsid w:val="00971BD6"/>
    <w:rsid w:val="00971EC6"/>
    <w:rsid w:val="0097293D"/>
    <w:rsid w:val="00972D89"/>
    <w:rsid w:val="009740EF"/>
    <w:rsid w:val="009741E2"/>
    <w:rsid w:val="009748A9"/>
    <w:rsid w:val="00975C11"/>
    <w:rsid w:val="00977B44"/>
    <w:rsid w:val="009805C8"/>
    <w:rsid w:val="009811CC"/>
    <w:rsid w:val="009828DE"/>
    <w:rsid w:val="009830F3"/>
    <w:rsid w:val="0098539C"/>
    <w:rsid w:val="00986A14"/>
    <w:rsid w:val="00986DA6"/>
    <w:rsid w:val="00987001"/>
    <w:rsid w:val="00987A36"/>
    <w:rsid w:val="00990850"/>
    <w:rsid w:val="0099134B"/>
    <w:rsid w:val="0099254A"/>
    <w:rsid w:val="00992932"/>
    <w:rsid w:val="00993F87"/>
    <w:rsid w:val="0099431F"/>
    <w:rsid w:val="009952FA"/>
    <w:rsid w:val="009957D5"/>
    <w:rsid w:val="00996472"/>
    <w:rsid w:val="0099684B"/>
    <w:rsid w:val="00997038"/>
    <w:rsid w:val="00997996"/>
    <w:rsid w:val="009A030D"/>
    <w:rsid w:val="009A0BD3"/>
    <w:rsid w:val="009A1083"/>
    <w:rsid w:val="009A1775"/>
    <w:rsid w:val="009A1850"/>
    <w:rsid w:val="009A2688"/>
    <w:rsid w:val="009A271D"/>
    <w:rsid w:val="009A2CC3"/>
    <w:rsid w:val="009A36FF"/>
    <w:rsid w:val="009A37DD"/>
    <w:rsid w:val="009A3831"/>
    <w:rsid w:val="009A3977"/>
    <w:rsid w:val="009A41B0"/>
    <w:rsid w:val="009A42E2"/>
    <w:rsid w:val="009A4BB9"/>
    <w:rsid w:val="009A6B3E"/>
    <w:rsid w:val="009B285C"/>
    <w:rsid w:val="009B3A83"/>
    <w:rsid w:val="009B3FCA"/>
    <w:rsid w:val="009B431C"/>
    <w:rsid w:val="009B441F"/>
    <w:rsid w:val="009B44CF"/>
    <w:rsid w:val="009B4D62"/>
    <w:rsid w:val="009B5A58"/>
    <w:rsid w:val="009B5B06"/>
    <w:rsid w:val="009B6596"/>
    <w:rsid w:val="009B67FC"/>
    <w:rsid w:val="009C1F4B"/>
    <w:rsid w:val="009C24B3"/>
    <w:rsid w:val="009C2653"/>
    <w:rsid w:val="009C2722"/>
    <w:rsid w:val="009C2A16"/>
    <w:rsid w:val="009C376F"/>
    <w:rsid w:val="009C51E5"/>
    <w:rsid w:val="009C534E"/>
    <w:rsid w:val="009C5400"/>
    <w:rsid w:val="009C7C56"/>
    <w:rsid w:val="009CD0BC"/>
    <w:rsid w:val="009D167A"/>
    <w:rsid w:val="009D51F0"/>
    <w:rsid w:val="009D5579"/>
    <w:rsid w:val="009D5601"/>
    <w:rsid w:val="009D6266"/>
    <w:rsid w:val="009D6508"/>
    <w:rsid w:val="009D6657"/>
    <w:rsid w:val="009D6948"/>
    <w:rsid w:val="009D6A9C"/>
    <w:rsid w:val="009D71F8"/>
    <w:rsid w:val="009D7CD0"/>
    <w:rsid w:val="009E0057"/>
    <w:rsid w:val="009E1F52"/>
    <w:rsid w:val="009E2690"/>
    <w:rsid w:val="009E2CB9"/>
    <w:rsid w:val="009E32F3"/>
    <w:rsid w:val="009E47F6"/>
    <w:rsid w:val="009E64C1"/>
    <w:rsid w:val="009F1BB8"/>
    <w:rsid w:val="009F213C"/>
    <w:rsid w:val="00A0102C"/>
    <w:rsid w:val="00A01E46"/>
    <w:rsid w:val="00A02669"/>
    <w:rsid w:val="00A02CA8"/>
    <w:rsid w:val="00A04583"/>
    <w:rsid w:val="00A04A8D"/>
    <w:rsid w:val="00A05556"/>
    <w:rsid w:val="00A055A7"/>
    <w:rsid w:val="00A07499"/>
    <w:rsid w:val="00A12674"/>
    <w:rsid w:val="00A12D8F"/>
    <w:rsid w:val="00A13FDF"/>
    <w:rsid w:val="00A15EDC"/>
    <w:rsid w:val="00A16712"/>
    <w:rsid w:val="00A178F4"/>
    <w:rsid w:val="00A2021F"/>
    <w:rsid w:val="00A202C0"/>
    <w:rsid w:val="00A210BB"/>
    <w:rsid w:val="00A2125A"/>
    <w:rsid w:val="00A2364C"/>
    <w:rsid w:val="00A23B87"/>
    <w:rsid w:val="00A23D83"/>
    <w:rsid w:val="00A23FD9"/>
    <w:rsid w:val="00A26CA2"/>
    <w:rsid w:val="00A333B5"/>
    <w:rsid w:val="00A3374E"/>
    <w:rsid w:val="00A33C58"/>
    <w:rsid w:val="00A3445C"/>
    <w:rsid w:val="00A34F6F"/>
    <w:rsid w:val="00A35D03"/>
    <w:rsid w:val="00A35ED3"/>
    <w:rsid w:val="00A35EDA"/>
    <w:rsid w:val="00A36D0F"/>
    <w:rsid w:val="00A37960"/>
    <w:rsid w:val="00A37A75"/>
    <w:rsid w:val="00A40B3D"/>
    <w:rsid w:val="00A4246D"/>
    <w:rsid w:val="00A4283B"/>
    <w:rsid w:val="00A42C41"/>
    <w:rsid w:val="00A435A0"/>
    <w:rsid w:val="00A43759"/>
    <w:rsid w:val="00A438E6"/>
    <w:rsid w:val="00A43EE8"/>
    <w:rsid w:val="00A44996"/>
    <w:rsid w:val="00A46EEA"/>
    <w:rsid w:val="00A52E15"/>
    <w:rsid w:val="00A55DA9"/>
    <w:rsid w:val="00A56000"/>
    <w:rsid w:val="00A57FC5"/>
    <w:rsid w:val="00A604EA"/>
    <w:rsid w:val="00A613BF"/>
    <w:rsid w:val="00A63432"/>
    <w:rsid w:val="00A63F29"/>
    <w:rsid w:val="00A65B00"/>
    <w:rsid w:val="00A66CEF"/>
    <w:rsid w:val="00A66D15"/>
    <w:rsid w:val="00A725D6"/>
    <w:rsid w:val="00A741EB"/>
    <w:rsid w:val="00A74708"/>
    <w:rsid w:val="00A7479A"/>
    <w:rsid w:val="00A749C1"/>
    <w:rsid w:val="00A755D1"/>
    <w:rsid w:val="00A7605A"/>
    <w:rsid w:val="00A765B1"/>
    <w:rsid w:val="00A7797A"/>
    <w:rsid w:val="00A77D5E"/>
    <w:rsid w:val="00A81202"/>
    <w:rsid w:val="00A8144D"/>
    <w:rsid w:val="00A81BC9"/>
    <w:rsid w:val="00A821B8"/>
    <w:rsid w:val="00A8257D"/>
    <w:rsid w:val="00A83B39"/>
    <w:rsid w:val="00A83E19"/>
    <w:rsid w:val="00A84BF5"/>
    <w:rsid w:val="00A86F21"/>
    <w:rsid w:val="00A8780B"/>
    <w:rsid w:val="00A90723"/>
    <w:rsid w:val="00A9174F"/>
    <w:rsid w:val="00A91E48"/>
    <w:rsid w:val="00A93236"/>
    <w:rsid w:val="00A94B35"/>
    <w:rsid w:val="00A94EF6"/>
    <w:rsid w:val="00A9620A"/>
    <w:rsid w:val="00A975D2"/>
    <w:rsid w:val="00AA02F9"/>
    <w:rsid w:val="00AA11B0"/>
    <w:rsid w:val="00AA25D6"/>
    <w:rsid w:val="00AA337E"/>
    <w:rsid w:val="00AA41D3"/>
    <w:rsid w:val="00AA4541"/>
    <w:rsid w:val="00AA64C7"/>
    <w:rsid w:val="00AA6808"/>
    <w:rsid w:val="00AA68D7"/>
    <w:rsid w:val="00AA6BD0"/>
    <w:rsid w:val="00AA6CDC"/>
    <w:rsid w:val="00AB18C3"/>
    <w:rsid w:val="00AB1DF1"/>
    <w:rsid w:val="00AB27E9"/>
    <w:rsid w:val="00AB28FB"/>
    <w:rsid w:val="00AB310D"/>
    <w:rsid w:val="00AB5499"/>
    <w:rsid w:val="00AB5ED5"/>
    <w:rsid w:val="00AB5F93"/>
    <w:rsid w:val="00AB77EE"/>
    <w:rsid w:val="00AC0410"/>
    <w:rsid w:val="00AC0BFC"/>
    <w:rsid w:val="00AC13E3"/>
    <w:rsid w:val="00AC2188"/>
    <w:rsid w:val="00AC2219"/>
    <w:rsid w:val="00AC293E"/>
    <w:rsid w:val="00AC33D1"/>
    <w:rsid w:val="00AC3915"/>
    <w:rsid w:val="00AC4B41"/>
    <w:rsid w:val="00AC5615"/>
    <w:rsid w:val="00AC5AB5"/>
    <w:rsid w:val="00AC5BEA"/>
    <w:rsid w:val="00AC6EF7"/>
    <w:rsid w:val="00AC771B"/>
    <w:rsid w:val="00AC7DD4"/>
    <w:rsid w:val="00AD068A"/>
    <w:rsid w:val="00AD0BCA"/>
    <w:rsid w:val="00AD1B08"/>
    <w:rsid w:val="00AD1E56"/>
    <w:rsid w:val="00AD1F9D"/>
    <w:rsid w:val="00AD353D"/>
    <w:rsid w:val="00AD461A"/>
    <w:rsid w:val="00AD4C26"/>
    <w:rsid w:val="00AD5348"/>
    <w:rsid w:val="00AD5F16"/>
    <w:rsid w:val="00AD60A8"/>
    <w:rsid w:val="00AD630C"/>
    <w:rsid w:val="00AD6E69"/>
    <w:rsid w:val="00AD7C49"/>
    <w:rsid w:val="00ADEDC2"/>
    <w:rsid w:val="00AE06D3"/>
    <w:rsid w:val="00AE08C4"/>
    <w:rsid w:val="00AE0F2E"/>
    <w:rsid w:val="00AE1806"/>
    <w:rsid w:val="00AE1863"/>
    <w:rsid w:val="00AE2072"/>
    <w:rsid w:val="00AE27BD"/>
    <w:rsid w:val="00AE378A"/>
    <w:rsid w:val="00AE3AB2"/>
    <w:rsid w:val="00AE4598"/>
    <w:rsid w:val="00AE570D"/>
    <w:rsid w:val="00AE5CFC"/>
    <w:rsid w:val="00AE608B"/>
    <w:rsid w:val="00AE6CC8"/>
    <w:rsid w:val="00AE7F68"/>
    <w:rsid w:val="00AEF2F5"/>
    <w:rsid w:val="00AF0032"/>
    <w:rsid w:val="00AF00F9"/>
    <w:rsid w:val="00AF0788"/>
    <w:rsid w:val="00AF08CF"/>
    <w:rsid w:val="00AF08D5"/>
    <w:rsid w:val="00AF1B26"/>
    <w:rsid w:val="00AF1FAE"/>
    <w:rsid w:val="00AF28AE"/>
    <w:rsid w:val="00AF2918"/>
    <w:rsid w:val="00AF3FF6"/>
    <w:rsid w:val="00AF57ED"/>
    <w:rsid w:val="00AF5A22"/>
    <w:rsid w:val="00AF6372"/>
    <w:rsid w:val="00AF6818"/>
    <w:rsid w:val="00AF699C"/>
    <w:rsid w:val="00AF6B5D"/>
    <w:rsid w:val="00AF7033"/>
    <w:rsid w:val="00AF7444"/>
    <w:rsid w:val="00B0059E"/>
    <w:rsid w:val="00B00824"/>
    <w:rsid w:val="00B02641"/>
    <w:rsid w:val="00B03426"/>
    <w:rsid w:val="00B04872"/>
    <w:rsid w:val="00B05E45"/>
    <w:rsid w:val="00B06234"/>
    <w:rsid w:val="00B0657E"/>
    <w:rsid w:val="00B0A216"/>
    <w:rsid w:val="00B10E5B"/>
    <w:rsid w:val="00B10E96"/>
    <w:rsid w:val="00B11894"/>
    <w:rsid w:val="00B12CD2"/>
    <w:rsid w:val="00B13C6F"/>
    <w:rsid w:val="00B14C23"/>
    <w:rsid w:val="00B14DF7"/>
    <w:rsid w:val="00B15E0F"/>
    <w:rsid w:val="00B16541"/>
    <w:rsid w:val="00B16729"/>
    <w:rsid w:val="00B17680"/>
    <w:rsid w:val="00B17A2E"/>
    <w:rsid w:val="00B1D0F7"/>
    <w:rsid w:val="00B212AB"/>
    <w:rsid w:val="00B21A30"/>
    <w:rsid w:val="00B225C9"/>
    <w:rsid w:val="00B232BE"/>
    <w:rsid w:val="00B24E52"/>
    <w:rsid w:val="00B24E63"/>
    <w:rsid w:val="00B257BC"/>
    <w:rsid w:val="00B26188"/>
    <w:rsid w:val="00B266C2"/>
    <w:rsid w:val="00B268E9"/>
    <w:rsid w:val="00B277CF"/>
    <w:rsid w:val="00B27D35"/>
    <w:rsid w:val="00B301DC"/>
    <w:rsid w:val="00B309E3"/>
    <w:rsid w:val="00B30FEC"/>
    <w:rsid w:val="00B31219"/>
    <w:rsid w:val="00B31460"/>
    <w:rsid w:val="00B3221D"/>
    <w:rsid w:val="00B328A5"/>
    <w:rsid w:val="00B353EE"/>
    <w:rsid w:val="00B35407"/>
    <w:rsid w:val="00B35C12"/>
    <w:rsid w:val="00B37471"/>
    <w:rsid w:val="00B4000E"/>
    <w:rsid w:val="00B40158"/>
    <w:rsid w:val="00B40C03"/>
    <w:rsid w:val="00B41560"/>
    <w:rsid w:val="00B41D10"/>
    <w:rsid w:val="00B41DFD"/>
    <w:rsid w:val="00B43A37"/>
    <w:rsid w:val="00B442AB"/>
    <w:rsid w:val="00B46325"/>
    <w:rsid w:val="00B4733A"/>
    <w:rsid w:val="00B47BAC"/>
    <w:rsid w:val="00B51A55"/>
    <w:rsid w:val="00B523D9"/>
    <w:rsid w:val="00B55D16"/>
    <w:rsid w:val="00B55F80"/>
    <w:rsid w:val="00B564FD"/>
    <w:rsid w:val="00B57F9C"/>
    <w:rsid w:val="00B60C1F"/>
    <w:rsid w:val="00B61915"/>
    <w:rsid w:val="00B62C83"/>
    <w:rsid w:val="00B63790"/>
    <w:rsid w:val="00B64420"/>
    <w:rsid w:val="00B64469"/>
    <w:rsid w:val="00B655B0"/>
    <w:rsid w:val="00B657C8"/>
    <w:rsid w:val="00B65F82"/>
    <w:rsid w:val="00B66BD7"/>
    <w:rsid w:val="00B66F43"/>
    <w:rsid w:val="00B670B1"/>
    <w:rsid w:val="00B7014B"/>
    <w:rsid w:val="00B706C8"/>
    <w:rsid w:val="00B75FAF"/>
    <w:rsid w:val="00B762BA"/>
    <w:rsid w:val="00B77131"/>
    <w:rsid w:val="00B77608"/>
    <w:rsid w:val="00B8027A"/>
    <w:rsid w:val="00B80C40"/>
    <w:rsid w:val="00B816F3"/>
    <w:rsid w:val="00B81E90"/>
    <w:rsid w:val="00B831F4"/>
    <w:rsid w:val="00B83F7E"/>
    <w:rsid w:val="00B85A6C"/>
    <w:rsid w:val="00B85BEB"/>
    <w:rsid w:val="00B85C8B"/>
    <w:rsid w:val="00B860D6"/>
    <w:rsid w:val="00B867C9"/>
    <w:rsid w:val="00B86B92"/>
    <w:rsid w:val="00B87C15"/>
    <w:rsid w:val="00B910CB"/>
    <w:rsid w:val="00B914E4"/>
    <w:rsid w:val="00B91635"/>
    <w:rsid w:val="00B92026"/>
    <w:rsid w:val="00B927F7"/>
    <w:rsid w:val="00B92BE3"/>
    <w:rsid w:val="00B9534E"/>
    <w:rsid w:val="00B957C5"/>
    <w:rsid w:val="00B962D1"/>
    <w:rsid w:val="00B97A9E"/>
    <w:rsid w:val="00BA007B"/>
    <w:rsid w:val="00BA024A"/>
    <w:rsid w:val="00BA02BA"/>
    <w:rsid w:val="00BA0F6A"/>
    <w:rsid w:val="00BA18D2"/>
    <w:rsid w:val="00BA1A07"/>
    <w:rsid w:val="00BA1BC2"/>
    <w:rsid w:val="00BA1D5A"/>
    <w:rsid w:val="00BA380E"/>
    <w:rsid w:val="00BA3E21"/>
    <w:rsid w:val="00BA4357"/>
    <w:rsid w:val="00BA4567"/>
    <w:rsid w:val="00BA51A2"/>
    <w:rsid w:val="00BA52E1"/>
    <w:rsid w:val="00BA6913"/>
    <w:rsid w:val="00BA773D"/>
    <w:rsid w:val="00BA7DB4"/>
    <w:rsid w:val="00BB0407"/>
    <w:rsid w:val="00BB0978"/>
    <w:rsid w:val="00BB117D"/>
    <w:rsid w:val="00BB1AED"/>
    <w:rsid w:val="00BB1EF4"/>
    <w:rsid w:val="00BB40AC"/>
    <w:rsid w:val="00BB450F"/>
    <w:rsid w:val="00BB6C1D"/>
    <w:rsid w:val="00BB7EE4"/>
    <w:rsid w:val="00BC04B7"/>
    <w:rsid w:val="00BC1442"/>
    <w:rsid w:val="00BC1721"/>
    <w:rsid w:val="00BC1F0B"/>
    <w:rsid w:val="00BC2B5F"/>
    <w:rsid w:val="00BC3B7F"/>
    <w:rsid w:val="00BC4128"/>
    <w:rsid w:val="00BC5EE9"/>
    <w:rsid w:val="00BC5EEC"/>
    <w:rsid w:val="00BC6E69"/>
    <w:rsid w:val="00BC76F3"/>
    <w:rsid w:val="00BD0B0F"/>
    <w:rsid w:val="00BD16D0"/>
    <w:rsid w:val="00BD1AEE"/>
    <w:rsid w:val="00BD27B2"/>
    <w:rsid w:val="00BD2B8B"/>
    <w:rsid w:val="00BD2FB4"/>
    <w:rsid w:val="00BD30B4"/>
    <w:rsid w:val="00BD334E"/>
    <w:rsid w:val="00BD5B8E"/>
    <w:rsid w:val="00BD5E1A"/>
    <w:rsid w:val="00BD6967"/>
    <w:rsid w:val="00BD76FE"/>
    <w:rsid w:val="00BD7BD3"/>
    <w:rsid w:val="00BE0124"/>
    <w:rsid w:val="00BE0824"/>
    <w:rsid w:val="00BE216F"/>
    <w:rsid w:val="00BE48C8"/>
    <w:rsid w:val="00BE52E3"/>
    <w:rsid w:val="00BE5D5A"/>
    <w:rsid w:val="00BE63F3"/>
    <w:rsid w:val="00BE6E60"/>
    <w:rsid w:val="00BF00B4"/>
    <w:rsid w:val="00BF0783"/>
    <w:rsid w:val="00BF0A08"/>
    <w:rsid w:val="00BF3127"/>
    <w:rsid w:val="00BF4A60"/>
    <w:rsid w:val="00BF4C67"/>
    <w:rsid w:val="00BF5346"/>
    <w:rsid w:val="00BF614A"/>
    <w:rsid w:val="00BF711D"/>
    <w:rsid w:val="00C00387"/>
    <w:rsid w:val="00C0147D"/>
    <w:rsid w:val="00C01779"/>
    <w:rsid w:val="00C01EDB"/>
    <w:rsid w:val="00C0242B"/>
    <w:rsid w:val="00C0262D"/>
    <w:rsid w:val="00C02B31"/>
    <w:rsid w:val="00C03339"/>
    <w:rsid w:val="00C0341D"/>
    <w:rsid w:val="00C03440"/>
    <w:rsid w:val="00C03690"/>
    <w:rsid w:val="00C03882"/>
    <w:rsid w:val="00C03E49"/>
    <w:rsid w:val="00C04898"/>
    <w:rsid w:val="00C05867"/>
    <w:rsid w:val="00C0625F"/>
    <w:rsid w:val="00C065B5"/>
    <w:rsid w:val="00C0696D"/>
    <w:rsid w:val="00C07668"/>
    <w:rsid w:val="00C105B6"/>
    <w:rsid w:val="00C1142D"/>
    <w:rsid w:val="00C11589"/>
    <w:rsid w:val="00C11FAD"/>
    <w:rsid w:val="00C126F6"/>
    <w:rsid w:val="00C14658"/>
    <w:rsid w:val="00C14673"/>
    <w:rsid w:val="00C14896"/>
    <w:rsid w:val="00C151AE"/>
    <w:rsid w:val="00C15287"/>
    <w:rsid w:val="00C15371"/>
    <w:rsid w:val="00C1585E"/>
    <w:rsid w:val="00C15D08"/>
    <w:rsid w:val="00C16C97"/>
    <w:rsid w:val="00C16F9E"/>
    <w:rsid w:val="00C1702F"/>
    <w:rsid w:val="00C17381"/>
    <w:rsid w:val="00C20913"/>
    <w:rsid w:val="00C217DD"/>
    <w:rsid w:val="00C21FFE"/>
    <w:rsid w:val="00C22338"/>
    <w:rsid w:val="00C23606"/>
    <w:rsid w:val="00C2388E"/>
    <w:rsid w:val="00C23936"/>
    <w:rsid w:val="00C23AB2"/>
    <w:rsid w:val="00C24E0C"/>
    <w:rsid w:val="00C25293"/>
    <w:rsid w:val="00C27234"/>
    <w:rsid w:val="00C27BD8"/>
    <w:rsid w:val="00C303F8"/>
    <w:rsid w:val="00C30796"/>
    <w:rsid w:val="00C307E1"/>
    <w:rsid w:val="00C318B7"/>
    <w:rsid w:val="00C31936"/>
    <w:rsid w:val="00C321A1"/>
    <w:rsid w:val="00C3343C"/>
    <w:rsid w:val="00C35179"/>
    <w:rsid w:val="00C3564B"/>
    <w:rsid w:val="00C35CD6"/>
    <w:rsid w:val="00C36E89"/>
    <w:rsid w:val="00C3745C"/>
    <w:rsid w:val="00C3750F"/>
    <w:rsid w:val="00C3A401"/>
    <w:rsid w:val="00C4058D"/>
    <w:rsid w:val="00C41F1F"/>
    <w:rsid w:val="00C42201"/>
    <w:rsid w:val="00C42674"/>
    <w:rsid w:val="00C42C73"/>
    <w:rsid w:val="00C4438B"/>
    <w:rsid w:val="00C449A1"/>
    <w:rsid w:val="00C44B9E"/>
    <w:rsid w:val="00C44E41"/>
    <w:rsid w:val="00C45514"/>
    <w:rsid w:val="00C468E3"/>
    <w:rsid w:val="00C46ED9"/>
    <w:rsid w:val="00C50815"/>
    <w:rsid w:val="00C50E60"/>
    <w:rsid w:val="00C5573B"/>
    <w:rsid w:val="00C57D75"/>
    <w:rsid w:val="00C6078D"/>
    <w:rsid w:val="00C60801"/>
    <w:rsid w:val="00C60E82"/>
    <w:rsid w:val="00C64B78"/>
    <w:rsid w:val="00C65598"/>
    <w:rsid w:val="00C65A18"/>
    <w:rsid w:val="00C65A82"/>
    <w:rsid w:val="00C66622"/>
    <w:rsid w:val="00C6692C"/>
    <w:rsid w:val="00C675DD"/>
    <w:rsid w:val="00C702F5"/>
    <w:rsid w:val="00C70905"/>
    <w:rsid w:val="00C70CD6"/>
    <w:rsid w:val="00C70EE9"/>
    <w:rsid w:val="00C716CF"/>
    <w:rsid w:val="00C72E68"/>
    <w:rsid w:val="00C73FC5"/>
    <w:rsid w:val="00C7502C"/>
    <w:rsid w:val="00C75168"/>
    <w:rsid w:val="00C7551B"/>
    <w:rsid w:val="00C75668"/>
    <w:rsid w:val="00C764A6"/>
    <w:rsid w:val="00C7652B"/>
    <w:rsid w:val="00C76A59"/>
    <w:rsid w:val="00C77518"/>
    <w:rsid w:val="00C812B9"/>
    <w:rsid w:val="00C81739"/>
    <w:rsid w:val="00C82EAB"/>
    <w:rsid w:val="00C85A11"/>
    <w:rsid w:val="00C86424"/>
    <w:rsid w:val="00C871B7"/>
    <w:rsid w:val="00C879EE"/>
    <w:rsid w:val="00C87DFA"/>
    <w:rsid w:val="00C91025"/>
    <w:rsid w:val="00C92250"/>
    <w:rsid w:val="00C92B54"/>
    <w:rsid w:val="00C9301B"/>
    <w:rsid w:val="00C93EDE"/>
    <w:rsid w:val="00C953EF"/>
    <w:rsid w:val="00CA2F05"/>
    <w:rsid w:val="00CA56B1"/>
    <w:rsid w:val="00CA5AFC"/>
    <w:rsid w:val="00CA6D07"/>
    <w:rsid w:val="00CB0F6A"/>
    <w:rsid w:val="00CB2673"/>
    <w:rsid w:val="00CB26E7"/>
    <w:rsid w:val="00CB2E02"/>
    <w:rsid w:val="00CB3FE3"/>
    <w:rsid w:val="00CB4968"/>
    <w:rsid w:val="00CB5AFD"/>
    <w:rsid w:val="00CB6476"/>
    <w:rsid w:val="00CB6FB2"/>
    <w:rsid w:val="00CB714C"/>
    <w:rsid w:val="00CB7E32"/>
    <w:rsid w:val="00CC0365"/>
    <w:rsid w:val="00CC0EB8"/>
    <w:rsid w:val="00CC1D01"/>
    <w:rsid w:val="00CC22F4"/>
    <w:rsid w:val="00CC3260"/>
    <w:rsid w:val="00CC4471"/>
    <w:rsid w:val="00CC4898"/>
    <w:rsid w:val="00CC5212"/>
    <w:rsid w:val="00CC623B"/>
    <w:rsid w:val="00CC6663"/>
    <w:rsid w:val="00CC6D8C"/>
    <w:rsid w:val="00CC7285"/>
    <w:rsid w:val="00CC732D"/>
    <w:rsid w:val="00CC7F8D"/>
    <w:rsid w:val="00CD1A93"/>
    <w:rsid w:val="00CD24F0"/>
    <w:rsid w:val="00CD2CFD"/>
    <w:rsid w:val="00CD371A"/>
    <w:rsid w:val="00CD4150"/>
    <w:rsid w:val="00CD68FB"/>
    <w:rsid w:val="00CD6901"/>
    <w:rsid w:val="00CD6C59"/>
    <w:rsid w:val="00CD7209"/>
    <w:rsid w:val="00CD7849"/>
    <w:rsid w:val="00CD7A9E"/>
    <w:rsid w:val="00CD7CE4"/>
    <w:rsid w:val="00CE04A3"/>
    <w:rsid w:val="00CE07A2"/>
    <w:rsid w:val="00CE139A"/>
    <w:rsid w:val="00CE2819"/>
    <w:rsid w:val="00CE2AA4"/>
    <w:rsid w:val="00CE4243"/>
    <w:rsid w:val="00CE4B9D"/>
    <w:rsid w:val="00CE6897"/>
    <w:rsid w:val="00CE76EF"/>
    <w:rsid w:val="00CE79E5"/>
    <w:rsid w:val="00CF0ECB"/>
    <w:rsid w:val="00CF135B"/>
    <w:rsid w:val="00CF1976"/>
    <w:rsid w:val="00CF1D4C"/>
    <w:rsid w:val="00CF2504"/>
    <w:rsid w:val="00CF2FCB"/>
    <w:rsid w:val="00CF3C72"/>
    <w:rsid w:val="00CF42EE"/>
    <w:rsid w:val="00CF436A"/>
    <w:rsid w:val="00CF4386"/>
    <w:rsid w:val="00CF442C"/>
    <w:rsid w:val="00CF6663"/>
    <w:rsid w:val="00CF7B6C"/>
    <w:rsid w:val="00D00E2B"/>
    <w:rsid w:val="00D01577"/>
    <w:rsid w:val="00D020C6"/>
    <w:rsid w:val="00D02BDF"/>
    <w:rsid w:val="00D031B2"/>
    <w:rsid w:val="00D03337"/>
    <w:rsid w:val="00D03A74"/>
    <w:rsid w:val="00D03C43"/>
    <w:rsid w:val="00D03F2A"/>
    <w:rsid w:val="00D04469"/>
    <w:rsid w:val="00D0539D"/>
    <w:rsid w:val="00D05711"/>
    <w:rsid w:val="00D07BC8"/>
    <w:rsid w:val="00D10523"/>
    <w:rsid w:val="00D10B16"/>
    <w:rsid w:val="00D119C0"/>
    <w:rsid w:val="00D11A49"/>
    <w:rsid w:val="00D11B0B"/>
    <w:rsid w:val="00D11C3F"/>
    <w:rsid w:val="00D125A8"/>
    <w:rsid w:val="00D12DE9"/>
    <w:rsid w:val="00D15EB9"/>
    <w:rsid w:val="00D1678F"/>
    <w:rsid w:val="00D1698A"/>
    <w:rsid w:val="00D17D02"/>
    <w:rsid w:val="00D20902"/>
    <w:rsid w:val="00D211BB"/>
    <w:rsid w:val="00D21DDD"/>
    <w:rsid w:val="00D2385B"/>
    <w:rsid w:val="00D26198"/>
    <w:rsid w:val="00D26B91"/>
    <w:rsid w:val="00D26BBA"/>
    <w:rsid w:val="00D27083"/>
    <w:rsid w:val="00D271F8"/>
    <w:rsid w:val="00D27356"/>
    <w:rsid w:val="00D30950"/>
    <w:rsid w:val="00D32BF3"/>
    <w:rsid w:val="00D334D0"/>
    <w:rsid w:val="00D33BC5"/>
    <w:rsid w:val="00D33D3F"/>
    <w:rsid w:val="00D358E3"/>
    <w:rsid w:val="00D35AC0"/>
    <w:rsid w:val="00D3636E"/>
    <w:rsid w:val="00D36E35"/>
    <w:rsid w:val="00D37461"/>
    <w:rsid w:val="00D37895"/>
    <w:rsid w:val="00D37E14"/>
    <w:rsid w:val="00D4284B"/>
    <w:rsid w:val="00D42D59"/>
    <w:rsid w:val="00D446E6"/>
    <w:rsid w:val="00D44DAB"/>
    <w:rsid w:val="00D45943"/>
    <w:rsid w:val="00D46CF4"/>
    <w:rsid w:val="00D5101F"/>
    <w:rsid w:val="00D51DCB"/>
    <w:rsid w:val="00D51F5E"/>
    <w:rsid w:val="00D52846"/>
    <w:rsid w:val="00D528F6"/>
    <w:rsid w:val="00D52C0F"/>
    <w:rsid w:val="00D52D01"/>
    <w:rsid w:val="00D5300F"/>
    <w:rsid w:val="00D53229"/>
    <w:rsid w:val="00D5379F"/>
    <w:rsid w:val="00D53CBB"/>
    <w:rsid w:val="00D551B4"/>
    <w:rsid w:val="00D564D3"/>
    <w:rsid w:val="00D608EB"/>
    <w:rsid w:val="00D61D38"/>
    <w:rsid w:val="00D61F52"/>
    <w:rsid w:val="00D62011"/>
    <w:rsid w:val="00D6251E"/>
    <w:rsid w:val="00D62761"/>
    <w:rsid w:val="00D6393D"/>
    <w:rsid w:val="00D65144"/>
    <w:rsid w:val="00D6575F"/>
    <w:rsid w:val="00D658F9"/>
    <w:rsid w:val="00D66061"/>
    <w:rsid w:val="00D66A4B"/>
    <w:rsid w:val="00D670DF"/>
    <w:rsid w:val="00D675DA"/>
    <w:rsid w:val="00D67CE2"/>
    <w:rsid w:val="00D70991"/>
    <w:rsid w:val="00D710D4"/>
    <w:rsid w:val="00D715B9"/>
    <w:rsid w:val="00D7173A"/>
    <w:rsid w:val="00D71DE2"/>
    <w:rsid w:val="00D72352"/>
    <w:rsid w:val="00D72620"/>
    <w:rsid w:val="00D73E65"/>
    <w:rsid w:val="00D73E85"/>
    <w:rsid w:val="00D74443"/>
    <w:rsid w:val="00D74B10"/>
    <w:rsid w:val="00D7541D"/>
    <w:rsid w:val="00D755F7"/>
    <w:rsid w:val="00D75A94"/>
    <w:rsid w:val="00D76D1F"/>
    <w:rsid w:val="00D807A8"/>
    <w:rsid w:val="00D81005"/>
    <w:rsid w:val="00D81698"/>
    <w:rsid w:val="00D82695"/>
    <w:rsid w:val="00D83A84"/>
    <w:rsid w:val="00D864B2"/>
    <w:rsid w:val="00D87AED"/>
    <w:rsid w:val="00D87C25"/>
    <w:rsid w:val="00D8D52D"/>
    <w:rsid w:val="00D911AE"/>
    <w:rsid w:val="00D96893"/>
    <w:rsid w:val="00D96B26"/>
    <w:rsid w:val="00DA123C"/>
    <w:rsid w:val="00DA23DE"/>
    <w:rsid w:val="00DA2AAA"/>
    <w:rsid w:val="00DA5375"/>
    <w:rsid w:val="00DA6C03"/>
    <w:rsid w:val="00DA7211"/>
    <w:rsid w:val="00DA77AF"/>
    <w:rsid w:val="00DA784A"/>
    <w:rsid w:val="00DB0599"/>
    <w:rsid w:val="00DB163F"/>
    <w:rsid w:val="00DB28CB"/>
    <w:rsid w:val="00DB2BCE"/>
    <w:rsid w:val="00DB30FA"/>
    <w:rsid w:val="00DB34C0"/>
    <w:rsid w:val="00DB44D5"/>
    <w:rsid w:val="00DB7D04"/>
    <w:rsid w:val="00DC036C"/>
    <w:rsid w:val="00DC0F07"/>
    <w:rsid w:val="00DC16AB"/>
    <w:rsid w:val="00DC20BE"/>
    <w:rsid w:val="00DC2DD1"/>
    <w:rsid w:val="00DC2E0E"/>
    <w:rsid w:val="00DC3E2A"/>
    <w:rsid w:val="00DC4074"/>
    <w:rsid w:val="00DC4262"/>
    <w:rsid w:val="00DC450F"/>
    <w:rsid w:val="00DC56A7"/>
    <w:rsid w:val="00DC6994"/>
    <w:rsid w:val="00DC6ED6"/>
    <w:rsid w:val="00DD0E78"/>
    <w:rsid w:val="00DD3556"/>
    <w:rsid w:val="00DD4251"/>
    <w:rsid w:val="00DD5228"/>
    <w:rsid w:val="00DD5334"/>
    <w:rsid w:val="00DD5700"/>
    <w:rsid w:val="00DD5F4C"/>
    <w:rsid w:val="00DD66F9"/>
    <w:rsid w:val="00DD7285"/>
    <w:rsid w:val="00DDD374"/>
    <w:rsid w:val="00DE0F22"/>
    <w:rsid w:val="00DE165F"/>
    <w:rsid w:val="00DE4102"/>
    <w:rsid w:val="00DE4456"/>
    <w:rsid w:val="00DE590A"/>
    <w:rsid w:val="00DE5FF2"/>
    <w:rsid w:val="00DE65D8"/>
    <w:rsid w:val="00DE68AC"/>
    <w:rsid w:val="00DE7CE8"/>
    <w:rsid w:val="00DF0BAE"/>
    <w:rsid w:val="00DF109B"/>
    <w:rsid w:val="00DF1584"/>
    <w:rsid w:val="00DF1716"/>
    <w:rsid w:val="00DF1D87"/>
    <w:rsid w:val="00DF2A25"/>
    <w:rsid w:val="00DF2E70"/>
    <w:rsid w:val="00DF55A4"/>
    <w:rsid w:val="00DF641B"/>
    <w:rsid w:val="00DF7C03"/>
    <w:rsid w:val="00E00573"/>
    <w:rsid w:val="00E01946"/>
    <w:rsid w:val="00E01CAC"/>
    <w:rsid w:val="00E02002"/>
    <w:rsid w:val="00E02253"/>
    <w:rsid w:val="00E023FB"/>
    <w:rsid w:val="00E033E4"/>
    <w:rsid w:val="00E03E79"/>
    <w:rsid w:val="00E04226"/>
    <w:rsid w:val="00E06554"/>
    <w:rsid w:val="00E06876"/>
    <w:rsid w:val="00E0774F"/>
    <w:rsid w:val="00E10C89"/>
    <w:rsid w:val="00E115F2"/>
    <w:rsid w:val="00E12ABE"/>
    <w:rsid w:val="00E14F02"/>
    <w:rsid w:val="00E15C98"/>
    <w:rsid w:val="00E202CF"/>
    <w:rsid w:val="00E20C55"/>
    <w:rsid w:val="00E212E3"/>
    <w:rsid w:val="00E21F29"/>
    <w:rsid w:val="00E2266C"/>
    <w:rsid w:val="00E23798"/>
    <w:rsid w:val="00E2412E"/>
    <w:rsid w:val="00E25873"/>
    <w:rsid w:val="00E25E53"/>
    <w:rsid w:val="00E27B1B"/>
    <w:rsid w:val="00E31DE7"/>
    <w:rsid w:val="00E31FAC"/>
    <w:rsid w:val="00E33057"/>
    <w:rsid w:val="00E35856"/>
    <w:rsid w:val="00E35E4A"/>
    <w:rsid w:val="00E400DD"/>
    <w:rsid w:val="00E4088D"/>
    <w:rsid w:val="00E409B5"/>
    <w:rsid w:val="00E40ED0"/>
    <w:rsid w:val="00E41E09"/>
    <w:rsid w:val="00E43240"/>
    <w:rsid w:val="00E43655"/>
    <w:rsid w:val="00E44280"/>
    <w:rsid w:val="00E44802"/>
    <w:rsid w:val="00E44EF4"/>
    <w:rsid w:val="00E4500E"/>
    <w:rsid w:val="00E453B7"/>
    <w:rsid w:val="00E45BF6"/>
    <w:rsid w:val="00E45E63"/>
    <w:rsid w:val="00E4669A"/>
    <w:rsid w:val="00E515BB"/>
    <w:rsid w:val="00E51645"/>
    <w:rsid w:val="00E5290D"/>
    <w:rsid w:val="00E53A87"/>
    <w:rsid w:val="00E547FD"/>
    <w:rsid w:val="00E54E06"/>
    <w:rsid w:val="00E54F39"/>
    <w:rsid w:val="00E5614B"/>
    <w:rsid w:val="00E568B5"/>
    <w:rsid w:val="00E56FE1"/>
    <w:rsid w:val="00E570B5"/>
    <w:rsid w:val="00E576D8"/>
    <w:rsid w:val="00E5784C"/>
    <w:rsid w:val="00E64B6E"/>
    <w:rsid w:val="00E659E9"/>
    <w:rsid w:val="00E65AAB"/>
    <w:rsid w:val="00E669CA"/>
    <w:rsid w:val="00E672FE"/>
    <w:rsid w:val="00E672FF"/>
    <w:rsid w:val="00E7136C"/>
    <w:rsid w:val="00E71CE4"/>
    <w:rsid w:val="00E7223B"/>
    <w:rsid w:val="00E727AA"/>
    <w:rsid w:val="00E755F1"/>
    <w:rsid w:val="00E76A9A"/>
    <w:rsid w:val="00E774A0"/>
    <w:rsid w:val="00E777AB"/>
    <w:rsid w:val="00E77F59"/>
    <w:rsid w:val="00E80797"/>
    <w:rsid w:val="00E80C97"/>
    <w:rsid w:val="00E8240E"/>
    <w:rsid w:val="00E826DA"/>
    <w:rsid w:val="00E82705"/>
    <w:rsid w:val="00E8284F"/>
    <w:rsid w:val="00E82946"/>
    <w:rsid w:val="00E83F2B"/>
    <w:rsid w:val="00E85896"/>
    <w:rsid w:val="00E87F73"/>
    <w:rsid w:val="00E901B5"/>
    <w:rsid w:val="00E90332"/>
    <w:rsid w:val="00E90E76"/>
    <w:rsid w:val="00E9116C"/>
    <w:rsid w:val="00E91C41"/>
    <w:rsid w:val="00E92DCB"/>
    <w:rsid w:val="00E93EA4"/>
    <w:rsid w:val="00E958A1"/>
    <w:rsid w:val="00E95BD5"/>
    <w:rsid w:val="00E977B0"/>
    <w:rsid w:val="00E97B8A"/>
    <w:rsid w:val="00E97F47"/>
    <w:rsid w:val="00EA0BCB"/>
    <w:rsid w:val="00EA0E2D"/>
    <w:rsid w:val="00EA1D38"/>
    <w:rsid w:val="00EA2FCA"/>
    <w:rsid w:val="00EA39E8"/>
    <w:rsid w:val="00EA3C12"/>
    <w:rsid w:val="00EA3DFD"/>
    <w:rsid w:val="00EA4291"/>
    <w:rsid w:val="00EA457C"/>
    <w:rsid w:val="00EA4801"/>
    <w:rsid w:val="00EA4A4D"/>
    <w:rsid w:val="00EA531B"/>
    <w:rsid w:val="00EA566B"/>
    <w:rsid w:val="00EA6DB2"/>
    <w:rsid w:val="00EA73E9"/>
    <w:rsid w:val="00EA76D0"/>
    <w:rsid w:val="00EA7CAC"/>
    <w:rsid w:val="00EA7D0C"/>
    <w:rsid w:val="00EB0496"/>
    <w:rsid w:val="00EB114E"/>
    <w:rsid w:val="00EB3ACF"/>
    <w:rsid w:val="00EB4D5A"/>
    <w:rsid w:val="00EB5181"/>
    <w:rsid w:val="00EB5BEF"/>
    <w:rsid w:val="00EB5DDC"/>
    <w:rsid w:val="00EB639B"/>
    <w:rsid w:val="00EB70C6"/>
    <w:rsid w:val="00EB7B1A"/>
    <w:rsid w:val="00EC0918"/>
    <w:rsid w:val="00EC1A0A"/>
    <w:rsid w:val="00EC2650"/>
    <w:rsid w:val="00EC4FCE"/>
    <w:rsid w:val="00EC58D6"/>
    <w:rsid w:val="00EC5C2D"/>
    <w:rsid w:val="00EC5F49"/>
    <w:rsid w:val="00EC6670"/>
    <w:rsid w:val="00EC6C6F"/>
    <w:rsid w:val="00EC6E58"/>
    <w:rsid w:val="00EC7BB7"/>
    <w:rsid w:val="00ECCE76"/>
    <w:rsid w:val="00ED0C77"/>
    <w:rsid w:val="00ED13EF"/>
    <w:rsid w:val="00ED147B"/>
    <w:rsid w:val="00ED1881"/>
    <w:rsid w:val="00ED1EA4"/>
    <w:rsid w:val="00ED3D28"/>
    <w:rsid w:val="00ED453A"/>
    <w:rsid w:val="00ED529C"/>
    <w:rsid w:val="00ED6316"/>
    <w:rsid w:val="00ED691F"/>
    <w:rsid w:val="00ED6E5C"/>
    <w:rsid w:val="00EE0173"/>
    <w:rsid w:val="00EE0BB8"/>
    <w:rsid w:val="00EE1EAE"/>
    <w:rsid w:val="00EE2F1C"/>
    <w:rsid w:val="00EE38A2"/>
    <w:rsid w:val="00EE3F92"/>
    <w:rsid w:val="00EE4E7A"/>
    <w:rsid w:val="00EE71C1"/>
    <w:rsid w:val="00EE71D1"/>
    <w:rsid w:val="00EE797C"/>
    <w:rsid w:val="00EE7A4A"/>
    <w:rsid w:val="00EE7B64"/>
    <w:rsid w:val="00EE7F60"/>
    <w:rsid w:val="00EF019A"/>
    <w:rsid w:val="00EF0A1F"/>
    <w:rsid w:val="00EF0D7A"/>
    <w:rsid w:val="00EF1723"/>
    <w:rsid w:val="00EF1F66"/>
    <w:rsid w:val="00EF2742"/>
    <w:rsid w:val="00EF2BCD"/>
    <w:rsid w:val="00EF3C52"/>
    <w:rsid w:val="00EF5331"/>
    <w:rsid w:val="00EF58E4"/>
    <w:rsid w:val="00EF71D8"/>
    <w:rsid w:val="00EF7309"/>
    <w:rsid w:val="00EF733F"/>
    <w:rsid w:val="00EF78AC"/>
    <w:rsid w:val="00F00640"/>
    <w:rsid w:val="00F00A1C"/>
    <w:rsid w:val="00F00EEF"/>
    <w:rsid w:val="00F01D7C"/>
    <w:rsid w:val="00F0414A"/>
    <w:rsid w:val="00F04EF0"/>
    <w:rsid w:val="00F04FAE"/>
    <w:rsid w:val="00F06D8E"/>
    <w:rsid w:val="00F07360"/>
    <w:rsid w:val="00F07D0A"/>
    <w:rsid w:val="00F102F1"/>
    <w:rsid w:val="00F109CA"/>
    <w:rsid w:val="00F1109C"/>
    <w:rsid w:val="00F12AD1"/>
    <w:rsid w:val="00F1347F"/>
    <w:rsid w:val="00F143E4"/>
    <w:rsid w:val="00F158EB"/>
    <w:rsid w:val="00F159CF"/>
    <w:rsid w:val="00F17C71"/>
    <w:rsid w:val="00F17E7E"/>
    <w:rsid w:val="00F20411"/>
    <w:rsid w:val="00F22071"/>
    <w:rsid w:val="00F220DD"/>
    <w:rsid w:val="00F22AB9"/>
    <w:rsid w:val="00F2457F"/>
    <w:rsid w:val="00F24A3E"/>
    <w:rsid w:val="00F24B05"/>
    <w:rsid w:val="00F24DC1"/>
    <w:rsid w:val="00F251D6"/>
    <w:rsid w:val="00F25D77"/>
    <w:rsid w:val="00F26FD8"/>
    <w:rsid w:val="00F30037"/>
    <w:rsid w:val="00F30284"/>
    <w:rsid w:val="00F319FB"/>
    <w:rsid w:val="00F32EA2"/>
    <w:rsid w:val="00F347EC"/>
    <w:rsid w:val="00F348F3"/>
    <w:rsid w:val="00F36102"/>
    <w:rsid w:val="00F36CB3"/>
    <w:rsid w:val="00F36CB5"/>
    <w:rsid w:val="00F3761A"/>
    <w:rsid w:val="00F3769A"/>
    <w:rsid w:val="00F403CB"/>
    <w:rsid w:val="00F41698"/>
    <w:rsid w:val="00F41836"/>
    <w:rsid w:val="00F41A05"/>
    <w:rsid w:val="00F41DA1"/>
    <w:rsid w:val="00F45910"/>
    <w:rsid w:val="00F46A65"/>
    <w:rsid w:val="00F46DF4"/>
    <w:rsid w:val="00F47291"/>
    <w:rsid w:val="00F50A5A"/>
    <w:rsid w:val="00F51572"/>
    <w:rsid w:val="00F51BFD"/>
    <w:rsid w:val="00F53E1B"/>
    <w:rsid w:val="00F54726"/>
    <w:rsid w:val="00F55D16"/>
    <w:rsid w:val="00F560BD"/>
    <w:rsid w:val="00F60592"/>
    <w:rsid w:val="00F6126D"/>
    <w:rsid w:val="00F62EB4"/>
    <w:rsid w:val="00F63387"/>
    <w:rsid w:val="00F63A5F"/>
    <w:rsid w:val="00F64068"/>
    <w:rsid w:val="00F653F1"/>
    <w:rsid w:val="00F654EB"/>
    <w:rsid w:val="00F65C1B"/>
    <w:rsid w:val="00F67312"/>
    <w:rsid w:val="00F704F6"/>
    <w:rsid w:val="00F722AA"/>
    <w:rsid w:val="00F725D1"/>
    <w:rsid w:val="00F73359"/>
    <w:rsid w:val="00F73B08"/>
    <w:rsid w:val="00F74613"/>
    <w:rsid w:val="00F75BC0"/>
    <w:rsid w:val="00F75F97"/>
    <w:rsid w:val="00F76661"/>
    <w:rsid w:val="00F7711B"/>
    <w:rsid w:val="00F77979"/>
    <w:rsid w:val="00F77C45"/>
    <w:rsid w:val="00F80147"/>
    <w:rsid w:val="00F802C2"/>
    <w:rsid w:val="00F80B14"/>
    <w:rsid w:val="00F813A8"/>
    <w:rsid w:val="00F813F2"/>
    <w:rsid w:val="00F8255D"/>
    <w:rsid w:val="00F82D85"/>
    <w:rsid w:val="00F8336C"/>
    <w:rsid w:val="00F83D9A"/>
    <w:rsid w:val="00F842FB"/>
    <w:rsid w:val="00F8603C"/>
    <w:rsid w:val="00F86FAA"/>
    <w:rsid w:val="00F87248"/>
    <w:rsid w:val="00F87503"/>
    <w:rsid w:val="00F875CE"/>
    <w:rsid w:val="00F903D7"/>
    <w:rsid w:val="00F91EC6"/>
    <w:rsid w:val="00F9311C"/>
    <w:rsid w:val="00F94F3C"/>
    <w:rsid w:val="00F95532"/>
    <w:rsid w:val="00F97096"/>
    <w:rsid w:val="00F97394"/>
    <w:rsid w:val="00F97471"/>
    <w:rsid w:val="00F97E31"/>
    <w:rsid w:val="00F97F3E"/>
    <w:rsid w:val="00FA1868"/>
    <w:rsid w:val="00FA206B"/>
    <w:rsid w:val="00FA50CB"/>
    <w:rsid w:val="00FA6AF0"/>
    <w:rsid w:val="00FA73F1"/>
    <w:rsid w:val="00FB1893"/>
    <w:rsid w:val="00FB1B96"/>
    <w:rsid w:val="00FB2BDA"/>
    <w:rsid w:val="00FB442B"/>
    <w:rsid w:val="00FB44D9"/>
    <w:rsid w:val="00FB6B5B"/>
    <w:rsid w:val="00FB70C8"/>
    <w:rsid w:val="00FC02C4"/>
    <w:rsid w:val="00FC109D"/>
    <w:rsid w:val="00FC2736"/>
    <w:rsid w:val="00FC2984"/>
    <w:rsid w:val="00FC2FFF"/>
    <w:rsid w:val="00FC4E4F"/>
    <w:rsid w:val="00FC5395"/>
    <w:rsid w:val="00FC583B"/>
    <w:rsid w:val="00FC6CBC"/>
    <w:rsid w:val="00FC76AF"/>
    <w:rsid w:val="00FC7CB5"/>
    <w:rsid w:val="00FCC2FA"/>
    <w:rsid w:val="00FD0284"/>
    <w:rsid w:val="00FD1269"/>
    <w:rsid w:val="00FD2ABE"/>
    <w:rsid w:val="00FD2D4F"/>
    <w:rsid w:val="00FD4D31"/>
    <w:rsid w:val="00FD50F5"/>
    <w:rsid w:val="00FD5195"/>
    <w:rsid w:val="00FD552B"/>
    <w:rsid w:val="00FD5726"/>
    <w:rsid w:val="00FD6088"/>
    <w:rsid w:val="00FE09F7"/>
    <w:rsid w:val="00FE39B1"/>
    <w:rsid w:val="00FE525A"/>
    <w:rsid w:val="00FE655E"/>
    <w:rsid w:val="00FE65BB"/>
    <w:rsid w:val="00FE6C0B"/>
    <w:rsid w:val="00FE7CFE"/>
    <w:rsid w:val="00FF01F0"/>
    <w:rsid w:val="00FF1107"/>
    <w:rsid w:val="00FF1193"/>
    <w:rsid w:val="00FF15BD"/>
    <w:rsid w:val="00FF1CB7"/>
    <w:rsid w:val="00FF2450"/>
    <w:rsid w:val="00FF2542"/>
    <w:rsid w:val="00FF25BD"/>
    <w:rsid w:val="00FF3A7D"/>
    <w:rsid w:val="00FF5CE6"/>
    <w:rsid w:val="00FF651D"/>
    <w:rsid w:val="00FF68BD"/>
    <w:rsid w:val="00FF725F"/>
    <w:rsid w:val="00FF7C61"/>
    <w:rsid w:val="0106B546"/>
    <w:rsid w:val="01227A9D"/>
    <w:rsid w:val="0124CED2"/>
    <w:rsid w:val="012D9217"/>
    <w:rsid w:val="012F7FC6"/>
    <w:rsid w:val="01353D9D"/>
    <w:rsid w:val="013F4F94"/>
    <w:rsid w:val="0147DB49"/>
    <w:rsid w:val="01528E2A"/>
    <w:rsid w:val="01595FC7"/>
    <w:rsid w:val="015EECC6"/>
    <w:rsid w:val="0174122A"/>
    <w:rsid w:val="01814D44"/>
    <w:rsid w:val="0188D38D"/>
    <w:rsid w:val="018CE19A"/>
    <w:rsid w:val="018D93F4"/>
    <w:rsid w:val="018FFE17"/>
    <w:rsid w:val="019E5DF1"/>
    <w:rsid w:val="01A49EA9"/>
    <w:rsid w:val="01A76FF0"/>
    <w:rsid w:val="01B14C06"/>
    <w:rsid w:val="01B8BE77"/>
    <w:rsid w:val="01C39A65"/>
    <w:rsid w:val="01C5DBBA"/>
    <w:rsid w:val="01D48F64"/>
    <w:rsid w:val="01E98B35"/>
    <w:rsid w:val="01EF89F4"/>
    <w:rsid w:val="01F33D4B"/>
    <w:rsid w:val="01FA516E"/>
    <w:rsid w:val="02049A6B"/>
    <w:rsid w:val="0205E72C"/>
    <w:rsid w:val="020D0E24"/>
    <w:rsid w:val="02225D47"/>
    <w:rsid w:val="02267E2C"/>
    <w:rsid w:val="022BDF1E"/>
    <w:rsid w:val="023233F5"/>
    <w:rsid w:val="023914C4"/>
    <w:rsid w:val="023C19B9"/>
    <w:rsid w:val="023F847B"/>
    <w:rsid w:val="02447D70"/>
    <w:rsid w:val="0246109D"/>
    <w:rsid w:val="0259B8E5"/>
    <w:rsid w:val="025A6341"/>
    <w:rsid w:val="025B0433"/>
    <w:rsid w:val="0264D976"/>
    <w:rsid w:val="028B026B"/>
    <w:rsid w:val="028E8CD9"/>
    <w:rsid w:val="02906B2B"/>
    <w:rsid w:val="02937C82"/>
    <w:rsid w:val="0293C756"/>
    <w:rsid w:val="02AA450F"/>
    <w:rsid w:val="02CAF53E"/>
    <w:rsid w:val="02D586DC"/>
    <w:rsid w:val="02DA83F3"/>
    <w:rsid w:val="02E76562"/>
    <w:rsid w:val="02FABD27"/>
    <w:rsid w:val="02FF8B76"/>
    <w:rsid w:val="0302DE3E"/>
    <w:rsid w:val="0305EE65"/>
    <w:rsid w:val="0308718D"/>
    <w:rsid w:val="030FE28B"/>
    <w:rsid w:val="032554BE"/>
    <w:rsid w:val="0325C386"/>
    <w:rsid w:val="0326DE93"/>
    <w:rsid w:val="0332089D"/>
    <w:rsid w:val="033DE5BD"/>
    <w:rsid w:val="0342FD9C"/>
    <w:rsid w:val="03467414"/>
    <w:rsid w:val="03537B95"/>
    <w:rsid w:val="035C28CA"/>
    <w:rsid w:val="03681CDC"/>
    <w:rsid w:val="03767958"/>
    <w:rsid w:val="03944566"/>
    <w:rsid w:val="03981C2E"/>
    <w:rsid w:val="039A7249"/>
    <w:rsid w:val="03A20EF3"/>
    <w:rsid w:val="03A490BD"/>
    <w:rsid w:val="03B5AA72"/>
    <w:rsid w:val="03B76212"/>
    <w:rsid w:val="03BE433F"/>
    <w:rsid w:val="03C100F0"/>
    <w:rsid w:val="03C3B2D0"/>
    <w:rsid w:val="03CBD586"/>
    <w:rsid w:val="03CE6A05"/>
    <w:rsid w:val="03DE9FD7"/>
    <w:rsid w:val="03E33060"/>
    <w:rsid w:val="03EFAFD5"/>
    <w:rsid w:val="03F273EA"/>
    <w:rsid w:val="03F7B83B"/>
    <w:rsid w:val="03FE10E6"/>
    <w:rsid w:val="040E6ADD"/>
    <w:rsid w:val="042302BA"/>
    <w:rsid w:val="042B1AB3"/>
    <w:rsid w:val="042B41DA"/>
    <w:rsid w:val="042E6090"/>
    <w:rsid w:val="043380AA"/>
    <w:rsid w:val="04347167"/>
    <w:rsid w:val="04371EAA"/>
    <w:rsid w:val="04395518"/>
    <w:rsid w:val="043BAE92"/>
    <w:rsid w:val="043E41B4"/>
    <w:rsid w:val="044D0900"/>
    <w:rsid w:val="045F0AD9"/>
    <w:rsid w:val="0462E490"/>
    <w:rsid w:val="04838F98"/>
    <w:rsid w:val="04871871"/>
    <w:rsid w:val="049B5BD7"/>
    <w:rsid w:val="04A4F462"/>
    <w:rsid w:val="04A7B8E1"/>
    <w:rsid w:val="04ABB2EC"/>
    <w:rsid w:val="04B012AC"/>
    <w:rsid w:val="04B529D4"/>
    <w:rsid w:val="04B69598"/>
    <w:rsid w:val="04B8EE06"/>
    <w:rsid w:val="04B977B4"/>
    <w:rsid w:val="04BEAD37"/>
    <w:rsid w:val="04C37D60"/>
    <w:rsid w:val="04C6CB77"/>
    <w:rsid w:val="04CA3440"/>
    <w:rsid w:val="04CAD277"/>
    <w:rsid w:val="04CD3996"/>
    <w:rsid w:val="04D0078D"/>
    <w:rsid w:val="04D0D711"/>
    <w:rsid w:val="04F05F39"/>
    <w:rsid w:val="04F119A2"/>
    <w:rsid w:val="04F4DDF5"/>
    <w:rsid w:val="04FCEA76"/>
    <w:rsid w:val="04FFFFA2"/>
    <w:rsid w:val="0503B311"/>
    <w:rsid w:val="0518C358"/>
    <w:rsid w:val="051F2D05"/>
    <w:rsid w:val="05211EF2"/>
    <w:rsid w:val="05213B3D"/>
    <w:rsid w:val="0530C7CA"/>
    <w:rsid w:val="053459ED"/>
    <w:rsid w:val="0539E90D"/>
    <w:rsid w:val="053A03DB"/>
    <w:rsid w:val="053DF4BB"/>
    <w:rsid w:val="0541548D"/>
    <w:rsid w:val="05481F4E"/>
    <w:rsid w:val="0548CEB8"/>
    <w:rsid w:val="0556CA6F"/>
    <w:rsid w:val="055DAF98"/>
    <w:rsid w:val="055DD5D3"/>
    <w:rsid w:val="0562305C"/>
    <w:rsid w:val="056473FF"/>
    <w:rsid w:val="05662B70"/>
    <w:rsid w:val="05741A94"/>
    <w:rsid w:val="057491F9"/>
    <w:rsid w:val="0574F76B"/>
    <w:rsid w:val="057B96E6"/>
    <w:rsid w:val="057C59C2"/>
    <w:rsid w:val="057CCB5E"/>
    <w:rsid w:val="057FB665"/>
    <w:rsid w:val="0584ECAA"/>
    <w:rsid w:val="058AC1FA"/>
    <w:rsid w:val="058D375F"/>
    <w:rsid w:val="059085F8"/>
    <w:rsid w:val="0591AC09"/>
    <w:rsid w:val="05A38B40"/>
    <w:rsid w:val="05A98A7A"/>
    <w:rsid w:val="05B311A1"/>
    <w:rsid w:val="05B50919"/>
    <w:rsid w:val="05BFCA9A"/>
    <w:rsid w:val="05CF7D76"/>
    <w:rsid w:val="05ED8266"/>
    <w:rsid w:val="06093E7B"/>
    <w:rsid w:val="060C988E"/>
    <w:rsid w:val="060DCC0A"/>
    <w:rsid w:val="061A943F"/>
    <w:rsid w:val="062D15AA"/>
    <w:rsid w:val="06372C38"/>
    <w:rsid w:val="063FE974"/>
    <w:rsid w:val="0643E8DA"/>
    <w:rsid w:val="064CCAC6"/>
    <w:rsid w:val="06513A19"/>
    <w:rsid w:val="065612F0"/>
    <w:rsid w:val="065C1F01"/>
    <w:rsid w:val="065C26C4"/>
    <w:rsid w:val="06607277"/>
    <w:rsid w:val="06629BD8"/>
    <w:rsid w:val="066AB7E7"/>
    <w:rsid w:val="06730D0D"/>
    <w:rsid w:val="06785247"/>
    <w:rsid w:val="06823BC0"/>
    <w:rsid w:val="0682987E"/>
    <w:rsid w:val="06890943"/>
    <w:rsid w:val="068CCCB0"/>
    <w:rsid w:val="06989FA6"/>
    <w:rsid w:val="06A49EDA"/>
    <w:rsid w:val="06AFD4E2"/>
    <w:rsid w:val="06B1DAF2"/>
    <w:rsid w:val="06BCEF53"/>
    <w:rsid w:val="06C7E00F"/>
    <w:rsid w:val="06C82004"/>
    <w:rsid w:val="06CAF894"/>
    <w:rsid w:val="06CE9A65"/>
    <w:rsid w:val="06D34AC1"/>
    <w:rsid w:val="06D5E0BC"/>
    <w:rsid w:val="06D7A4B3"/>
    <w:rsid w:val="06F57E1B"/>
    <w:rsid w:val="06F9FF2E"/>
    <w:rsid w:val="06FA77D1"/>
    <w:rsid w:val="06FAE8B9"/>
    <w:rsid w:val="06FE08E6"/>
    <w:rsid w:val="06FEA3FD"/>
    <w:rsid w:val="06FF85CC"/>
    <w:rsid w:val="07007E3F"/>
    <w:rsid w:val="07020EAB"/>
    <w:rsid w:val="07065AC5"/>
    <w:rsid w:val="070E6017"/>
    <w:rsid w:val="07117964"/>
    <w:rsid w:val="071702A0"/>
    <w:rsid w:val="07183A41"/>
    <w:rsid w:val="071AE841"/>
    <w:rsid w:val="071D5790"/>
    <w:rsid w:val="0722C51F"/>
    <w:rsid w:val="072D7C6A"/>
    <w:rsid w:val="072D7FA1"/>
    <w:rsid w:val="072E6187"/>
    <w:rsid w:val="073A5A41"/>
    <w:rsid w:val="0748E841"/>
    <w:rsid w:val="076403CD"/>
    <w:rsid w:val="07645EE8"/>
    <w:rsid w:val="076DA015"/>
    <w:rsid w:val="0775F3E6"/>
    <w:rsid w:val="077D7045"/>
    <w:rsid w:val="078120F1"/>
    <w:rsid w:val="07847A81"/>
    <w:rsid w:val="0790C45A"/>
    <w:rsid w:val="0795D970"/>
    <w:rsid w:val="07B33C1B"/>
    <w:rsid w:val="07B66C14"/>
    <w:rsid w:val="07C38402"/>
    <w:rsid w:val="07C832AD"/>
    <w:rsid w:val="07CE2E4A"/>
    <w:rsid w:val="07D28720"/>
    <w:rsid w:val="07E0E1C9"/>
    <w:rsid w:val="07ED3215"/>
    <w:rsid w:val="07F1987A"/>
    <w:rsid w:val="07F42A58"/>
    <w:rsid w:val="07FE6C39"/>
    <w:rsid w:val="08050D49"/>
    <w:rsid w:val="080DA62C"/>
    <w:rsid w:val="08172F69"/>
    <w:rsid w:val="081CD21F"/>
    <w:rsid w:val="081CD36A"/>
    <w:rsid w:val="081E8114"/>
    <w:rsid w:val="081E8747"/>
    <w:rsid w:val="08218E1F"/>
    <w:rsid w:val="082EAD2C"/>
    <w:rsid w:val="083C34A4"/>
    <w:rsid w:val="084F3E66"/>
    <w:rsid w:val="0852F0E9"/>
    <w:rsid w:val="08534B42"/>
    <w:rsid w:val="0871F593"/>
    <w:rsid w:val="087BDD45"/>
    <w:rsid w:val="087FC010"/>
    <w:rsid w:val="088053F0"/>
    <w:rsid w:val="088414FB"/>
    <w:rsid w:val="089B0772"/>
    <w:rsid w:val="089C3E52"/>
    <w:rsid w:val="089E4572"/>
    <w:rsid w:val="08AD2956"/>
    <w:rsid w:val="08AD49C5"/>
    <w:rsid w:val="08AE0DD1"/>
    <w:rsid w:val="08B0122B"/>
    <w:rsid w:val="08B051A9"/>
    <w:rsid w:val="08BAA2E1"/>
    <w:rsid w:val="08DD9C74"/>
    <w:rsid w:val="08E1ADE2"/>
    <w:rsid w:val="08EE02F5"/>
    <w:rsid w:val="08EF8EA5"/>
    <w:rsid w:val="08FBD7DE"/>
    <w:rsid w:val="08FC5BDF"/>
    <w:rsid w:val="08FDEF76"/>
    <w:rsid w:val="0904582B"/>
    <w:rsid w:val="09088991"/>
    <w:rsid w:val="090ABBF5"/>
    <w:rsid w:val="090F48F2"/>
    <w:rsid w:val="09140F10"/>
    <w:rsid w:val="09184A2E"/>
    <w:rsid w:val="0920440B"/>
    <w:rsid w:val="094C6B5E"/>
    <w:rsid w:val="09593B6E"/>
    <w:rsid w:val="096B799D"/>
    <w:rsid w:val="09740B9F"/>
    <w:rsid w:val="097481C3"/>
    <w:rsid w:val="0974FD4B"/>
    <w:rsid w:val="0981E92F"/>
    <w:rsid w:val="0982AED2"/>
    <w:rsid w:val="0996F98F"/>
    <w:rsid w:val="0999D3E5"/>
    <w:rsid w:val="099A3C9A"/>
    <w:rsid w:val="099A48B0"/>
    <w:rsid w:val="099AA065"/>
    <w:rsid w:val="09AA28E0"/>
    <w:rsid w:val="09C2FD50"/>
    <w:rsid w:val="09C437F1"/>
    <w:rsid w:val="09C43BDA"/>
    <w:rsid w:val="09E2775F"/>
    <w:rsid w:val="09EF88F2"/>
    <w:rsid w:val="09F2F02A"/>
    <w:rsid w:val="0A0081CE"/>
    <w:rsid w:val="0A09B3CD"/>
    <w:rsid w:val="0A0CDB0A"/>
    <w:rsid w:val="0A1A13CB"/>
    <w:rsid w:val="0A23CAE5"/>
    <w:rsid w:val="0A2D4E2C"/>
    <w:rsid w:val="0A4E68DC"/>
    <w:rsid w:val="0A4FFF18"/>
    <w:rsid w:val="0A50B923"/>
    <w:rsid w:val="0A597DD2"/>
    <w:rsid w:val="0A5B3141"/>
    <w:rsid w:val="0A657526"/>
    <w:rsid w:val="0A6D0AB2"/>
    <w:rsid w:val="0A6D8BC6"/>
    <w:rsid w:val="0A700B84"/>
    <w:rsid w:val="0A73FFBA"/>
    <w:rsid w:val="0A7A1494"/>
    <w:rsid w:val="0A7D12C5"/>
    <w:rsid w:val="0A7D3006"/>
    <w:rsid w:val="0A81E1A8"/>
    <w:rsid w:val="0A88FDD6"/>
    <w:rsid w:val="0A8ACCEE"/>
    <w:rsid w:val="0A8BC144"/>
    <w:rsid w:val="0A9C24BE"/>
    <w:rsid w:val="0AA19DB4"/>
    <w:rsid w:val="0AA904F2"/>
    <w:rsid w:val="0AADFC36"/>
    <w:rsid w:val="0AB7C3FF"/>
    <w:rsid w:val="0AB96027"/>
    <w:rsid w:val="0ABE1153"/>
    <w:rsid w:val="0AC20815"/>
    <w:rsid w:val="0AC8A0E6"/>
    <w:rsid w:val="0AD0DF39"/>
    <w:rsid w:val="0AEDA40F"/>
    <w:rsid w:val="0AF128E5"/>
    <w:rsid w:val="0AF489C8"/>
    <w:rsid w:val="0AF8F4AB"/>
    <w:rsid w:val="0AF9A6A0"/>
    <w:rsid w:val="0B014F15"/>
    <w:rsid w:val="0B0B890B"/>
    <w:rsid w:val="0B17C2B9"/>
    <w:rsid w:val="0B3658A9"/>
    <w:rsid w:val="0B36898D"/>
    <w:rsid w:val="0B3CD4AA"/>
    <w:rsid w:val="0B4E3110"/>
    <w:rsid w:val="0B5C4334"/>
    <w:rsid w:val="0B5F3A34"/>
    <w:rsid w:val="0B6AA70D"/>
    <w:rsid w:val="0B6ABF56"/>
    <w:rsid w:val="0B740019"/>
    <w:rsid w:val="0B758AF5"/>
    <w:rsid w:val="0B78DC16"/>
    <w:rsid w:val="0B91E518"/>
    <w:rsid w:val="0B9B4FDB"/>
    <w:rsid w:val="0B9B9B15"/>
    <w:rsid w:val="0BAB331E"/>
    <w:rsid w:val="0BB2F24D"/>
    <w:rsid w:val="0BB53434"/>
    <w:rsid w:val="0BB760D2"/>
    <w:rsid w:val="0BB856D5"/>
    <w:rsid w:val="0BC699B5"/>
    <w:rsid w:val="0BD16BFC"/>
    <w:rsid w:val="0BD32B80"/>
    <w:rsid w:val="0BDB7C86"/>
    <w:rsid w:val="0BE2E512"/>
    <w:rsid w:val="0BE42878"/>
    <w:rsid w:val="0BE7A4BC"/>
    <w:rsid w:val="0BEBD984"/>
    <w:rsid w:val="0BFAEE09"/>
    <w:rsid w:val="0BFFF47A"/>
    <w:rsid w:val="0C0144D4"/>
    <w:rsid w:val="0C01B595"/>
    <w:rsid w:val="0C207BA7"/>
    <w:rsid w:val="0C2A039F"/>
    <w:rsid w:val="0C3AA9A5"/>
    <w:rsid w:val="0C42B3F7"/>
    <w:rsid w:val="0C482969"/>
    <w:rsid w:val="0C4E977C"/>
    <w:rsid w:val="0C5F5321"/>
    <w:rsid w:val="0C6C810F"/>
    <w:rsid w:val="0C72A1CD"/>
    <w:rsid w:val="0C745392"/>
    <w:rsid w:val="0C7DD1FD"/>
    <w:rsid w:val="0C804CA8"/>
    <w:rsid w:val="0C81FC20"/>
    <w:rsid w:val="0C864B80"/>
    <w:rsid w:val="0CA19F6D"/>
    <w:rsid w:val="0CA41EF0"/>
    <w:rsid w:val="0CAC7169"/>
    <w:rsid w:val="0CAEA1EF"/>
    <w:rsid w:val="0CB2C260"/>
    <w:rsid w:val="0CC458C7"/>
    <w:rsid w:val="0CCE9A51"/>
    <w:rsid w:val="0CDC6DD5"/>
    <w:rsid w:val="0CE27DC0"/>
    <w:rsid w:val="0CE74865"/>
    <w:rsid w:val="0CF68A70"/>
    <w:rsid w:val="0CF765FA"/>
    <w:rsid w:val="0D061E2F"/>
    <w:rsid w:val="0D0AB4CA"/>
    <w:rsid w:val="0D0DDDAD"/>
    <w:rsid w:val="0D100400"/>
    <w:rsid w:val="0D147C55"/>
    <w:rsid w:val="0D180CEC"/>
    <w:rsid w:val="0D1A3069"/>
    <w:rsid w:val="0D22C3FF"/>
    <w:rsid w:val="0D2CC9DD"/>
    <w:rsid w:val="0D3B9FB5"/>
    <w:rsid w:val="0D41548F"/>
    <w:rsid w:val="0D456E7D"/>
    <w:rsid w:val="0D4B1092"/>
    <w:rsid w:val="0D53F462"/>
    <w:rsid w:val="0D55981C"/>
    <w:rsid w:val="0D57861E"/>
    <w:rsid w:val="0D587A54"/>
    <w:rsid w:val="0D5B7AE3"/>
    <w:rsid w:val="0D5C8A64"/>
    <w:rsid w:val="0D6658DE"/>
    <w:rsid w:val="0D66D607"/>
    <w:rsid w:val="0D7073D7"/>
    <w:rsid w:val="0D73283B"/>
    <w:rsid w:val="0D75CD8B"/>
    <w:rsid w:val="0D8189C9"/>
    <w:rsid w:val="0D83A6EF"/>
    <w:rsid w:val="0D8F4ECC"/>
    <w:rsid w:val="0D91C3E9"/>
    <w:rsid w:val="0D94C7DA"/>
    <w:rsid w:val="0D9CF942"/>
    <w:rsid w:val="0DA29B9D"/>
    <w:rsid w:val="0DA367D6"/>
    <w:rsid w:val="0DA390F6"/>
    <w:rsid w:val="0DAC82EC"/>
    <w:rsid w:val="0DBFB51B"/>
    <w:rsid w:val="0DC885CE"/>
    <w:rsid w:val="0DCD314C"/>
    <w:rsid w:val="0DD16099"/>
    <w:rsid w:val="0DD6BC77"/>
    <w:rsid w:val="0DD7E62C"/>
    <w:rsid w:val="0DDC1143"/>
    <w:rsid w:val="0DDFC530"/>
    <w:rsid w:val="0DE01D0F"/>
    <w:rsid w:val="0DEB8D0C"/>
    <w:rsid w:val="0DEE9443"/>
    <w:rsid w:val="0DF24243"/>
    <w:rsid w:val="0DF2468D"/>
    <w:rsid w:val="0DFCB1C9"/>
    <w:rsid w:val="0E05EE2B"/>
    <w:rsid w:val="0E07C894"/>
    <w:rsid w:val="0E0E0C66"/>
    <w:rsid w:val="0E117D94"/>
    <w:rsid w:val="0E2A730C"/>
    <w:rsid w:val="0E2C9BE0"/>
    <w:rsid w:val="0E31C903"/>
    <w:rsid w:val="0E34C17D"/>
    <w:rsid w:val="0E3D6FCE"/>
    <w:rsid w:val="0E4501AC"/>
    <w:rsid w:val="0E48F827"/>
    <w:rsid w:val="0E4D2ED6"/>
    <w:rsid w:val="0E4E9B27"/>
    <w:rsid w:val="0E51654C"/>
    <w:rsid w:val="0E57212C"/>
    <w:rsid w:val="0E5FD04C"/>
    <w:rsid w:val="0E695F3C"/>
    <w:rsid w:val="0E8331A8"/>
    <w:rsid w:val="0E85161E"/>
    <w:rsid w:val="0E8778DD"/>
    <w:rsid w:val="0E97FBE8"/>
    <w:rsid w:val="0E993D14"/>
    <w:rsid w:val="0EA03B1B"/>
    <w:rsid w:val="0EA70297"/>
    <w:rsid w:val="0EA904CE"/>
    <w:rsid w:val="0EA9AE0E"/>
    <w:rsid w:val="0EA9E492"/>
    <w:rsid w:val="0EAF96C6"/>
    <w:rsid w:val="0EB1D0BA"/>
    <w:rsid w:val="0EB5896F"/>
    <w:rsid w:val="0EB7E561"/>
    <w:rsid w:val="0EBCABB6"/>
    <w:rsid w:val="0ED8CA06"/>
    <w:rsid w:val="0EDD24F0"/>
    <w:rsid w:val="0EFAACD3"/>
    <w:rsid w:val="0EFD9901"/>
    <w:rsid w:val="0EFDCBD2"/>
    <w:rsid w:val="0F028C9B"/>
    <w:rsid w:val="0F03B712"/>
    <w:rsid w:val="0F091ACB"/>
    <w:rsid w:val="0F293CDD"/>
    <w:rsid w:val="0F2B1F2D"/>
    <w:rsid w:val="0F2D944A"/>
    <w:rsid w:val="0F364643"/>
    <w:rsid w:val="0F3B9FB0"/>
    <w:rsid w:val="0F3F244F"/>
    <w:rsid w:val="0F418A4A"/>
    <w:rsid w:val="0F4D63FB"/>
    <w:rsid w:val="0F577657"/>
    <w:rsid w:val="0F60B7FB"/>
    <w:rsid w:val="0F6B9451"/>
    <w:rsid w:val="0F8AE894"/>
    <w:rsid w:val="0F8C32D6"/>
    <w:rsid w:val="0F928F78"/>
    <w:rsid w:val="0F969845"/>
    <w:rsid w:val="0FA74930"/>
    <w:rsid w:val="0FA98890"/>
    <w:rsid w:val="0FB6882A"/>
    <w:rsid w:val="0FC45E72"/>
    <w:rsid w:val="0FC99935"/>
    <w:rsid w:val="0FCA5DBB"/>
    <w:rsid w:val="0FCECC71"/>
    <w:rsid w:val="0FD9402F"/>
    <w:rsid w:val="0FDE0E7E"/>
    <w:rsid w:val="0FE53945"/>
    <w:rsid w:val="0FE74197"/>
    <w:rsid w:val="0FEC4201"/>
    <w:rsid w:val="0FF0F9CA"/>
    <w:rsid w:val="0FF4608B"/>
    <w:rsid w:val="0FF47EEC"/>
    <w:rsid w:val="0FFBA0AD"/>
    <w:rsid w:val="1005D6DE"/>
    <w:rsid w:val="10099C1B"/>
    <w:rsid w:val="100EE070"/>
    <w:rsid w:val="101DBE6B"/>
    <w:rsid w:val="1024A935"/>
    <w:rsid w:val="10291D1F"/>
    <w:rsid w:val="10457E6F"/>
    <w:rsid w:val="104BB9F2"/>
    <w:rsid w:val="10507DF1"/>
    <w:rsid w:val="1050F662"/>
    <w:rsid w:val="105A64C1"/>
    <w:rsid w:val="105B83A5"/>
    <w:rsid w:val="105E02CE"/>
    <w:rsid w:val="10609889"/>
    <w:rsid w:val="10619C22"/>
    <w:rsid w:val="10676110"/>
    <w:rsid w:val="10894A21"/>
    <w:rsid w:val="108A972D"/>
    <w:rsid w:val="108C1F04"/>
    <w:rsid w:val="10909578"/>
    <w:rsid w:val="109652AC"/>
    <w:rsid w:val="109A1C0C"/>
    <w:rsid w:val="10A9DB9D"/>
    <w:rsid w:val="10AB0E48"/>
    <w:rsid w:val="10AC9C8B"/>
    <w:rsid w:val="10B4AD91"/>
    <w:rsid w:val="10B540EC"/>
    <w:rsid w:val="10B8A914"/>
    <w:rsid w:val="10BFA0B2"/>
    <w:rsid w:val="10C2DD7F"/>
    <w:rsid w:val="10C693F0"/>
    <w:rsid w:val="10C88A88"/>
    <w:rsid w:val="10DE0B6E"/>
    <w:rsid w:val="10DED71D"/>
    <w:rsid w:val="10E61E6F"/>
    <w:rsid w:val="10ECBFC7"/>
    <w:rsid w:val="10EEE9AB"/>
    <w:rsid w:val="10F430E1"/>
    <w:rsid w:val="10F484D1"/>
    <w:rsid w:val="1108DEF1"/>
    <w:rsid w:val="1113E86A"/>
    <w:rsid w:val="1122711A"/>
    <w:rsid w:val="1125DF15"/>
    <w:rsid w:val="1127DC90"/>
    <w:rsid w:val="11296BE8"/>
    <w:rsid w:val="112E90FE"/>
    <w:rsid w:val="1136BF30"/>
    <w:rsid w:val="113D8EED"/>
    <w:rsid w:val="11447071"/>
    <w:rsid w:val="115488CE"/>
    <w:rsid w:val="115AD52B"/>
    <w:rsid w:val="115BB379"/>
    <w:rsid w:val="116A7688"/>
    <w:rsid w:val="116C2992"/>
    <w:rsid w:val="116CD921"/>
    <w:rsid w:val="1175D9D0"/>
    <w:rsid w:val="117B7DC9"/>
    <w:rsid w:val="117F696B"/>
    <w:rsid w:val="1197710E"/>
    <w:rsid w:val="119A43B3"/>
    <w:rsid w:val="119D9FE0"/>
    <w:rsid w:val="11A20B74"/>
    <w:rsid w:val="11A30E67"/>
    <w:rsid w:val="11ABA5FE"/>
    <w:rsid w:val="11C50354"/>
    <w:rsid w:val="11C57D59"/>
    <w:rsid w:val="11E14ED0"/>
    <w:rsid w:val="11EAE62E"/>
    <w:rsid w:val="11F2B6BA"/>
    <w:rsid w:val="11F6AF47"/>
    <w:rsid w:val="11F9F37C"/>
    <w:rsid w:val="120F1D72"/>
    <w:rsid w:val="1214C5B2"/>
    <w:rsid w:val="12161D19"/>
    <w:rsid w:val="121F12CC"/>
    <w:rsid w:val="121FBDAD"/>
    <w:rsid w:val="1222F599"/>
    <w:rsid w:val="1228250A"/>
    <w:rsid w:val="122E73C2"/>
    <w:rsid w:val="122EC647"/>
    <w:rsid w:val="1233AEF4"/>
    <w:rsid w:val="123F0B07"/>
    <w:rsid w:val="124123C5"/>
    <w:rsid w:val="124F5946"/>
    <w:rsid w:val="1251114D"/>
    <w:rsid w:val="1259C567"/>
    <w:rsid w:val="125D5365"/>
    <w:rsid w:val="1262F73D"/>
    <w:rsid w:val="126E0061"/>
    <w:rsid w:val="12720BA4"/>
    <w:rsid w:val="1275B468"/>
    <w:rsid w:val="1278886F"/>
    <w:rsid w:val="12906C50"/>
    <w:rsid w:val="12925BF5"/>
    <w:rsid w:val="12926119"/>
    <w:rsid w:val="129CC1B7"/>
    <w:rsid w:val="12A464F4"/>
    <w:rsid w:val="12A4F994"/>
    <w:rsid w:val="12AA3740"/>
    <w:rsid w:val="12AFB8CB"/>
    <w:rsid w:val="12B67C72"/>
    <w:rsid w:val="12B9618D"/>
    <w:rsid w:val="12C239B6"/>
    <w:rsid w:val="12C3D398"/>
    <w:rsid w:val="12C445A3"/>
    <w:rsid w:val="12C78440"/>
    <w:rsid w:val="12CAEDAC"/>
    <w:rsid w:val="12CB8277"/>
    <w:rsid w:val="12D3AF69"/>
    <w:rsid w:val="12D587DE"/>
    <w:rsid w:val="12D76079"/>
    <w:rsid w:val="12DD9030"/>
    <w:rsid w:val="12DF3E4A"/>
    <w:rsid w:val="12E15565"/>
    <w:rsid w:val="12E75896"/>
    <w:rsid w:val="12EB0D3B"/>
    <w:rsid w:val="12EF461C"/>
    <w:rsid w:val="12F17E8A"/>
    <w:rsid w:val="12FD73B5"/>
    <w:rsid w:val="1305E39D"/>
    <w:rsid w:val="130BDAA8"/>
    <w:rsid w:val="1322174F"/>
    <w:rsid w:val="13280299"/>
    <w:rsid w:val="132DC822"/>
    <w:rsid w:val="13457F0F"/>
    <w:rsid w:val="134AB37D"/>
    <w:rsid w:val="134C1318"/>
    <w:rsid w:val="134C8849"/>
    <w:rsid w:val="1350EF8A"/>
    <w:rsid w:val="135B3D38"/>
    <w:rsid w:val="136603A8"/>
    <w:rsid w:val="13665F5E"/>
    <w:rsid w:val="136767E0"/>
    <w:rsid w:val="1371F823"/>
    <w:rsid w:val="137D55B5"/>
    <w:rsid w:val="137D7C16"/>
    <w:rsid w:val="137EA350"/>
    <w:rsid w:val="1381B28F"/>
    <w:rsid w:val="138CE617"/>
    <w:rsid w:val="13920583"/>
    <w:rsid w:val="139CA2C8"/>
    <w:rsid w:val="13B3520C"/>
    <w:rsid w:val="13BC09A9"/>
    <w:rsid w:val="13C0A565"/>
    <w:rsid w:val="13C0ABBB"/>
    <w:rsid w:val="13C3157F"/>
    <w:rsid w:val="13C453DC"/>
    <w:rsid w:val="13C550BE"/>
    <w:rsid w:val="13C72BF6"/>
    <w:rsid w:val="13CC42D7"/>
    <w:rsid w:val="13D9E20A"/>
    <w:rsid w:val="13DE01FD"/>
    <w:rsid w:val="13E4C69B"/>
    <w:rsid w:val="13E6882E"/>
    <w:rsid w:val="13EC5081"/>
    <w:rsid w:val="13F049D6"/>
    <w:rsid w:val="13F88B20"/>
    <w:rsid w:val="142D9505"/>
    <w:rsid w:val="1430E928"/>
    <w:rsid w:val="14380339"/>
    <w:rsid w:val="14389218"/>
    <w:rsid w:val="143BB086"/>
    <w:rsid w:val="14467B9C"/>
    <w:rsid w:val="144DEB84"/>
    <w:rsid w:val="1455F565"/>
    <w:rsid w:val="145C5B99"/>
    <w:rsid w:val="145D5E51"/>
    <w:rsid w:val="1460B72F"/>
    <w:rsid w:val="1461F107"/>
    <w:rsid w:val="14687C93"/>
    <w:rsid w:val="14689FD4"/>
    <w:rsid w:val="1468F6FF"/>
    <w:rsid w:val="146B090F"/>
    <w:rsid w:val="1472D553"/>
    <w:rsid w:val="1472FC74"/>
    <w:rsid w:val="1476FD42"/>
    <w:rsid w:val="147C2FA5"/>
    <w:rsid w:val="147EDC67"/>
    <w:rsid w:val="14833851"/>
    <w:rsid w:val="1483F087"/>
    <w:rsid w:val="148B167D"/>
    <w:rsid w:val="14957673"/>
    <w:rsid w:val="1496FD85"/>
    <w:rsid w:val="14974EB5"/>
    <w:rsid w:val="14A0EED1"/>
    <w:rsid w:val="14A6FB21"/>
    <w:rsid w:val="14A8EC57"/>
    <w:rsid w:val="14BAA993"/>
    <w:rsid w:val="14BDE7B0"/>
    <w:rsid w:val="14C284A3"/>
    <w:rsid w:val="14C4E0CB"/>
    <w:rsid w:val="14CB202C"/>
    <w:rsid w:val="14CB8801"/>
    <w:rsid w:val="14CE4A38"/>
    <w:rsid w:val="14D00017"/>
    <w:rsid w:val="14D497F3"/>
    <w:rsid w:val="14D4EB23"/>
    <w:rsid w:val="14D92AE6"/>
    <w:rsid w:val="14DBA9B9"/>
    <w:rsid w:val="14E003AB"/>
    <w:rsid w:val="14EA554A"/>
    <w:rsid w:val="14F4E961"/>
    <w:rsid w:val="14F58896"/>
    <w:rsid w:val="14F6349B"/>
    <w:rsid w:val="15073D6C"/>
    <w:rsid w:val="15199D1C"/>
    <w:rsid w:val="151D0B1D"/>
    <w:rsid w:val="1522F5BB"/>
    <w:rsid w:val="15251E1F"/>
    <w:rsid w:val="1527354E"/>
    <w:rsid w:val="1529D649"/>
    <w:rsid w:val="153D09D4"/>
    <w:rsid w:val="15474D6D"/>
    <w:rsid w:val="154A7646"/>
    <w:rsid w:val="154E2717"/>
    <w:rsid w:val="1551D961"/>
    <w:rsid w:val="1554668A"/>
    <w:rsid w:val="155558DF"/>
    <w:rsid w:val="1556980C"/>
    <w:rsid w:val="15632681"/>
    <w:rsid w:val="15666709"/>
    <w:rsid w:val="15673365"/>
    <w:rsid w:val="15677DB0"/>
    <w:rsid w:val="157F297E"/>
    <w:rsid w:val="1580BA5C"/>
    <w:rsid w:val="1593A991"/>
    <w:rsid w:val="15959D13"/>
    <w:rsid w:val="159A0137"/>
    <w:rsid w:val="15A28AA5"/>
    <w:rsid w:val="15A5425B"/>
    <w:rsid w:val="15A80540"/>
    <w:rsid w:val="15AEAA2F"/>
    <w:rsid w:val="15B6DCF8"/>
    <w:rsid w:val="15B85F17"/>
    <w:rsid w:val="15C0E439"/>
    <w:rsid w:val="15CBB31E"/>
    <w:rsid w:val="15D0CA8F"/>
    <w:rsid w:val="15D8D486"/>
    <w:rsid w:val="15E3574D"/>
    <w:rsid w:val="15E6D621"/>
    <w:rsid w:val="15EEB79D"/>
    <w:rsid w:val="15F7D7B3"/>
    <w:rsid w:val="15FB00B8"/>
    <w:rsid w:val="161879C5"/>
    <w:rsid w:val="1622D2E2"/>
    <w:rsid w:val="1625780E"/>
    <w:rsid w:val="1626E6DE"/>
    <w:rsid w:val="16278AC9"/>
    <w:rsid w:val="162E04D6"/>
    <w:rsid w:val="1640E956"/>
    <w:rsid w:val="1642CB82"/>
    <w:rsid w:val="164F15F7"/>
    <w:rsid w:val="1651CB43"/>
    <w:rsid w:val="1651D1AB"/>
    <w:rsid w:val="165304CB"/>
    <w:rsid w:val="1658F8F1"/>
    <w:rsid w:val="165B7F6F"/>
    <w:rsid w:val="165C496A"/>
    <w:rsid w:val="165DD513"/>
    <w:rsid w:val="1663C070"/>
    <w:rsid w:val="1669E459"/>
    <w:rsid w:val="167723FD"/>
    <w:rsid w:val="16813FB8"/>
    <w:rsid w:val="16946E05"/>
    <w:rsid w:val="1694C6D0"/>
    <w:rsid w:val="1694FC69"/>
    <w:rsid w:val="16B8F5D3"/>
    <w:rsid w:val="16B9AE3B"/>
    <w:rsid w:val="16BE190D"/>
    <w:rsid w:val="16BE7F6E"/>
    <w:rsid w:val="16BEBFF1"/>
    <w:rsid w:val="16C7BD9B"/>
    <w:rsid w:val="16CA7667"/>
    <w:rsid w:val="16E088BC"/>
    <w:rsid w:val="16FC6269"/>
    <w:rsid w:val="170289EC"/>
    <w:rsid w:val="170B5C84"/>
    <w:rsid w:val="170E6075"/>
    <w:rsid w:val="1724A2C0"/>
    <w:rsid w:val="1726D4B3"/>
    <w:rsid w:val="172E274D"/>
    <w:rsid w:val="1730471F"/>
    <w:rsid w:val="17337EDA"/>
    <w:rsid w:val="173B1A1C"/>
    <w:rsid w:val="173D8F41"/>
    <w:rsid w:val="17468B08"/>
    <w:rsid w:val="174A67A9"/>
    <w:rsid w:val="176498C9"/>
    <w:rsid w:val="1774D519"/>
    <w:rsid w:val="1775F0FD"/>
    <w:rsid w:val="177F3302"/>
    <w:rsid w:val="1789657F"/>
    <w:rsid w:val="1789E50E"/>
    <w:rsid w:val="1793C82F"/>
    <w:rsid w:val="179B2F99"/>
    <w:rsid w:val="17A348FD"/>
    <w:rsid w:val="17A66ADE"/>
    <w:rsid w:val="17B97225"/>
    <w:rsid w:val="17C360C9"/>
    <w:rsid w:val="17C6E392"/>
    <w:rsid w:val="17C75DD8"/>
    <w:rsid w:val="17C96DAD"/>
    <w:rsid w:val="17EDF48E"/>
    <w:rsid w:val="17F74FD0"/>
    <w:rsid w:val="17F7A614"/>
    <w:rsid w:val="17FD03FC"/>
    <w:rsid w:val="180E3D05"/>
    <w:rsid w:val="180FC63A"/>
    <w:rsid w:val="181B6BCC"/>
    <w:rsid w:val="181D5F9D"/>
    <w:rsid w:val="1828539A"/>
    <w:rsid w:val="182EAE5B"/>
    <w:rsid w:val="183B4290"/>
    <w:rsid w:val="184DE4DD"/>
    <w:rsid w:val="18539E8F"/>
    <w:rsid w:val="1873B982"/>
    <w:rsid w:val="1876A11D"/>
    <w:rsid w:val="187C97DB"/>
    <w:rsid w:val="18A85DBE"/>
    <w:rsid w:val="18A863FC"/>
    <w:rsid w:val="18A90763"/>
    <w:rsid w:val="18AA82C8"/>
    <w:rsid w:val="18B7726C"/>
    <w:rsid w:val="18BAE34F"/>
    <w:rsid w:val="18BBF13A"/>
    <w:rsid w:val="18D52CEE"/>
    <w:rsid w:val="18DECADB"/>
    <w:rsid w:val="18F4C322"/>
    <w:rsid w:val="18F7D81D"/>
    <w:rsid w:val="19002D7E"/>
    <w:rsid w:val="19123890"/>
    <w:rsid w:val="1912D3AD"/>
    <w:rsid w:val="191610AA"/>
    <w:rsid w:val="191895C8"/>
    <w:rsid w:val="1919ECBF"/>
    <w:rsid w:val="191EBC4A"/>
    <w:rsid w:val="192EE2AB"/>
    <w:rsid w:val="193244A0"/>
    <w:rsid w:val="193353CC"/>
    <w:rsid w:val="19349A4E"/>
    <w:rsid w:val="194EAF24"/>
    <w:rsid w:val="194F1100"/>
    <w:rsid w:val="1954D27C"/>
    <w:rsid w:val="195AAB8F"/>
    <w:rsid w:val="19649A4F"/>
    <w:rsid w:val="1965898C"/>
    <w:rsid w:val="196644B1"/>
    <w:rsid w:val="1967F8DE"/>
    <w:rsid w:val="196FBA6A"/>
    <w:rsid w:val="1986E571"/>
    <w:rsid w:val="198BE8A5"/>
    <w:rsid w:val="19908C48"/>
    <w:rsid w:val="199466E2"/>
    <w:rsid w:val="19A792F8"/>
    <w:rsid w:val="19AD476B"/>
    <w:rsid w:val="19AD82B5"/>
    <w:rsid w:val="19BDF8CE"/>
    <w:rsid w:val="19DA59E2"/>
    <w:rsid w:val="19DE0C0F"/>
    <w:rsid w:val="19E86CD4"/>
    <w:rsid w:val="19E8D489"/>
    <w:rsid w:val="19ECDF18"/>
    <w:rsid w:val="19EF6EF0"/>
    <w:rsid w:val="19F134B9"/>
    <w:rsid w:val="19F1E3E2"/>
    <w:rsid w:val="19FB1D43"/>
    <w:rsid w:val="1A006C5E"/>
    <w:rsid w:val="1A0A1D62"/>
    <w:rsid w:val="1A0A50A2"/>
    <w:rsid w:val="1A12B716"/>
    <w:rsid w:val="1A1E4F76"/>
    <w:rsid w:val="1A20EECF"/>
    <w:rsid w:val="1A210F4D"/>
    <w:rsid w:val="1A370499"/>
    <w:rsid w:val="1A40443D"/>
    <w:rsid w:val="1A431B71"/>
    <w:rsid w:val="1A433094"/>
    <w:rsid w:val="1A4B4E78"/>
    <w:rsid w:val="1A672B76"/>
    <w:rsid w:val="1A67B7B4"/>
    <w:rsid w:val="1A6DE300"/>
    <w:rsid w:val="1A7677C5"/>
    <w:rsid w:val="1A79398F"/>
    <w:rsid w:val="1A838676"/>
    <w:rsid w:val="1A87DAE6"/>
    <w:rsid w:val="1A8DD8DF"/>
    <w:rsid w:val="1A91F76F"/>
    <w:rsid w:val="1A9FC326"/>
    <w:rsid w:val="1A9FE68B"/>
    <w:rsid w:val="1AA4F2B3"/>
    <w:rsid w:val="1AAC75DB"/>
    <w:rsid w:val="1AAE5761"/>
    <w:rsid w:val="1AB692CE"/>
    <w:rsid w:val="1AB8B760"/>
    <w:rsid w:val="1ABA5C6A"/>
    <w:rsid w:val="1ABB5EC1"/>
    <w:rsid w:val="1AC15607"/>
    <w:rsid w:val="1AC3FA81"/>
    <w:rsid w:val="1AC510C1"/>
    <w:rsid w:val="1ACB48D6"/>
    <w:rsid w:val="1AD0111F"/>
    <w:rsid w:val="1AD60D07"/>
    <w:rsid w:val="1ADA277B"/>
    <w:rsid w:val="1ADAF570"/>
    <w:rsid w:val="1ADC4B38"/>
    <w:rsid w:val="1AEDE151"/>
    <w:rsid w:val="1AF698D9"/>
    <w:rsid w:val="1AFA2F0B"/>
    <w:rsid w:val="1AFB6F37"/>
    <w:rsid w:val="1B001C7D"/>
    <w:rsid w:val="1B0F82BB"/>
    <w:rsid w:val="1B1471C9"/>
    <w:rsid w:val="1B1C30D5"/>
    <w:rsid w:val="1B21DF43"/>
    <w:rsid w:val="1B233005"/>
    <w:rsid w:val="1B44F257"/>
    <w:rsid w:val="1B458829"/>
    <w:rsid w:val="1B491A3D"/>
    <w:rsid w:val="1B4D933B"/>
    <w:rsid w:val="1B54580D"/>
    <w:rsid w:val="1B5D1532"/>
    <w:rsid w:val="1B65BD53"/>
    <w:rsid w:val="1B661A32"/>
    <w:rsid w:val="1B6C0624"/>
    <w:rsid w:val="1B6CE17B"/>
    <w:rsid w:val="1B6ECD44"/>
    <w:rsid w:val="1B739061"/>
    <w:rsid w:val="1B73F347"/>
    <w:rsid w:val="1B74C879"/>
    <w:rsid w:val="1B7A7054"/>
    <w:rsid w:val="1B7CCAAA"/>
    <w:rsid w:val="1B897C83"/>
    <w:rsid w:val="1B8B3F51"/>
    <w:rsid w:val="1B8C882D"/>
    <w:rsid w:val="1B911FE4"/>
    <w:rsid w:val="1B9380B2"/>
    <w:rsid w:val="1B9D74E5"/>
    <w:rsid w:val="1BA050B8"/>
    <w:rsid w:val="1BA1D96B"/>
    <w:rsid w:val="1BA4F2A8"/>
    <w:rsid w:val="1BB3F47D"/>
    <w:rsid w:val="1BB694E1"/>
    <w:rsid w:val="1BC9F0BE"/>
    <w:rsid w:val="1BCB45D9"/>
    <w:rsid w:val="1BCC5344"/>
    <w:rsid w:val="1BD4C3F0"/>
    <w:rsid w:val="1BD5A88D"/>
    <w:rsid w:val="1BD743CD"/>
    <w:rsid w:val="1BDB09F4"/>
    <w:rsid w:val="1BDB82ED"/>
    <w:rsid w:val="1BDCC2BF"/>
    <w:rsid w:val="1BE1AEC8"/>
    <w:rsid w:val="1BFDE039"/>
    <w:rsid w:val="1BFEF2BD"/>
    <w:rsid w:val="1C05F05E"/>
    <w:rsid w:val="1C06283B"/>
    <w:rsid w:val="1C06F715"/>
    <w:rsid w:val="1C11431D"/>
    <w:rsid w:val="1C18EDEA"/>
    <w:rsid w:val="1C207B80"/>
    <w:rsid w:val="1C26D771"/>
    <w:rsid w:val="1C282189"/>
    <w:rsid w:val="1C32DCE1"/>
    <w:rsid w:val="1C33B009"/>
    <w:rsid w:val="1C362A9A"/>
    <w:rsid w:val="1C37F129"/>
    <w:rsid w:val="1C3940C3"/>
    <w:rsid w:val="1C3CE03B"/>
    <w:rsid w:val="1C3D14DE"/>
    <w:rsid w:val="1C45CBE5"/>
    <w:rsid w:val="1C48463C"/>
    <w:rsid w:val="1C53DA8F"/>
    <w:rsid w:val="1C59B1A6"/>
    <w:rsid w:val="1C7687E0"/>
    <w:rsid w:val="1C7C0689"/>
    <w:rsid w:val="1C7FA6ED"/>
    <w:rsid w:val="1C82B761"/>
    <w:rsid w:val="1C879A2E"/>
    <w:rsid w:val="1C962862"/>
    <w:rsid w:val="1C9C939D"/>
    <w:rsid w:val="1CBC34DC"/>
    <w:rsid w:val="1CBC70B0"/>
    <w:rsid w:val="1CC10CC7"/>
    <w:rsid w:val="1CC1E99F"/>
    <w:rsid w:val="1CC3EBE1"/>
    <w:rsid w:val="1CD6C8E3"/>
    <w:rsid w:val="1CD7F8BD"/>
    <w:rsid w:val="1CDB3223"/>
    <w:rsid w:val="1CE43CCB"/>
    <w:rsid w:val="1CE4E6B1"/>
    <w:rsid w:val="1CECABA1"/>
    <w:rsid w:val="1CED3128"/>
    <w:rsid w:val="1CF926F4"/>
    <w:rsid w:val="1CF94026"/>
    <w:rsid w:val="1CFB360E"/>
    <w:rsid w:val="1D01929C"/>
    <w:rsid w:val="1D0444B1"/>
    <w:rsid w:val="1D16F11E"/>
    <w:rsid w:val="1D1FCBB2"/>
    <w:rsid w:val="1D2895C7"/>
    <w:rsid w:val="1D30990B"/>
    <w:rsid w:val="1D3A4AEF"/>
    <w:rsid w:val="1D3BB8D9"/>
    <w:rsid w:val="1D4A4227"/>
    <w:rsid w:val="1D4B21B9"/>
    <w:rsid w:val="1D4B53D5"/>
    <w:rsid w:val="1D4BCF2A"/>
    <w:rsid w:val="1D54F895"/>
    <w:rsid w:val="1D696E7F"/>
    <w:rsid w:val="1D6CCBEB"/>
    <w:rsid w:val="1D7D7248"/>
    <w:rsid w:val="1D898169"/>
    <w:rsid w:val="1D905315"/>
    <w:rsid w:val="1D995E8E"/>
    <w:rsid w:val="1DA6B3EE"/>
    <w:rsid w:val="1DACE40F"/>
    <w:rsid w:val="1DAD9C8A"/>
    <w:rsid w:val="1DAF0642"/>
    <w:rsid w:val="1DC2A7D2"/>
    <w:rsid w:val="1DC3F1EA"/>
    <w:rsid w:val="1DC50B4E"/>
    <w:rsid w:val="1DD2F4D8"/>
    <w:rsid w:val="1DD39255"/>
    <w:rsid w:val="1DDB5EEC"/>
    <w:rsid w:val="1DEBB968"/>
    <w:rsid w:val="1E005219"/>
    <w:rsid w:val="1E09548B"/>
    <w:rsid w:val="1E0C9650"/>
    <w:rsid w:val="1E0FEB17"/>
    <w:rsid w:val="1E1BF8E5"/>
    <w:rsid w:val="1E1FA2E0"/>
    <w:rsid w:val="1E22A592"/>
    <w:rsid w:val="1E230ACE"/>
    <w:rsid w:val="1E3095CC"/>
    <w:rsid w:val="1E31F8C3"/>
    <w:rsid w:val="1E35A4FB"/>
    <w:rsid w:val="1E432110"/>
    <w:rsid w:val="1E4507E9"/>
    <w:rsid w:val="1E598005"/>
    <w:rsid w:val="1E59CE8C"/>
    <w:rsid w:val="1E6062CB"/>
    <w:rsid w:val="1E6ED255"/>
    <w:rsid w:val="1E895D8D"/>
    <w:rsid w:val="1E8E0FF2"/>
    <w:rsid w:val="1E974205"/>
    <w:rsid w:val="1E997B09"/>
    <w:rsid w:val="1EA79649"/>
    <w:rsid w:val="1EB95785"/>
    <w:rsid w:val="1EE335F6"/>
    <w:rsid w:val="1EEB63BD"/>
    <w:rsid w:val="1EF036C7"/>
    <w:rsid w:val="1EF0BA86"/>
    <w:rsid w:val="1EF15544"/>
    <w:rsid w:val="1EFF843D"/>
    <w:rsid w:val="1F041BBF"/>
    <w:rsid w:val="1F07ABF3"/>
    <w:rsid w:val="1F0FA975"/>
    <w:rsid w:val="1F166BF8"/>
    <w:rsid w:val="1F19F70B"/>
    <w:rsid w:val="1F2356FC"/>
    <w:rsid w:val="1F295307"/>
    <w:rsid w:val="1F2B9846"/>
    <w:rsid w:val="1F399A1D"/>
    <w:rsid w:val="1F3F3313"/>
    <w:rsid w:val="1F415423"/>
    <w:rsid w:val="1F60B285"/>
    <w:rsid w:val="1F617718"/>
    <w:rsid w:val="1F65D3BB"/>
    <w:rsid w:val="1F6BAA78"/>
    <w:rsid w:val="1F78410B"/>
    <w:rsid w:val="1F795EE8"/>
    <w:rsid w:val="1F84EBBE"/>
    <w:rsid w:val="1F8F46C4"/>
    <w:rsid w:val="1F96DA62"/>
    <w:rsid w:val="1F96F2E9"/>
    <w:rsid w:val="1F9B1C4E"/>
    <w:rsid w:val="1F9D656A"/>
    <w:rsid w:val="1FA343AE"/>
    <w:rsid w:val="1FA65034"/>
    <w:rsid w:val="1FAA0F27"/>
    <w:rsid w:val="1FB31830"/>
    <w:rsid w:val="1FB7C839"/>
    <w:rsid w:val="1FB8EAF7"/>
    <w:rsid w:val="1FC4E4D4"/>
    <w:rsid w:val="1FC8541C"/>
    <w:rsid w:val="1FC8F938"/>
    <w:rsid w:val="1FCCDF3A"/>
    <w:rsid w:val="1FDCB0C1"/>
    <w:rsid w:val="1FE3E687"/>
    <w:rsid w:val="1FE7EEB2"/>
    <w:rsid w:val="1FEA3BA1"/>
    <w:rsid w:val="1FEDBDFB"/>
    <w:rsid w:val="1FEF0F38"/>
    <w:rsid w:val="1FF2615E"/>
    <w:rsid w:val="1FF53BA9"/>
    <w:rsid w:val="1FFB2E25"/>
    <w:rsid w:val="1FFE4397"/>
    <w:rsid w:val="1FFF5E05"/>
    <w:rsid w:val="2001D497"/>
    <w:rsid w:val="200B2E32"/>
    <w:rsid w:val="200E7BF1"/>
    <w:rsid w:val="20125CF9"/>
    <w:rsid w:val="20126F51"/>
    <w:rsid w:val="201E0C86"/>
    <w:rsid w:val="2020082F"/>
    <w:rsid w:val="20218E26"/>
    <w:rsid w:val="20237075"/>
    <w:rsid w:val="20244C63"/>
    <w:rsid w:val="2027D7F2"/>
    <w:rsid w:val="2029A4A9"/>
    <w:rsid w:val="20305EE1"/>
    <w:rsid w:val="20379619"/>
    <w:rsid w:val="20467BB3"/>
    <w:rsid w:val="204C79DA"/>
    <w:rsid w:val="204EBFC8"/>
    <w:rsid w:val="2059267D"/>
    <w:rsid w:val="205C5BC3"/>
    <w:rsid w:val="20601922"/>
    <w:rsid w:val="20692ED5"/>
    <w:rsid w:val="2077C3F5"/>
    <w:rsid w:val="208A0269"/>
    <w:rsid w:val="208A3695"/>
    <w:rsid w:val="20969E73"/>
    <w:rsid w:val="20A00D84"/>
    <w:rsid w:val="20A282EC"/>
    <w:rsid w:val="20A43A51"/>
    <w:rsid w:val="20A9A0ED"/>
    <w:rsid w:val="20AA8811"/>
    <w:rsid w:val="20AD8DFF"/>
    <w:rsid w:val="20AE0331"/>
    <w:rsid w:val="20B051DA"/>
    <w:rsid w:val="20B9B942"/>
    <w:rsid w:val="20D41760"/>
    <w:rsid w:val="20D64C8B"/>
    <w:rsid w:val="20D704B5"/>
    <w:rsid w:val="20DD4452"/>
    <w:rsid w:val="20E8ED7D"/>
    <w:rsid w:val="20ECA553"/>
    <w:rsid w:val="210F9FEE"/>
    <w:rsid w:val="2115B6CB"/>
    <w:rsid w:val="21300E3C"/>
    <w:rsid w:val="214D01A2"/>
    <w:rsid w:val="214E4041"/>
    <w:rsid w:val="21699985"/>
    <w:rsid w:val="216F1063"/>
    <w:rsid w:val="218A7D2E"/>
    <w:rsid w:val="218EB4AF"/>
    <w:rsid w:val="2198A6F0"/>
    <w:rsid w:val="219A7506"/>
    <w:rsid w:val="219DE573"/>
    <w:rsid w:val="21A13458"/>
    <w:rsid w:val="21A4823C"/>
    <w:rsid w:val="21A52576"/>
    <w:rsid w:val="21B9A214"/>
    <w:rsid w:val="21BE944E"/>
    <w:rsid w:val="21BF9B74"/>
    <w:rsid w:val="21CA3F34"/>
    <w:rsid w:val="21CA9F97"/>
    <w:rsid w:val="21CFAD79"/>
    <w:rsid w:val="21D3F1A3"/>
    <w:rsid w:val="21D45331"/>
    <w:rsid w:val="21D8FEDA"/>
    <w:rsid w:val="21DAC372"/>
    <w:rsid w:val="21DC2EDA"/>
    <w:rsid w:val="21EDD3D9"/>
    <w:rsid w:val="21FA80D5"/>
    <w:rsid w:val="21FAC932"/>
    <w:rsid w:val="21FC06EA"/>
    <w:rsid w:val="22054BDA"/>
    <w:rsid w:val="2205FA18"/>
    <w:rsid w:val="2209009B"/>
    <w:rsid w:val="22096D22"/>
    <w:rsid w:val="220DA33C"/>
    <w:rsid w:val="2210C722"/>
    <w:rsid w:val="22140F1E"/>
    <w:rsid w:val="22169662"/>
    <w:rsid w:val="2217FD32"/>
    <w:rsid w:val="221C6323"/>
    <w:rsid w:val="2221D5D6"/>
    <w:rsid w:val="2231C91D"/>
    <w:rsid w:val="224F316E"/>
    <w:rsid w:val="22563657"/>
    <w:rsid w:val="2258F7B2"/>
    <w:rsid w:val="2263084C"/>
    <w:rsid w:val="2263B701"/>
    <w:rsid w:val="2265CEF0"/>
    <w:rsid w:val="228BDC61"/>
    <w:rsid w:val="228DDB1B"/>
    <w:rsid w:val="2297FBB8"/>
    <w:rsid w:val="229D1C92"/>
    <w:rsid w:val="229D799B"/>
    <w:rsid w:val="22A70378"/>
    <w:rsid w:val="22AB8EE5"/>
    <w:rsid w:val="22ACB237"/>
    <w:rsid w:val="22ADF22B"/>
    <w:rsid w:val="22B1B8F2"/>
    <w:rsid w:val="22C194C2"/>
    <w:rsid w:val="22C31C13"/>
    <w:rsid w:val="22D07E73"/>
    <w:rsid w:val="22DB45FF"/>
    <w:rsid w:val="22DF915A"/>
    <w:rsid w:val="22F2EFD1"/>
    <w:rsid w:val="22F80087"/>
    <w:rsid w:val="22F8FAA1"/>
    <w:rsid w:val="23193DD5"/>
    <w:rsid w:val="23199DB2"/>
    <w:rsid w:val="2341B952"/>
    <w:rsid w:val="2342D776"/>
    <w:rsid w:val="234407CA"/>
    <w:rsid w:val="234FF9DD"/>
    <w:rsid w:val="235184D4"/>
    <w:rsid w:val="235BED25"/>
    <w:rsid w:val="235C88E7"/>
    <w:rsid w:val="2363328C"/>
    <w:rsid w:val="2365F6E4"/>
    <w:rsid w:val="237080FD"/>
    <w:rsid w:val="23794E88"/>
    <w:rsid w:val="2389992E"/>
    <w:rsid w:val="238D4ECA"/>
    <w:rsid w:val="23917093"/>
    <w:rsid w:val="23A53D83"/>
    <w:rsid w:val="23ADCAC8"/>
    <w:rsid w:val="23AF64B7"/>
    <w:rsid w:val="23B09F29"/>
    <w:rsid w:val="23B135B7"/>
    <w:rsid w:val="23B4CC3F"/>
    <w:rsid w:val="23C46A28"/>
    <w:rsid w:val="23C5AF1E"/>
    <w:rsid w:val="23D1EDEF"/>
    <w:rsid w:val="23DE2208"/>
    <w:rsid w:val="23E0CE18"/>
    <w:rsid w:val="23F5794E"/>
    <w:rsid w:val="24066DA0"/>
    <w:rsid w:val="2407AD71"/>
    <w:rsid w:val="240DED4D"/>
    <w:rsid w:val="241BD8FA"/>
    <w:rsid w:val="2429AB7C"/>
    <w:rsid w:val="242EBFC5"/>
    <w:rsid w:val="242EE7D4"/>
    <w:rsid w:val="2433A556"/>
    <w:rsid w:val="243DE7A6"/>
    <w:rsid w:val="24474849"/>
    <w:rsid w:val="24524418"/>
    <w:rsid w:val="245773D5"/>
    <w:rsid w:val="245AF1E3"/>
    <w:rsid w:val="246912C5"/>
    <w:rsid w:val="2471240E"/>
    <w:rsid w:val="2498BBAF"/>
    <w:rsid w:val="24A00151"/>
    <w:rsid w:val="24A13A47"/>
    <w:rsid w:val="24AB9E4D"/>
    <w:rsid w:val="24AEFEF7"/>
    <w:rsid w:val="24B32401"/>
    <w:rsid w:val="24B743DD"/>
    <w:rsid w:val="24B8D2AD"/>
    <w:rsid w:val="24BE921E"/>
    <w:rsid w:val="24C4AA33"/>
    <w:rsid w:val="24CAC43B"/>
    <w:rsid w:val="24CB413B"/>
    <w:rsid w:val="24CD4A4E"/>
    <w:rsid w:val="24ED2282"/>
    <w:rsid w:val="24F27898"/>
    <w:rsid w:val="24F64ECC"/>
    <w:rsid w:val="24FF4998"/>
    <w:rsid w:val="25112341"/>
    <w:rsid w:val="25113810"/>
    <w:rsid w:val="25168A8F"/>
    <w:rsid w:val="25190212"/>
    <w:rsid w:val="2520223F"/>
    <w:rsid w:val="252FB2EC"/>
    <w:rsid w:val="25344C07"/>
    <w:rsid w:val="2539399D"/>
    <w:rsid w:val="254ADB39"/>
    <w:rsid w:val="254B3518"/>
    <w:rsid w:val="254E44E5"/>
    <w:rsid w:val="2552CF4A"/>
    <w:rsid w:val="256020A4"/>
    <w:rsid w:val="2560589D"/>
    <w:rsid w:val="256AC571"/>
    <w:rsid w:val="256E620E"/>
    <w:rsid w:val="256ED705"/>
    <w:rsid w:val="258544B5"/>
    <w:rsid w:val="2587E33A"/>
    <w:rsid w:val="259179CC"/>
    <w:rsid w:val="259441E6"/>
    <w:rsid w:val="259A2C7B"/>
    <w:rsid w:val="259A2DB9"/>
    <w:rsid w:val="25A23E01"/>
    <w:rsid w:val="25AA77DD"/>
    <w:rsid w:val="25AA9986"/>
    <w:rsid w:val="25B12356"/>
    <w:rsid w:val="25B1B0ED"/>
    <w:rsid w:val="25B8AE6F"/>
    <w:rsid w:val="25BEA5BF"/>
    <w:rsid w:val="25C11B27"/>
    <w:rsid w:val="25DB3296"/>
    <w:rsid w:val="25EBC2F4"/>
    <w:rsid w:val="25F43D56"/>
    <w:rsid w:val="25F542BA"/>
    <w:rsid w:val="2604DEF6"/>
    <w:rsid w:val="2609A70D"/>
    <w:rsid w:val="2611A5DD"/>
    <w:rsid w:val="26120166"/>
    <w:rsid w:val="26160C27"/>
    <w:rsid w:val="2617A835"/>
    <w:rsid w:val="2634C003"/>
    <w:rsid w:val="26383E4D"/>
    <w:rsid w:val="263D0AA8"/>
    <w:rsid w:val="263E4BCD"/>
    <w:rsid w:val="263FC9D6"/>
    <w:rsid w:val="2644E9DE"/>
    <w:rsid w:val="2646AEB7"/>
    <w:rsid w:val="265DF0BE"/>
    <w:rsid w:val="2660A739"/>
    <w:rsid w:val="26691AAF"/>
    <w:rsid w:val="266DE1B4"/>
    <w:rsid w:val="26752C18"/>
    <w:rsid w:val="2683B9B5"/>
    <w:rsid w:val="268B0C5C"/>
    <w:rsid w:val="268E48F9"/>
    <w:rsid w:val="269A493F"/>
    <w:rsid w:val="269D1D5D"/>
    <w:rsid w:val="26AA094C"/>
    <w:rsid w:val="26AB2D7C"/>
    <w:rsid w:val="26CFC539"/>
    <w:rsid w:val="270047C9"/>
    <w:rsid w:val="27029AE1"/>
    <w:rsid w:val="2706A0BC"/>
    <w:rsid w:val="270E9628"/>
    <w:rsid w:val="270F0A57"/>
    <w:rsid w:val="27103751"/>
    <w:rsid w:val="27104839"/>
    <w:rsid w:val="2725DFAE"/>
    <w:rsid w:val="272D1A10"/>
    <w:rsid w:val="272F11E5"/>
    <w:rsid w:val="2734A8F8"/>
    <w:rsid w:val="2743C32B"/>
    <w:rsid w:val="274A65BA"/>
    <w:rsid w:val="274C55CB"/>
    <w:rsid w:val="274E04D9"/>
    <w:rsid w:val="274F70B9"/>
    <w:rsid w:val="2753A893"/>
    <w:rsid w:val="2753D7E4"/>
    <w:rsid w:val="27614C3E"/>
    <w:rsid w:val="2778B629"/>
    <w:rsid w:val="277940F9"/>
    <w:rsid w:val="2779D9D5"/>
    <w:rsid w:val="279292A5"/>
    <w:rsid w:val="27A78C95"/>
    <w:rsid w:val="27AF42B8"/>
    <w:rsid w:val="27B1B964"/>
    <w:rsid w:val="27B347E9"/>
    <w:rsid w:val="27B37896"/>
    <w:rsid w:val="27B539C8"/>
    <w:rsid w:val="27B80E17"/>
    <w:rsid w:val="27C2FBB1"/>
    <w:rsid w:val="27D5894E"/>
    <w:rsid w:val="27DD05CB"/>
    <w:rsid w:val="27E1E7A0"/>
    <w:rsid w:val="27EE10B9"/>
    <w:rsid w:val="27F6BC62"/>
    <w:rsid w:val="27F8EE0A"/>
    <w:rsid w:val="28025DB7"/>
    <w:rsid w:val="28067335"/>
    <w:rsid w:val="280B64CD"/>
    <w:rsid w:val="280F17F3"/>
    <w:rsid w:val="281EFABD"/>
    <w:rsid w:val="28280B1E"/>
    <w:rsid w:val="282F5E48"/>
    <w:rsid w:val="282F6292"/>
    <w:rsid w:val="283686A9"/>
    <w:rsid w:val="2854D1FB"/>
    <w:rsid w:val="286A2875"/>
    <w:rsid w:val="286AD95F"/>
    <w:rsid w:val="286B486E"/>
    <w:rsid w:val="286EA1A4"/>
    <w:rsid w:val="28780834"/>
    <w:rsid w:val="2880B6C7"/>
    <w:rsid w:val="28A12111"/>
    <w:rsid w:val="28A78B73"/>
    <w:rsid w:val="28AD322F"/>
    <w:rsid w:val="28B4B6E5"/>
    <w:rsid w:val="28C48CDA"/>
    <w:rsid w:val="28C7FB5C"/>
    <w:rsid w:val="28CA5A52"/>
    <w:rsid w:val="28D07959"/>
    <w:rsid w:val="28D08171"/>
    <w:rsid w:val="28D2DD74"/>
    <w:rsid w:val="28D6951C"/>
    <w:rsid w:val="28E88348"/>
    <w:rsid w:val="28F788C9"/>
    <w:rsid w:val="2905B6D2"/>
    <w:rsid w:val="290F9A7C"/>
    <w:rsid w:val="29178F6D"/>
    <w:rsid w:val="292062FE"/>
    <w:rsid w:val="293A3D77"/>
    <w:rsid w:val="29419994"/>
    <w:rsid w:val="2952339B"/>
    <w:rsid w:val="29558D8A"/>
    <w:rsid w:val="295CA0CD"/>
    <w:rsid w:val="296D9FC8"/>
    <w:rsid w:val="296DAFBC"/>
    <w:rsid w:val="29771E79"/>
    <w:rsid w:val="298C1E2C"/>
    <w:rsid w:val="2990B1F9"/>
    <w:rsid w:val="29916474"/>
    <w:rsid w:val="299347DD"/>
    <w:rsid w:val="29B502FC"/>
    <w:rsid w:val="29B6810B"/>
    <w:rsid w:val="29B97D8E"/>
    <w:rsid w:val="29C2BFD3"/>
    <w:rsid w:val="29C31F2A"/>
    <w:rsid w:val="29D4EB2A"/>
    <w:rsid w:val="29D81C7B"/>
    <w:rsid w:val="29DCC31D"/>
    <w:rsid w:val="29DD8A95"/>
    <w:rsid w:val="29E9FBB2"/>
    <w:rsid w:val="29EE3273"/>
    <w:rsid w:val="29F57F47"/>
    <w:rsid w:val="29FAF7DF"/>
    <w:rsid w:val="29FE4D68"/>
    <w:rsid w:val="2A052E3A"/>
    <w:rsid w:val="2A0A7205"/>
    <w:rsid w:val="2A1835D8"/>
    <w:rsid w:val="2A18394B"/>
    <w:rsid w:val="2A1D0E9B"/>
    <w:rsid w:val="2A2B4DF1"/>
    <w:rsid w:val="2A2F7696"/>
    <w:rsid w:val="2A303C39"/>
    <w:rsid w:val="2A3F8F69"/>
    <w:rsid w:val="2A6153D4"/>
    <w:rsid w:val="2A619F4B"/>
    <w:rsid w:val="2A640674"/>
    <w:rsid w:val="2A677873"/>
    <w:rsid w:val="2A78CE5B"/>
    <w:rsid w:val="2A7CEC40"/>
    <w:rsid w:val="2A7D9CAA"/>
    <w:rsid w:val="2A84F321"/>
    <w:rsid w:val="2A8C1F92"/>
    <w:rsid w:val="2A92ABC2"/>
    <w:rsid w:val="2AA5CD9C"/>
    <w:rsid w:val="2AA86739"/>
    <w:rsid w:val="2AB10B0A"/>
    <w:rsid w:val="2ABC28DE"/>
    <w:rsid w:val="2ACF3113"/>
    <w:rsid w:val="2AE8295C"/>
    <w:rsid w:val="2AEBEBDB"/>
    <w:rsid w:val="2AEC77E2"/>
    <w:rsid w:val="2AED0F7E"/>
    <w:rsid w:val="2AED9D14"/>
    <w:rsid w:val="2AF4836B"/>
    <w:rsid w:val="2AF7536E"/>
    <w:rsid w:val="2AFB28C2"/>
    <w:rsid w:val="2B0D9F29"/>
    <w:rsid w:val="2B0F64B6"/>
    <w:rsid w:val="2B11BCF0"/>
    <w:rsid w:val="2B1D0FEA"/>
    <w:rsid w:val="2B23CE02"/>
    <w:rsid w:val="2B24CAFD"/>
    <w:rsid w:val="2B2CF16A"/>
    <w:rsid w:val="2B2EC1FE"/>
    <w:rsid w:val="2B30D99E"/>
    <w:rsid w:val="2B325120"/>
    <w:rsid w:val="2B329739"/>
    <w:rsid w:val="2B4C397D"/>
    <w:rsid w:val="2B4CCB37"/>
    <w:rsid w:val="2B4EF5C3"/>
    <w:rsid w:val="2B509B9E"/>
    <w:rsid w:val="2B57ED5C"/>
    <w:rsid w:val="2B604B3D"/>
    <w:rsid w:val="2B687D5B"/>
    <w:rsid w:val="2B6AA86A"/>
    <w:rsid w:val="2B6B6706"/>
    <w:rsid w:val="2B70CAD3"/>
    <w:rsid w:val="2B76DA6A"/>
    <w:rsid w:val="2B906E22"/>
    <w:rsid w:val="2B9B5AB8"/>
    <w:rsid w:val="2BA1BAB6"/>
    <w:rsid w:val="2BA2E930"/>
    <w:rsid w:val="2BAD61E0"/>
    <w:rsid w:val="2BB4A57C"/>
    <w:rsid w:val="2BC13129"/>
    <w:rsid w:val="2BC14FE8"/>
    <w:rsid w:val="2BC17B45"/>
    <w:rsid w:val="2BCA1ACE"/>
    <w:rsid w:val="2BCFC5C9"/>
    <w:rsid w:val="2BF48639"/>
    <w:rsid w:val="2BF4A51E"/>
    <w:rsid w:val="2BF60E0E"/>
    <w:rsid w:val="2C008B33"/>
    <w:rsid w:val="2C0E4A2F"/>
    <w:rsid w:val="2C149EBC"/>
    <w:rsid w:val="2C196D0B"/>
    <w:rsid w:val="2C2BA2A0"/>
    <w:rsid w:val="2C501961"/>
    <w:rsid w:val="2C553E13"/>
    <w:rsid w:val="2C63A1B2"/>
    <w:rsid w:val="2C6603C8"/>
    <w:rsid w:val="2C6DEFE7"/>
    <w:rsid w:val="2C703102"/>
    <w:rsid w:val="2C723521"/>
    <w:rsid w:val="2C74271C"/>
    <w:rsid w:val="2C775240"/>
    <w:rsid w:val="2C787986"/>
    <w:rsid w:val="2C8130A7"/>
    <w:rsid w:val="2C852A87"/>
    <w:rsid w:val="2C95266A"/>
    <w:rsid w:val="2CA13642"/>
    <w:rsid w:val="2CA66B10"/>
    <w:rsid w:val="2CA69B71"/>
    <w:rsid w:val="2CABA7EB"/>
    <w:rsid w:val="2CABDAB2"/>
    <w:rsid w:val="2CB02225"/>
    <w:rsid w:val="2CBA4A2D"/>
    <w:rsid w:val="2CBD5705"/>
    <w:rsid w:val="2CD049F0"/>
    <w:rsid w:val="2CD6ED63"/>
    <w:rsid w:val="2CD761E0"/>
    <w:rsid w:val="2CDBF39B"/>
    <w:rsid w:val="2CDC329C"/>
    <w:rsid w:val="2CED08F6"/>
    <w:rsid w:val="2CEF8C77"/>
    <w:rsid w:val="2CFC5665"/>
    <w:rsid w:val="2D08D7DB"/>
    <w:rsid w:val="2D151BD7"/>
    <w:rsid w:val="2D1D4F3C"/>
    <w:rsid w:val="2D219C74"/>
    <w:rsid w:val="2D3B1969"/>
    <w:rsid w:val="2D3EF6F2"/>
    <w:rsid w:val="2D416EC9"/>
    <w:rsid w:val="2D4356B7"/>
    <w:rsid w:val="2D4F20B2"/>
    <w:rsid w:val="2D5741CD"/>
    <w:rsid w:val="2D5C1003"/>
    <w:rsid w:val="2D627596"/>
    <w:rsid w:val="2D6995EC"/>
    <w:rsid w:val="2D69AB3A"/>
    <w:rsid w:val="2D6A1C6F"/>
    <w:rsid w:val="2D6FB062"/>
    <w:rsid w:val="2D76D27F"/>
    <w:rsid w:val="2D90569A"/>
    <w:rsid w:val="2D990CE8"/>
    <w:rsid w:val="2D9C5B94"/>
    <w:rsid w:val="2DB53D6C"/>
    <w:rsid w:val="2DBC5203"/>
    <w:rsid w:val="2DC59A53"/>
    <w:rsid w:val="2DDE9153"/>
    <w:rsid w:val="2DDFD75D"/>
    <w:rsid w:val="2DE285D9"/>
    <w:rsid w:val="2DE9E554"/>
    <w:rsid w:val="2DEB9A3A"/>
    <w:rsid w:val="2DEE39E3"/>
    <w:rsid w:val="2DF52BB9"/>
    <w:rsid w:val="2DFF55B3"/>
    <w:rsid w:val="2DFF7213"/>
    <w:rsid w:val="2E07D28B"/>
    <w:rsid w:val="2E08813D"/>
    <w:rsid w:val="2E0A40CE"/>
    <w:rsid w:val="2E22653A"/>
    <w:rsid w:val="2E25CB19"/>
    <w:rsid w:val="2E29017E"/>
    <w:rsid w:val="2E36CFDA"/>
    <w:rsid w:val="2E49AE8C"/>
    <w:rsid w:val="2E4AF2B2"/>
    <w:rsid w:val="2E4BCF17"/>
    <w:rsid w:val="2E4DE900"/>
    <w:rsid w:val="2E52FBE3"/>
    <w:rsid w:val="2E53B8DA"/>
    <w:rsid w:val="2E55B5E7"/>
    <w:rsid w:val="2E5CE93A"/>
    <w:rsid w:val="2E6C450B"/>
    <w:rsid w:val="2E6FC265"/>
    <w:rsid w:val="2E7444DB"/>
    <w:rsid w:val="2E74A158"/>
    <w:rsid w:val="2E77C3FC"/>
    <w:rsid w:val="2E77DDB4"/>
    <w:rsid w:val="2E7849BF"/>
    <w:rsid w:val="2E7C176C"/>
    <w:rsid w:val="2E872FFC"/>
    <w:rsid w:val="2E931C33"/>
    <w:rsid w:val="2E964222"/>
    <w:rsid w:val="2EA3F812"/>
    <w:rsid w:val="2EA781BD"/>
    <w:rsid w:val="2EA8AE7E"/>
    <w:rsid w:val="2EB0728B"/>
    <w:rsid w:val="2EBB310A"/>
    <w:rsid w:val="2EBC3C42"/>
    <w:rsid w:val="2ECEB6A1"/>
    <w:rsid w:val="2EEECA80"/>
    <w:rsid w:val="2EF1A744"/>
    <w:rsid w:val="2EF3AD3A"/>
    <w:rsid w:val="2F03CAA2"/>
    <w:rsid w:val="2F0E9DE8"/>
    <w:rsid w:val="2F12BA0A"/>
    <w:rsid w:val="2F16E5E8"/>
    <w:rsid w:val="2F18479C"/>
    <w:rsid w:val="2F28BB39"/>
    <w:rsid w:val="2F2C26FB"/>
    <w:rsid w:val="2F32D828"/>
    <w:rsid w:val="2F347D48"/>
    <w:rsid w:val="2F34DD49"/>
    <w:rsid w:val="2F382BF5"/>
    <w:rsid w:val="2F3FBA33"/>
    <w:rsid w:val="2F3FD526"/>
    <w:rsid w:val="2F436A20"/>
    <w:rsid w:val="2F4B21C8"/>
    <w:rsid w:val="2F510DCD"/>
    <w:rsid w:val="2F5352BB"/>
    <w:rsid w:val="2F55779F"/>
    <w:rsid w:val="2F644F6D"/>
    <w:rsid w:val="2F6A4423"/>
    <w:rsid w:val="2F76F240"/>
    <w:rsid w:val="2F7B7480"/>
    <w:rsid w:val="2F8094BA"/>
    <w:rsid w:val="2F82AE2F"/>
    <w:rsid w:val="2F85B5B5"/>
    <w:rsid w:val="2F87C46C"/>
    <w:rsid w:val="2F8BA397"/>
    <w:rsid w:val="2F8EC83E"/>
    <w:rsid w:val="2F946752"/>
    <w:rsid w:val="2F94BC64"/>
    <w:rsid w:val="2F961FC2"/>
    <w:rsid w:val="2F9F8E6A"/>
    <w:rsid w:val="2FA2D618"/>
    <w:rsid w:val="2FA66735"/>
    <w:rsid w:val="2FB58FEB"/>
    <w:rsid w:val="2FBE08BA"/>
    <w:rsid w:val="2FD2CC43"/>
    <w:rsid w:val="2FE0FB64"/>
    <w:rsid w:val="2FE1B6C2"/>
    <w:rsid w:val="2FE66DC0"/>
    <w:rsid w:val="2FEA0E84"/>
    <w:rsid w:val="2FEE6122"/>
    <w:rsid w:val="2FF171FB"/>
    <w:rsid w:val="2FFAD38F"/>
    <w:rsid w:val="2FFD21BE"/>
    <w:rsid w:val="2FFE77D4"/>
    <w:rsid w:val="3004899F"/>
    <w:rsid w:val="3005FDC5"/>
    <w:rsid w:val="3009A75F"/>
    <w:rsid w:val="300C9D84"/>
    <w:rsid w:val="3027CA4B"/>
    <w:rsid w:val="302A4B93"/>
    <w:rsid w:val="3039EEDD"/>
    <w:rsid w:val="3040C7A2"/>
    <w:rsid w:val="30794702"/>
    <w:rsid w:val="3079ECA3"/>
    <w:rsid w:val="3081C708"/>
    <w:rsid w:val="308F7D9B"/>
    <w:rsid w:val="3090EEE4"/>
    <w:rsid w:val="309AE6A2"/>
    <w:rsid w:val="30AA657F"/>
    <w:rsid w:val="30AA6E49"/>
    <w:rsid w:val="30AF1BA8"/>
    <w:rsid w:val="30B61FF3"/>
    <w:rsid w:val="30B7DB23"/>
    <w:rsid w:val="30BB1803"/>
    <w:rsid w:val="30C5724C"/>
    <w:rsid w:val="30C8A9ED"/>
    <w:rsid w:val="30CE76A4"/>
    <w:rsid w:val="30DC00B6"/>
    <w:rsid w:val="30DC7408"/>
    <w:rsid w:val="30E5F7A1"/>
    <w:rsid w:val="30F1324E"/>
    <w:rsid w:val="30F99904"/>
    <w:rsid w:val="30FCB0F9"/>
    <w:rsid w:val="3100ACFF"/>
    <w:rsid w:val="3100FE3E"/>
    <w:rsid w:val="310AF8C2"/>
    <w:rsid w:val="310EE81E"/>
    <w:rsid w:val="311050EB"/>
    <w:rsid w:val="31140C7F"/>
    <w:rsid w:val="3116C2A5"/>
    <w:rsid w:val="311CAA0B"/>
    <w:rsid w:val="31204C8E"/>
    <w:rsid w:val="312AF974"/>
    <w:rsid w:val="31333DF4"/>
    <w:rsid w:val="31360806"/>
    <w:rsid w:val="31384A74"/>
    <w:rsid w:val="3141705D"/>
    <w:rsid w:val="314ADBD0"/>
    <w:rsid w:val="3150F4E9"/>
    <w:rsid w:val="31596C9D"/>
    <w:rsid w:val="3166255D"/>
    <w:rsid w:val="31826F75"/>
    <w:rsid w:val="3182E182"/>
    <w:rsid w:val="31885059"/>
    <w:rsid w:val="318E440A"/>
    <w:rsid w:val="319D55B3"/>
    <w:rsid w:val="319FDBCC"/>
    <w:rsid w:val="31B48EEC"/>
    <w:rsid w:val="31B98B56"/>
    <w:rsid w:val="31BC4366"/>
    <w:rsid w:val="31C7E604"/>
    <w:rsid w:val="31C7EF66"/>
    <w:rsid w:val="31DC9803"/>
    <w:rsid w:val="31E19BF0"/>
    <w:rsid w:val="31E2B98B"/>
    <w:rsid w:val="31E32E60"/>
    <w:rsid w:val="31E3865A"/>
    <w:rsid w:val="31F9E290"/>
    <w:rsid w:val="31FA865A"/>
    <w:rsid w:val="31FDB803"/>
    <w:rsid w:val="321D3DF0"/>
    <w:rsid w:val="322E12ED"/>
    <w:rsid w:val="32347CC8"/>
    <w:rsid w:val="3243D30B"/>
    <w:rsid w:val="3246E60C"/>
    <w:rsid w:val="3256B95A"/>
    <w:rsid w:val="326397E8"/>
    <w:rsid w:val="326744CD"/>
    <w:rsid w:val="3272BF5B"/>
    <w:rsid w:val="327471AD"/>
    <w:rsid w:val="3277F952"/>
    <w:rsid w:val="327DBBC9"/>
    <w:rsid w:val="328174F3"/>
    <w:rsid w:val="3286287C"/>
    <w:rsid w:val="328AF9BF"/>
    <w:rsid w:val="328CA156"/>
    <w:rsid w:val="32902A9D"/>
    <w:rsid w:val="32904E15"/>
    <w:rsid w:val="32969E35"/>
    <w:rsid w:val="32A91294"/>
    <w:rsid w:val="32BF652E"/>
    <w:rsid w:val="32D5B863"/>
    <w:rsid w:val="32DFFD98"/>
    <w:rsid w:val="32E0F1EA"/>
    <w:rsid w:val="32E40FA1"/>
    <w:rsid w:val="32E5EB09"/>
    <w:rsid w:val="32EE18B0"/>
    <w:rsid w:val="32F6CE8A"/>
    <w:rsid w:val="32FB7286"/>
    <w:rsid w:val="33003C48"/>
    <w:rsid w:val="33060B5F"/>
    <w:rsid w:val="330A2C0B"/>
    <w:rsid w:val="330BA175"/>
    <w:rsid w:val="33117C78"/>
    <w:rsid w:val="3313A98C"/>
    <w:rsid w:val="331634ED"/>
    <w:rsid w:val="3329270A"/>
    <w:rsid w:val="332D1ACF"/>
    <w:rsid w:val="33343737"/>
    <w:rsid w:val="33401889"/>
    <w:rsid w:val="33468A4E"/>
    <w:rsid w:val="334E0704"/>
    <w:rsid w:val="3350F80A"/>
    <w:rsid w:val="3358C832"/>
    <w:rsid w:val="3358D3E2"/>
    <w:rsid w:val="335FDC65"/>
    <w:rsid w:val="3364E6EA"/>
    <w:rsid w:val="33659EDA"/>
    <w:rsid w:val="336F84CC"/>
    <w:rsid w:val="33718F9F"/>
    <w:rsid w:val="33786864"/>
    <w:rsid w:val="338669EE"/>
    <w:rsid w:val="33886C39"/>
    <w:rsid w:val="338B2D97"/>
    <w:rsid w:val="339080A9"/>
    <w:rsid w:val="33A1DDA4"/>
    <w:rsid w:val="33A8743A"/>
    <w:rsid w:val="33BDF13D"/>
    <w:rsid w:val="33C44844"/>
    <w:rsid w:val="33CEF3A9"/>
    <w:rsid w:val="33DC13B3"/>
    <w:rsid w:val="33EB3E17"/>
    <w:rsid w:val="33F1A8BD"/>
    <w:rsid w:val="33F200D6"/>
    <w:rsid w:val="33F9D292"/>
    <w:rsid w:val="340060E6"/>
    <w:rsid w:val="34033E51"/>
    <w:rsid w:val="34095F97"/>
    <w:rsid w:val="340B9D18"/>
    <w:rsid w:val="34122646"/>
    <w:rsid w:val="34167787"/>
    <w:rsid w:val="3417BF5A"/>
    <w:rsid w:val="341C31A2"/>
    <w:rsid w:val="341FB0A1"/>
    <w:rsid w:val="342363B6"/>
    <w:rsid w:val="34276429"/>
    <w:rsid w:val="342A9609"/>
    <w:rsid w:val="343D63EC"/>
    <w:rsid w:val="3455B61A"/>
    <w:rsid w:val="3464A188"/>
    <w:rsid w:val="346B2C28"/>
    <w:rsid w:val="346EB397"/>
    <w:rsid w:val="3481BB6A"/>
    <w:rsid w:val="348883B6"/>
    <w:rsid w:val="348895AB"/>
    <w:rsid w:val="3488D55F"/>
    <w:rsid w:val="34980D04"/>
    <w:rsid w:val="349D9BFC"/>
    <w:rsid w:val="34A45DB6"/>
    <w:rsid w:val="34AD82AA"/>
    <w:rsid w:val="34B923AA"/>
    <w:rsid w:val="34BCDDDA"/>
    <w:rsid w:val="34BE86B7"/>
    <w:rsid w:val="34C691C6"/>
    <w:rsid w:val="34CC58D3"/>
    <w:rsid w:val="34D17148"/>
    <w:rsid w:val="34DB2B7F"/>
    <w:rsid w:val="34F19D4C"/>
    <w:rsid w:val="34F6E3BF"/>
    <w:rsid w:val="34F84C98"/>
    <w:rsid w:val="34FC99FB"/>
    <w:rsid w:val="34FE4426"/>
    <w:rsid w:val="35010BED"/>
    <w:rsid w:val="3502EAC3"/>
    <w:rsid w:val="350B1F7B"/>
    <w:rsid w:val="350D6000"/>
    <w:rsid w:val="351438C5"/>
    <w:rsid w:val="351A1040"/>
    <w:rsid w:val="35226CF9"/>
    <w:rsid w:val="3524EEA7"/>
    <w:rsid w:val="352CAE59"/>
    <w:rsid w:val="352D5790"/>
    <w:rsid w:val="352E77DE"/>
    <w:rsid w:val="3537A6F4"/>
    <w:rsid w:val="353D1A2B"/>
    <w:rsid w:val="354303DA"/>
    <w:rsid w:val="354C2F62"/>
    <w:rsid w:val="354CC936"/>
    <w:rsid w:val="3553D41B"/>
    <w:rsid w:val="3560B5EE"/>
    <w:rsid w:val="35717A7F"/>
    <w:rsid w:val="3571C821"/>
    <w:rsid w:val="357DB008"/>
    <w:rsid w:val="357F9ECA"/>
    <w:rsid w:val="35825E35"/>
    <w:rsid w:val="358E632D"/>
    <w:rsid w:val="358FE1CE"/>
    <w:rsid w:val="35A76D79"/>
    <w:rsid w:val="35AEE48E"/>
    <w:rsid w:val="35B22614"/>
    <w:rsid w:val="35B6FEC6"/>
    <w:rsid w:val="35B753AE"/>
    <w:rsid w:val="35B92E86"/>
    <w:rsid w:val="35C04F51"/>
    <w:rsid w:val="35C6041A"/>
    <w:rsid w:val="35CD18A0"/>
    <w:rsid w:val="35D16A68"/>
    <w:rsid w:val="35E22049"/>
    <w:rsid w:val="35E80BC2"/>
    <w:rsid w:val="35FB3FA6"/>
    <w:rsid w:val="35FF56EA"/>
    <w:rsid w:val="3603FDE8"/>
    <w:rsid w:val="360A83F8"/>
    <w:rsid w:val="360F62C0"/>
    <w:rsid w:val="361541E4"/>
    <w:rsid w:val="3622DFF7"/>
    <w:rsid w:val="364A463B"/>
    <w:rsid w:val="3655DA93"/>
    <w:rsid w:val="366FAB87"/>
    <w:rsid w:val="368153B1"/>
    <w:rsid w:val="368266FF"/>
    <w:rsid w:val="36972711"/>
    <w:rsid w:val="369CB7E6"/>
    <w:rsid w:val="36A025B9"/>
    <w:rsid w:val="36A4A9B8"/>
    <w:rsid w:val="36A8DAB9"/>
    <w:rsid w:val="36B4807F"/>
    <w:rsid w:val="36B69BAF"/>
    <w:rsid w:val="36B6ED7C"/>
    <w:rsid w:val="36B6F77D"/>
    <w:rsid w:val="36BF9534"/>
    <w:rsid w:val="36C85BE3"/>
    <w:rsid w:val="36CB96EB"/>
    <w:rsid w:val="36CD13A1"/>
    <w:rsid w:val="36D840EF"/>
    <w:rsid w:val="36E26654"/>
    <w:rsid w:val="36E437CC"/>
    <w:rsid w:val="36EEA698"/>
    <w:rsid w:val="36F0513D"/>
    <w:rsid w:val="36F516AA"/>
    <w:rsid w:val="36F7BE0C"/>
    <w:rsid w:val="36FCA35E"/>
    <w:rsid w:val="36FD0DF8"/>
    <w:rsid w:val="36FDABF8"/>
    <w:rsid w:val="37004690"/>
    <w:rsid w:val="37138DCA"/>
    <w:rsid w:val="3718E94D"/>
    <w:rsid w:val="371CB74C"/>
    <w:rsid w:val="372CC9F1"/>
    <w:rsid w:val="37387F35"/>
    <w:rsid w:val="3742971A"/>
    <w:rsid w:val="37433DDA"/>
    <w:rsid w:val="3743CCD2"/>
    <w:rsid w:val="374441AC"/>
    <w:rsid w:val="3746B2BE"/>
    <w:rsid w:val="3755E6E5"/>
    <w:rsid w:val="375B02BD"/>
    <w:rsid w:val="375C1FB2"/>
    <w:rsid w:val="37639BC0"/>
    <w:rsid w:val="37669A77"/>
    <w:rsid w:val="377D70AE"/>
    <w:rsid w:val="3788CADE"/>
    <w:rsid w:val="378DEF8D"/>
    <w:rsid w:val="379346C9"/>
    <w:rsid w:val="3793D34D"/>
    <w:rsid w:val="3796D75A"/>
    <w:rsid w:val="379E3DAF"/>
    <w:rsid w:val="37A15028"/>
    <w:rsid w:val="37A33796"/>
    <w:rsid w:val="37B21B98"/>
    <w:rsid w:val="37B7D6E3"/>
    <w:rsid w:val="37BBEDDC"/>
    <w:rsid w:val="37C22B23"/>
    <w:rsid w:val="37C5BE33"/>
    <w:rsid w:val="37CAFBC3"/>
    <w:rsid w:val="37DC1402"/>
    <w:rsid w:val="37E111AB"/>
    <w:rsid w:val="37E2DBF8"/>
    <w:rsid w:val="37E403E1"/>
    <w:rsid w:val="37E6854E"/>
    <w:rsid w:val="37EA250A"/>
    <w:rsid w:val="37EC077D"/>
    <w:rsid w:val="37FC142C"/>
    <w:rsid w:val="37FE5028"/>
    <w:rsid w:val="3808E329"/>
    <w:rsid w:val="380AFA0C"/>
    <w:rsid w:val="38118DE7"/>
    <w:rsid w:val="38149A12"/>
    <w:rsid w:val="381A09B6"/>
    <w:rsid w:val="381AD992"/>
    <w:rsid w:val="382E79BA"/>
    <w:rsid w:val="3836EFB3"/>
    <w:rsid w:val="38424529"/>
    <w:rsid w:val="3847AEC6"/>
    <w:rsid w:val="3849B11F"/>
    <w:rsid w:val="385A4878"/>
    <w:rsid w:val="38680BBA"/>
    <w:rsid w:val="38763B3B"/>
    <w:rsid w:val="387C5821"/>
    <w:rsid w:val="38830B06"/>
    <w:rsid w:val="38839BA0"/>
    <w:rsid w:val="3899BC47"/>
    <w:rsid w:val="38A76EE6"/>
    <w:rsid w:val="38AEEF3D"/>
    <w:rsid w:val="38B699C4"/>
    <w:rsid w:val="38C0132C"/>
    <w:rsid w:val="38C20844"/>
    <w:rsid w:val="38C99FB7"/>
    <w:rsid w:val="38CDC5BC"/>
    <w:rsid w:val="38D07237"/>
    <w:rsid w:val="38DB5F8E"/>
    <w:rsid w:val="38DBF32A"/>
    <w:rsid w:val="38E2831F"/>
    <w:rsid w:val="38E4D41E"/>
    <w:rsid w:val="38EB36E5"/>
    <w:rsid w:val="38F32370"/>
    <w:rsid w:val="38F364A1"/>
    <w:rsid w:val="38F37666"/>
    <w:rsid w:val="38F415CD"/>
    <w:rsid w:val="38FBA058"/>
    <w:rsid w:val="38FD3058"/>
    <w:rsid w:val="390144C7"/>
    <w:rsid w:val="3903BE4B"/>
    <w:rsid w:val="390672FB"/>
    <w:rsid w:val="3907EE3B"/>
    <w:rsid w:val="39097CA6"/>
    <w:rsid w:val="390E0914"/>
    <w:rsid w:val="39117C29"/>
    <w:rsid w:val="3920F662"/>
    <w:rsid w:val="39224F6B"/>
    <w:rsid w:val="392965B2"/>
    <w:rsid w:val="392F965C"/>
    <w:rsid w:val="393154B2"/>
    <w:rsid w:val="39348581"/>
    <w:rsid w:val="393B2702"/>
    <w:rsid w:val="39450CB0"/>
    <w:rsid w:val="394BAFD7"/>
    <w:rsid w:val="395592EC"/>
    <w:rsid w:val="3961D3F6"/>
    <w:rsid w:val="3963150B"/>
    <w:rsid w:val="396782A5"/>
    <w:rsid w:val="396D55D1"/>
    <w:rsid w:val="39723642"/>
    <w:rsid w:val="397C68FD"/>
    <w:rsid w:val="397EA305"/>
    <w:rsid w:val="3980F216"/>
    <w:rsid w:val="398441E6"/>
    <w:rsid w:val="3986D240"/>
    <w:rsid w:val="398AF321"/>
    <w:rsid w:val="398BD7D0"/>
    <w:rsid w:val="3999F6E4"/>
    <w:rsid w:val="399C6790"/>
    <w:rsid w:val="39A0773C"/>
    <w:rsid w:val="39A5559A"/>
    <w:rsid w:val="39B58448"/>
    <w:rsid w:val="39B66DEF"/>
    <w:rsid w:val="39BE6F6F"/>
    <w:rsid w:val="39C08C0F"/>
    <w:rsid w:val="39CD555C"/>
    <w:rsid w:val="39DA2EF0"/>
    <w:rsid w:val="39DA4D3F"/>
    <w:rsid w:val="39DCB3DF"/>
    <w:rsid w:val="39E0D123"/>
    <w:rsid w:val="39E71EBA"/>
    <w:rsid w:val="39ED36A0"/>
    <w:rsid w:val="39EDDAFF"/>
    <w:rsid w:val="39EF4E46"/>
    <w:rsid w:val="39F5DD09"/>
    <w:rsid w:val="39F8BEE6"/>
    <w:rsid w:val="39FEA47B"/>
    <w:rsid w:val="3A0B77CC"/>
    <w:rsid w:val="3A107AC1"/>
    <w:rsid w:val="3A20CEE9"/>
    <w:rsid w:val="3A2CB3F2"/>
    <w:rsid w:val="3A30A2AF"/>
    <w:rsid w:val="3A3187C9"/>
    <w:rsid w:val="3A35A815"/>
    <w:rsid w:val="3A38023D"/>
    <w:rsid w:val="3A4A6E84"/>
    <w:rsid w:val="3A55029C"/>
    <w:rsid w:val="3A57B2BF"/>
    <w:rsid w:val="3A639F89"/>
    <w:rsid w:val="3A7E500C"/>
    <w:rsid w:val="3A8794DB"/>
    <w:rsid w:val="3A88F749"/>
    <w:rsid w:val="3A8A5B0A"/>
    <w:rsid w:val="3A8A97B7"/>
    <w:rsid w:val="3A8C0C62"/>
    <w:rsid w:val="3A8DE421"/>
    <w:rsid w:val="3A8F3F37"/>
    <w:rsid w:val="3AA5F36F"/>
    <w:rsid w:val="3AA88F9D"/>
    <w:rsid w:val="3AAC7EFF"/>
    <w:rsid w:val="3AAF166D"/>
    <w:rsid w:val="3AB88544"/>
    <w:rsid w:val="3AB885DA"/>
    <w:rsid w:val="3AD20C43"/>
    <w:rsid w:val="3AD52281"/>
    <w:rsid w:val="3AD6A51C"/>
    <w:rsid w:val="3ADBD20B"/>
    <w:rsid w:val="3ADC4BCE"/>
    <w:rsid w:val="3ADFD35A"/>
    <w:rsid w:val="3AF0A98A"/>
    <w:rsid w:val="3AF2E424"/>
    <w:rsid w:val="3B134D43"/>
    <w:rsid w:val="3B157EEA"/>
    <w:rsid w:val="3B180D1D"/>
    <w:rsid w:val="3B1A6BFC"/>
    <w:rsid w:val="3B2278D7"/>
    <w:rsid w:val="3B27A86B"/>
    <w:rsid w:val="3B353BD2"/>
    <w:rsid w:val="3B446C3E"/>
    <w:rsid w:val="3B5578F3"/>
    <w:rsid w:val="3B55A94F"/>
    <w:rsid w:val="3B5B6141"/>
    <w:rsid w:val="3B6B337D"/>
    <w:rsid w:val="3B6EE36E"/>
    <w:rsid w:val="3B70C137"/>
    <w:rsid w:val="3B7E631D"/>
    <w:rsid w:val="3B855287"/>
    <w:rsid w:val="3B87BCC1"/>
    <w:rsid w:val="3B9290D5"/>
    <w:rsid w:val="3B99DC5C"/>
    <w:rsid w:val="3B9F7BD9"/>
    <w:rsid w:val="3BB1C6FB"/>
    <w:rsid w:val="3BB86CD9"/>
    <w:rsid w:val="3BC351B0"/>
    <w:rsid w:val="3BC73682"/>
    <w:rsid w:val="3BCA02E0"/>
    <w:rsid w:val="3BD5E68B"/>
    <w:rsid w:val="3BE07981"/>
    <w:rsid w:val="3BE811CE"/>
    <w:rsid w:val="3BEEA9C1"/>
    <w:rsid w:val="3BFB78B9"/>
    <w:rsid w:val="3C0B0B2B"/>
    <w:rsid w:val="3C0E8B01"/>
    <w:rsid w:val="3C110662"/>
    <w:rsid w:val="3C194C32"/>
    <w:rsid w:val="3C1A23E1"/>
    <w:rsid w:val="3C1A7782"/>
    <w:rsid w:val="3C20EAAE"/>
    <w:rsid w:val="3C241EDD"/>
    <w:rsid w:val="3C3E13BD"/>
    <w:rsid w:val="3C3E5939"/>
    <w:rsid w:val="3C513E00"/>
    <w:rsid w:val="3C5295B8"/>
    <w:rsid w:val="3C5FDEBE"/>
    <w:rsid w:val="3C678854"/>
    <w:rsid w:val="3C694D9D"/>
    <w:rsid w:val="3C6C3FC5"/>
    <w:rsid w:val="3C7D6D3B"/>
    <w:rsid w:val="3C849D99"/>
    <w:rsid w:val="3C8B74F3"/>
    <w:rsid w:val="3C8C744A"/>
    <w:rsid w:val="3C8F225C"/>
    <w:rsid w:val="3C8FB2D0"/>
    <w:rsid w:val="3C90596D"/>
    <w:rsid w:val="3C92217B"/>
    <w:rsid w:val="3C92BEBB"/>
    <w:rsid w:val="3C965CC8"/>
    <w:rsid w:val="3CA6C734"/>
    <w:rsid w:val="3CB3391D"/>
    <w:rsid w:val="3CB48AD2"/>
    <w:rsid w:val="3CB5598A"/>
    <w:rsid w:val="3CE4783D"/>
    <w:rsid w:val="3CEB6070"/>
    <w:rsid w:val="3CF9061B"/>
    <w:rsid w:val="3CFA8B29"/>
    <w:rsid w:val="3D00AD1C"/>
    <w:rsid w:val="3D06732D"/>
    <w:rsid w:val="3D0F908D"/>
    <w:rsid w:val="3D100ED5"/>
    <w:rsid w:val="3D13AE47"/>
    <w:rsid w:val="3D166401"/>
    <w:rsid w:val="3D1FCBDA"/>
    <w:rsid w:val="3D262B98"/>
    <w:rsid w:val="3D27C703"/>
    <w:rsid w:val="3D33CD8E"/>
    <w:rsid w:val="3D3D99CB"/>
    <w:rsid w:val="3D3F0495"/>
    <w:rsid w:val="3D4A6DFD"/>
    <w:rsid w:val="3D570F71"/>
    <w:rsid w:val="3D5DBFE7"/>
    <w:rsid w:val="3D5E9BF5"/>
    <w:rsid w:val="3D64D04F"/>
    <w:rsid w:val="3D6EA97B"/>
    <w:rsid w:val="3D725829"/>
    <w:rsid w:val="3D75E8E7"/>
    <w:rsid w:val="3D92D3EE"/>
    <w:rsid w:val="3DA667A3"/>
    <w:rsid w:val="3DAFF5DB"/>
    <w:rsid w:val="3DB6B41A"/>
    <w:rsid w:val="3DB937D9"/>
    <w:rsid w:val="3DBB0FBF"/>
    <w:rsid w:val="3DBD92EA"/>
    <w:rsid w:val="3DBFBD68"/>
    <w:rsid w:val="3DC26215"/>
    <w:rsid w:val="3DC6B437"/>
    <w:rsid w:val="3DD39947"/>
    <w:rsid w:val="3DE7BB32"/>
    <w:rsid w:val="3DE940A5"/>
    <w:rsid w:val="3DECAED0"/>
    <w:rsid w:val="3DF28DAB"/>
    <w:rsid w:val="3DF2D885"/>
    <w:rsid w:val="3DF89BB2"/>
    <w:rsid w:val="3DF8B214"/>
    <w:rsid w:val="3DF91AB8"/>
    <w:rsid w:val="3E06BD1C"/>
    <w:rsid w:val="3E0B4FA7"/>
    <w:rsid w:val="3E0B7C2E"/>
    <w:rsid w:val="3E0DBB60"/>
    <w:rsid w:val="3E10BF16"/>
    <w:rsid w:val="3E11B028"/>
    <w:rsid w:val="3E16CEC7"/>
    <w:rsid w:val="3E2B45C3"/>
    <w:rsid w:val="3E2C6490"/>
    <w:rsid w:val="3E2C7389"/>
    <w:rsid w:val="3E407A16"/>
    <w:rsid w:val="3E45A348"/>
    <w:rsid w:val="3E4F097E"/>
    <w:rsid w:val="3E5131D3"/>
    <w:rsid w:val="3E557C5E"/>
    <w:rsid w:val="3E63CD19"/>
    <w:rsid w:val="3E6BE7E3"/>
    <w:rsid w:val="3E849DA8"/>
    <w:rsid w:val="3E88581C"/>
    <w:rsid w:val="3E8A2A51"/>
    <w:rsid w:val="3E8C1461"/>
    <w:rsid w:val="3E8C6596"/>
    <w:rsid w:val="3E8CA098"/>
    <w:rsid w:val="3EAA08B5"/>
    <w:rsid w:val="3EAD353D"/>
    <w:rsid w:val="3EC02104"/>
    <w:rsid w:val="3EC9827B"/>
    <w:rsid w:val="3ECA5E4E"/>
    <w:rsid w:val="3ECA7BC1"/>
    <w:rsid w:val="3ED96A2C"/>
    <w:rsid w:val="3ED9D9B9"/>
    <w:rsid w:val="3EDA4BB1"/>
    <w:rsid w:val="3EDC2C30"/>
    <w:rsid w:val="3EDE9E34"/>
    <w:rsid w:val="3EE3F243"/>
    <w:rsid w:val="3EE66EAE"/>
    <w:rsid w:val="3EF10CCA"/>
    <w:rsid w:val="3EF72B1B"/>
    <w:rsid w:val="3F0C093C"/>
    <w:rsid w:val="3F113A37"/>
    <w:rsid w:val="3F11B948"/>
    <w:rsid w:val="3F1833E4"/>
    <w:rsid w:val="3F3BAE0D"/>
    <w:rsid w:val="3F3E4690"/>
    <w:rsid w:val="3F4B2930"/>
    <w:rsid w:val="3F52847B"/>
    <w:rsid w:val="3F57B224"/>
    <w:rsid w:val="3F5883FF"/>
    <w:rsid w:val="3F5B8587"/>
    <w:rsid w:val="3F65FD9D"/>
    <w:rsid w:val="3F68BEE3"/>
    <w:rsid w:val="3F6B4E99"/>
    <w:rsid w:val="3F6BACD8"/>
    <w:rsid w:val="3F7502DE"/>
    <w:rsid w:val="3F7D6EB1"/>
    <w:rsid w:val="3F7FDC67"/>
    <w:rsid w:val="3F8736FE"/>
    <w:rsid w:val="3F888AAB"/>
    <w:rsid w:val="3F8EF642"/>
    <w:rsid w:val="3F8F3D1B"/>
    <w:rsid w:val="3F8F955E"/>
    <w:rsid w:val="3FA3C705"/>
    <w:rsid w:val="3FAF0473"/>
    <w:rsid w:val="3FC356C0"/>
    <w:rsid w:val="3FC834F1"/>
    <w:rsid w:val="3FCB6962"/>
    <w:rsid w:val="3FDA19BE"/>
    <w:rsid w:val="3FDC5F31"/>
    <w:rsid w:val="3FE1237E"/>
    <w:rsid w:val="3FE2FF61"/>
    <w:rsid w:val="3FE424BE"/>
    <w:rsid w:val="3FE4A6BE"/>
    <w:rsid w:val="3FE89AC7"/>
    <w:rsid w:val="3FE8F00D"/>
    <w:rsid w:val="3FF1DCF0"/>
    <w:rsid w:val="3FF54A55"/>
    <w:rsid w:val="3FFBE082"/>
    <w:rsid w:val="3FFF99F9"/>
    <w:rsid w:val="40006BAF"/>
    <w:rsid w:val="400275E4"/>
    <w:rsid w:val="401E6213"/>
    <w:rsid w:val="402B4A33"/>
    <w:rsid w:val="40304682"/>
    <w:rsid w:val="4039F2E2"/>
    <w:rsid w:val="4048A9B5"/>
    <w:rsid w:val="404DB25A"/>
    <w:rsid w:val="406802C3"/>
    <w:rsid w:val="406BE30D"/>
    <w:rsid w:val="40723F2C"/>
    <w:rsid w:val="40753A8D"/>
    <w:rsid w:val="408D96AC"/>
    <w:rsid w:val="409359C5"/>
    <w:rsid w:val="4096586C"/>
    <w:rsid w:val="40AB625F"/>
    <w:rsid w:val="40ADAA8F"/>
    <w:rsid w:val="40B34946"/>
    <w:rsid w:val="40B491BC"/>
    <w:rsid w:val="40B6F633"/>
    <w:rsid w:val="40B89480"/>
    <w:rsid w:val="40C35173"/>
    <w:rsid w:val="40C53C4E"/>
    <w:rsid w:val="40C98080"/>
    <w:rsid w:val="40CC10C3"/>
    <w:rsid w:val="40D23D02"/>
    <w:rsid w:val="40DA2178"/>
    <w:rsid w:val="40DDF9F5"/>
    <w:rsid w:val="40E39A6A"/>
    <w:rsid w:val="40F87D78"/>
    <w:rsid w:val="40FAE589"/>
    <w:rsid w:val="4106926C"/>
    <w:rsid w:val="410E163D"/>
    <w:rsid w:val="4114A79A"/>
    <w:rsid w:val="4116AFFD"/>
    <w:rsid w:val="4118F474"/>
    <w:rsid w:val="41196416"/>
    <w:rsid w:val="4120D095"/>
    <w:rsid w:val="4121826E"/>
    <w:rsid w:val="41244FBD"/>
    <w:rsid w:val="41316942"/>
    <w:rsid w:val="41357931"/>
    <w:rsid w:val="413F487B"/>
    <w:rsid w:val="413F9766"/>
    <w:rsid w:val="41528E8E"/>
    <w:rsid w:val="415507C5"/>
    <w:rsid w:val="4164CC08"/>
    <w:rsid w:val="4168D260"/>
    <w:rsid w:val="416B4E30"/>
    <w:rsid w:val="417697FA"/>
    <w:rsid w:val="417FC750"/>
    <w:rsid w:val="4181CB9B"/>
    <w:rsid w:val="41980B62"/>
    <w:rsid w:val="41999F3C"/>
    <w:rsid w:val="41A85EDA"/>
    <w:rsid w:val="41AC6F62"/>
    <w:rsid w:val="41B94A47"/>
    <w:rsid w:val="41BBC1F2"/>
    <w:rsid w:val="41ED11ED"/>
    <w:rsid w:val="41F53B12"/>
    <w:rsid w:val="41F981B3"/>
    <w:rsid w:val="42071D41"/>
    <w:rsid w:val="420947A6"/>
    <w:rsid w:val="42183155"/>
    <w:rsid w:val="421C1FD2"/>
    <w:rsid w:val="42269C7D"/>
    <w:rsid w:val="4226BF1C"/>
    <w:rsid w:val="42372020"/>
    <w:rsid w:val="424670F3"/>
    <w:rsid w:val="42482A0E"/>
    <w:rsid w:val="42495A0A"/>
    <w:rsid w:val="42495F4C"/>
    <w:rsid w:val="424DD19E"/>
    <w:rsid w:val="42536A9B"/>
    <w:rsid w:val="42624B52"/>
    <w:rsid w:val="4276C6E7"/>
    <w:rsid w:val="4277CC9B"/>
    <w:rsid w:val="428C30DE"/>
    <w:rsid w:val="428D2C4F"/>
    <w:rsid w:val="428E394E"/>
    <w:rsid w:val="429262C7"/>
    <w:rsid w:val="429934FE"/>
    <w:rsid w:val="42999F8E"/>
    <w:rsid w:val="429B5263"/>
    <w:rsid w:val="42A7774F"/>
    <w:rsid w:val="42ACCB1B"/>
    <w:rsid w:val="42AE407D"/>
    <w:rsid w:val="42B78F3D"/>
    <w:rsid w:val="42BEC8A5"/>
    <w:rsid w:val="42C51FC9"/>
    <w:rsid w:val="42C96FE0"/>
    <w:rsid w:val="42CA41F9"/>
    <w:rsid w:val="42CBA46D"/>
    <w:rsid w:val="42CF5C93"/>
    <w:rsid w:val="42D841B9"/>
    <w:rsid w:val="42E0A352"/>
    <w:rsid w:val="42E8AEC2"/>
    <w:rsid w:val="42EDEFD0"/>
    <w:rsid w:val="42F5C0C8"/>
    <w:rsid w:val="42F7AEF4"/>
    <w:rsid w:val="42FA56CF"/>
    <w:rsid w:val="4302E914"/>
    <w:rsid w:val="4303B150"/>
    <w:rsid w:val="430F2E06"/>
    <w:rsid w:val="4311FAA0"/>
    <w:rsid w:val="4312EB21"/>
    <w:rsid w:val="431A4DF3"/>
    <w:rsid w:val="432218AA"/>
    <w:rsid w:val="432B12D5"/>
    <w:rsid w:val="432CC716"/>
    <w:rsid w:val="432FDC2E"/>
    <w:rsid w:val="4334AAEC"/>
    <w:rsid w:val="4340C415"/>
    <w:rsid w:val="43474B6B"/>
    <w:rsid w:val="4350D3F8"/>
    <w:rsid w:val="4353B338"/>
    <w:rsid w:val="4354D565"/>
    <w:rsid w:val="4357C7F2"/>
    <w:rsid w:val="435AD7F8"/>
    <w:rsid w:val="4363B912"/>
    <w:rsid w:val="43649465"/>
    <w:rsid w:val="4369660C"/>
    <w:rsid w:val="4374D85A"/>
    <w:rsid w:val="4374ECBE"/>
    <w:rsid w:val="43918445"/>
    <w:rsid w:val="43A1FDE5"/>
    <w:rsid w:val="43A4E5C6"/>
    <w:rsid w:val="43A7AD96"/>
    <w:rsid w:val="43B129F1"/>
    <w:rsid w:val="43B57FB3"/>
    <w:rsid w:val="43B5CDFD"/>
    <w:rsid w:val="43B6B6F2"/>
    <w:rsid w:val="43B72AE3"/>
    <w:rsid w:val="43B8B4F0"/>
    <w:rsid w:val="43C2FEC8"/>
    <w:rsid w:val="43C383D6"/>
    <w:rsid w:val="43C5A788"/>
    <w:rsid w:val="43D47C98"/>
    <w:rsid w:val="43E55F27"/>
    <w:rsid w:val="43FC1F8D"/>
    <w:rsid w:val="43FD5A80"/>
    <w:rsid w:val="4402BB04"/>
    <w:rsid w:val="4405067E"/>
    <w:rsid w:val="440A01D0"/>
    <w:rsid w:val="440D5EC1"/>
    <w:rsid w:val="441A4A11"/>
    <w:rsid w:val="441B9906"/>
    <w:rsid w:val="44218F91"/>
    <w:rsid w:val="442353CA"/>
    <w:rsid w:val="4424AF5A"/>
    <w:rsid w:val="44295EB1"/>
    <w:rsid w:val="44587157"/>
    <w:rsid w:val="445ADD68"/>
    <w:rsid w:val="4463D242"/>
    <w:rsid w:val="446A1F93"/>
    <w:rsid w:val="44774DE4"/>
    <w:rsid w:val="448E5B7F"/>
    <w:rsid w:val="448E6356"/>
    <w:rsid w:val="44919A67"/>
    <w:rsid w:val="44926797"/>
    <w:rsid w:val="44965972"/>
    <w:rsid w:val="44A16EAD"/>
    <w:rsid w:val="44A6A6FB"/>
    <w:rsid w:val="44AF483F"/>
    <w:rsid w:val="44B06BDB"/>
    <w:rsid w:val="44B2700E"/>
    <w:rsid w:val="44B63529"/>
    <w:rsid w:val="44CAF8CC"/>
    <w:rsid w:val="44DE7DB7"/>
    <w:rsid w:val="44DFDE7D"/>
    <w:rsid w:val="44E1B283"/>
    <w:rsid w:val="450394A0"/>
    <w:rsid w:val="45078F1B"/>
    <w:rsid w:val="450DE362"/>
    <w:rsid w:val="4512F40C"/>
    <w:rsid w:val="45244987"/>
    <w:rsid w:val="45245EB7"/>
    <w:rsid w:val="45308DA6"/>
    <w:rsid w:val="4539DC65"/>
    <w:rsid w:val="453E642B"/>
    <w:rsid w:val="4548ABB0"/>
    <w:rsid w:val="454D8EB8"/>
    <w:rsid w:val="45516A4E"/>
    <w:rsid w:val="455ACF53"/>
    <w:rsid w:val="456A40B2"/>
    <w:rsid w:val="45723C7A"/>
    <w:rsid w:val="4572E65F"/>
    <w:rsid w:val="457FC3FC"/>
    <w:rsid w:val="45887F13"/>
    <w:rsid w:val="4597AC36"/>
    <w:rsid w:val="4598E616"/>
    <w:rsid w:val="45A6D594"/>
    <w:rsid w:val="45A773F7"/>
    <w:rsid w:val="45ACE8FE"/>
    <w:rsid w:val="45B3E2D1"/>
    <w:rsid w:val="45B6938B"/>
    <w:rsid w:val="45CBEE9B"/>
    <w:rsid w:val="45CC9401"/>
    <w:rsid w:val="45DCBCEB"/>
    <w:rsid w:val="45EB1B7F"/>
    <w:rsid w:val="45ED3E31"/>
    <w:rsid w:val="45EE9813"/>
    <w:rsid w:val="45EF3162"/>
    <w:rsid w:val="45F68221"/>
    <w:rsid w:val="45FB1494"/>
    <w:rsid w:val="45FEE6BC"/>
    <w:rsid w:val="45FFA2A3"/>
    <w:rsid w:val="46004930"/>
    <w:rsid w:val="4603452F"/>
    <w:rsid w:val="460F16EB"/>
    <w:rsid w:val="46235F1A"/>
    <w:rsid w:val="4623D7CF"/>
    <w:rsid w:val="4626F8C8"/>
    <w:rsid w:val="46305CD4"/>
    <w:rsid w:val="463F1341"/>
    <w:rsid w:val="4642B710"/>
    <w:rsid w:val="4651EEB5"/>
    <w:rsid w:val="465E47A1"/>
    <w:rsid w:val="4676AD86"/>
    <w:rsid w:val="4676CCDB"/>
    <w:rsid w:val="467A6B9D"/>
    <w:rsid w:val="467C762A"/>
    <w:rsid w:val="4691BDE3"/>
    <w:rsid w:val="46AFD972"/>
    <w:rsid w:val="46C43D35"/>
    <w:rsid w:val="46C89258"/>
    <w:rsid w:val="46C8D549"/>
    <w:rsid w:val="46D69FF5"/>
    <w:rsid w:val="46D75FE9"/>
    <w:rsid w:val="46E02D96"/>
    <w:rsid w:val="46E93F56"/>
    <w:rsid w:val="46F1ED53"/>
    <w:rsid w:val="46F23C87"/>
    <w:rsid w:val="46FC12E9"/>
    <w:rsid w:val="46FD4D44"/>
    <w:rsid w:val="4703E5EE"/>
    <w:rsid w:val="470449A6"/>
    <w:rsid w:val="47110465"/>
    <w:rsid w:val="47118DCC"/>
    <w:rsid w:val="47208572"/>
    <w:rsid w:val="47396CD8"/>
    <w:rsid w:val="47449059"/>
    <w:rsid w:val="4749759E"/>
    <w:rsid w:val="474A12BA"/>
    <w:rsid w:val="4750DDFF"/>
    <w:rsid w:val="47542743"/>
    <w:rsid w:val="47592C8A"/>
    <w:rsid w:val="4765D054"/>
    <w:rsid w:val="47678BAA"/>
    <w:rsid w:val="476BE977"/>
    <w:rsid w:val="476D463D"/>
    <w:rsid w:val="4776BEBD"/>
    <w:rsid w:val="478072E9"/>
    <w:rsid w:val="4780C664"/>
    <w:rsid w:val="479B7304"/>
    <w:rsid w:val="47A20B0A"/>
    <w:rsid w:val="47AC948C"/>
    <w:rsid w:val="47AFD5FA"/>
    <w:rsid w:val="47B0D558"/>
    <w:rsid w:val="47C465A9"/>
    <w:rsid w:val="47C67CEA"/>
    <w:rsid w:val="47CA7F77"/>
    <w:rsid w:val="47D65A37"/>
    <w:rsid w:val="47ED71EA"/>
    <w:rsid w:val="47EFC25E"/>
    <w:rsid w:val="47F2CD9C"/>
    <w:rsid w:val="47FE18E1"/>
    <w:rsid w:val="4807186E"/>
    <w:rsid w:val="4807614A"/>
    <w:rsid w:val="48145652"/>
    <w:rsid w:val="48279403"/>
    <w:rsid w:val="482C4832"/>
    <w:rsid w:val="48361695"/>
    <w:rsid w:val="4838C9E8"/>
    <w:rsid w:val="483B3562"/>
    <w:rsid w:val="4843CDBB"/>
    <w:rsid w:val="484C867D"/>
    <w:rsid w:val="484FC34B"/>
    <w:rsid w:val="485A0034"/>
    <w:rsid w:val="485F9D8A"/>
    <w:rsid w:val="486435CA"/>
    <w:rsid w:val="486639F3"/>
    <w:rsid w:val="4867268C"/>
    <w:rsid w:val="48682A38"/>
    <w:rsid w:val="486CC21C"/>
    <w:rsid w:val="4872CFBE"/>
    <w:rsid w:val="4873AE2B"/>
    <w:rsid w:val="4879AA8F"/>
    <w:rsid w:val="488A08BF"/>
    <w:rsid w:val="48952654"/>
    <w:rsid w:val="489D450E"/>
    <w:rsid w:val="48A0FC30"/>
    <w:rsid w:val="48A36961"/>
    <w:rsid w:val="48B51945"/>
    <w:rsid w:val="48CB7046"/>
    <w:rsid w:val="48D4AC86"/>
    <w:rsid w:val="48D61054"/>
    <w:rsid w:val="48DA635D"/>
    <w:rsid w:val="48DA7794"/>
    <w:rsid w:val="48E57D9F"/>
    <w:rsid w:val="48EDBB34"/>
    <w:rsid w:val="48F2247A"/>
    <w:rsid w:val="48FCCD67"/>
    <w:rsid w:val="48FDEF7F"/>
    <w:rsid w:val="490302BD"/>
    <w:rsid w:val="490CC8A2"/>
    <w:rsid w:val="49137F80"/>
    <w:rsid w:val="4918AC81"/>
    <w:rsid w:val="491B013F"/>
    <w:rsid w:val="491D1815"/>
    <w:rsid w:val="49205B20"/>
    <w:rsid w:val="49231978"/>
    <w:rsid w:val="492383A0"/>
    <w:rsid w:val="4924844B"/>
    <w:rsid w:val="492A2173"/>
    <w:rsid w:val="492A7671"/>
    <w:rsid w:val="494C1A67"/>
    <w:rsid w:val="4952C1D0"/>
    <w:rsid w:val="4959AFFA"/>
    <w:rsid w:val="49631068"/>
    <w:rsid w:val="4966DE3B"/>
    <w:rsid w:val="49717F2C"/>
    <w:rsid w:val="4998C4BE"/>
    <w:rsid w:val="49A00D96"/>
    <w:rsid w:val="49A27226"/>
    <w:rsid w:val="49B13B26"/>
    <w:rsid w:val="49B35242"/>
    <w:rsid w:val="49B5C0F1"/>
    <w:rsid w:val="49B72DB7"/>
    <w:rsid w:val="49BEEF47"/>
    <w:rsid w:val="49C0A15A"/>
    <w:rsid w:val="49C1DF11"/>
    <w:rsid w:val="49C6547D"/>
    <w:rsid w:val="49C770BE"/>
    <w:rsid w:val="49C8ACE7"/>
    <w:rsid w:val="49CDE827"/>
    <w:rsid w:val="49D1DD54"/>
    <w:rsid w:val="49D47191"/>
    <w:rsid w:val="49D705C3"/>
    <w:rsid w:val="49D752C6"/>
    <w:rsid w:val="49D908F2"/>
    <w:rsid w:val="49DB38E7"/>
    <w:rsid w:val="49EB93AC"/>
    <w:rsid w:val="49F301A3"/>
    <w:rsid w:val="4A0C6F74"/>
    <w:rsid w:val="4A1986E2"/>
    <w:rsid w:val="4A222EE2"/>
    <w:rsid w:val="4A24146E"/>
    <w:rsid w:val="4A28946B"/>
    <w:rsid w:val="4A2A9B6D"/>
    <w:rsid w:val="4A2B30BE"/>
    <w:rsid w:val="4A3579A0"/>
    <w:rsid w:val="4A3A066B"/>
    <w:rsid w:val="4A4336C9"/>
    <w:rsid w:val="4A479C2B"/>
    <w:rsid w:val="4A4D9B75"/>
    <w:rsid w:val="4A5F70EA"/>
    <w:rsid w:val="4A628823"/>
    <w:rsid w:val="4A70BFC1"/>
    <w:rsid w:val="4A721F2F"/>
    <w:rsid w:val="4A734310"/>
    <w:rsid w:val="4A7B6520"/>
    <w:rsid w:val="4A7F0221"/>
    <w:rsid w:val="4A84329F"/>
    <w:rsid w:val="4A9571EA"/>
    <w:rsid w:val="4A9685BB"/>
    <w:rsid w:val="4A9BD026"/>
    <w:rsid w:val="4AB1FBE8"/>
    <w:rsid w:val="4AB68D41"/>
    <w:rsid w:val="4AC054AC"/>
    <w:rsid w:val="4AC8E967"/>
    <w:rsid w:val="4ACCD359"/>
    <w:rsid w:val="4ADA2822"/>
    <w:rsid w:val="4ADAE8EB"/>
    <w:rsid w:val="4ADB1708"/>
    <w:rsid w:val="4AE6B133"/>
    <w:rsid w:val="4AEE9231"/>
    <w:rsid w:val="4AFBEAE7"/>
    <w:rsid w:val="4B0B231C"/>
    <w:rsid w:val="4B0DFAF9"/>
    <w:rsid w:val="4B1147B2"/>
    <w:rsid w:val="4B119332"/>
    <w:rsid w:val="4B19ECFD"/>
    <w:rsid w:val="4B39B5F3"/>
    <w:rsid w:val="4B3BFBA1"/>
    <w:rsid w:val="4B433B9F"/>
    <w:rsid w:val="4B60EDB6"/>
    <w:rsid w:val="4B623EB9"/>
    <w:rsid w:val="4B6B5677"/>
    <w:rsid w:val="4B71A574"/>
    <w:rsid w:val="4B73A62E"/>
    <w:rsid w:val="4B7ECEB6"/>
    <w:rsid w:val="4B817899"/>
    <w:rsid w:val="4B82DD68"/>
    <w:rsid w:val="4B83CDDC"/>
    <w:rsid w:val="4B87640D"/>
    <w:rsid w:val="4B8CDC34"/>
    <w:rsid w:val="4B90F804"/>
    <w:rsid w:val="4B9299E0"/>
    <w:rsid w:val="4B92D67A"/>
    <w:rsid w:val="4BA4D462"/>
    <w:rsid w:val="4BA5EFF1"/>
    <w:rsid w:val="4BAAB775"/>
    <w:rsid w:val="4BB58A35"/>
    <w:rsid w:val="4BB8E6CB"/>
    <w:rsid w:val="4BC78C53"/>
    <w:rsid w:val="4BF4030F"/>
    <w:rsid w:val="4C02DB1A"/>
    <w:rsid w:val="4C057AC3"/>
    <w:rsid w:val="4C093C75"/>
    <w:rsid w:val="4C0D828E"/>
    <w:rsid w:val="4C0E60DC"/>
    <w:rsid w:val="4C13E9A4"/>
    <w:rsid w:val="4C15DB44"/>
    <w:rsid w:val="4C1B4839"/>
    <w:rsid w:val="4C29841B"/>
    <w:rsid w:val="4C2EF035"/>
    <w:rsid w:val="4C2F6BE5"/>
    <w:rsid w:val="4C3B1A88"/>
    <w:rsid w:val="4C3B41B5"/>
    <w:rsid w:val="4C3CAA24"/>
    <w:rsid w:val="4C40CA8B"/>
    <w:rsid w:val="4C41E385"/>
    <w:rsid w:val="4C464B07"/>
    <w:rsid w:val="4C51B3B8"/>
    <w:rsid w:val="4C5D7B9C"/>
    <w:rsid w:val="4C623A7F"/>
    <w:rsid w:val="4C629F33"/>
    <w:rsid w:val="4C79DBC6"/>
    <w:rsid w:val="4C7C2BF8"/>
    <w:rsid w:val="4C8F7FB9"/>
    <w:rsid w:val="4C9EC136"/>
    <w:rsid w:val="4CA19786"/>
    <w:rsid w:val="4CA3EC9C"/>
    <w:rsid w:val="4CA807DC"/>
    <w:rsid w:val="4CA9CB5A"/>
    <w:rsid w:val="4CB3103D"/>
    <w:rsid w:val="4CC2614D"/>
    <w:rsid w:val="4CC583F3"/>
    <w:rsid w:val="4CC792B5"/>
    <w:rsid w:val="4CCC96F1"/>
    <w:rsid w:val="4CD6FD45"/>
    <w:rsid w:val="4CDB8E64"/>
    <w:rsid w:val="4CE1E91C"/>
    <w:rsid w:val="4CE2FC90"/>
    <w:rsid w:val="4CE948E7"/>
    <w:rsid w:val="4CF1B632"/>
    <w:rsid w:val="4CF47B14"/>
    <w:rsid w:val="4CFDE793"/>
    <w:rsid w:val="4D0A6001"/>
    <w:rsid w:val="4D0F2FC9"/>
    <w:rsid w:val="4D1320CF"/>
    <w:rsid w:val="4D1AC9DE"/>
    <w:rsid w:val="4D21B483"/>
    <w:rsid w:val="4D23558D"/>
    <w:rsid w:val="4D334073"/>
    <w:rsid w:val="4D369E13"/>
    <w:rsid w:val="4D36BFA3"/>
    <w:rsid w:val="4D3A28C1"/>
    <w:rsid w:val="4D3CC20A"/>
    <w:rsid w:val="4D6B72B0"/>
    <w:rsid w:val="4D6F9E82"/>
    <w:rsid w:val="4D70E2E5"/>
    <w:rsid w:val="4D7680FB"/>
    <w:rsid w:val="4D95800D"/>
    <w:rsid w:val="4DA6D33D"/>
    <w:rsid w:val="4DA742D8"/>
    <w:rsid w:val="4DAF3398"/>
    <w:rsid w:val="4DB7189A"/>
    <w:rsid w:val="4DB80B86"/>
    <w:rsid w:val="4DBE3605"/>
    <w:rsid w:val="4DBF1B87"/>
    <w:rsid w:val="4DBFE003"/>
    <w:rsid w:val="4DC0294C"/>
    <w:rsid w:val="4DE03713"/>
    <w:rsid w:val="4DE10129"/>
    <w:rsid w:val="4DE1664E"/>
    <w:rsid w:val="4DE8A6D0"/>
    <w:rsid w:val="4DEB444A"/>
    <w:rsid w:val="4DF2A6B2"/>
    <w:rsid w:val="4DFA7DA2"/>
    <w:rsid w:val="4DFB606D"/>
    <w:rsid w:val="4E026C50"/>
    <w:rsid w:val="4E0575EE"/>
    <w:rsid w:val="4E13EB27"/>
    <w:rsid w:val="4E1B1EFA"/>
    <w:rsid w:val="4E1C88EB"/>
    <w:rsid w:val="4E1E8CED"/>
    <w:rsid w:val="4E266B1D"/>
    <w:rsid w:val="4E2B8A89"/>
    <w:rsid w:val="4E2FE3A1"/>
    <w:rsid w:val="4E3B7D76"/>
    <w:rsid w:val="4E465611"/>
    <w:rsid w:val="4E49E853"/>
    <w:rsid w:val="4E4C032C"/>
    <w:rsid w:val="4E4D4995"/>
    <w:rsid w:val="4E4ECFAC"/>
    <w:rsid w:val="4E4F1270"/>
    <w:rsid w:val="4E602B1F"/>
    <w:rsid w:val="4E68325E"/>
    <w:rsid w:val="4E6DB985"/>
    <w:rsid w:val="4E6DBB6F"/>
    <w:rsid w:val="4E7327BA"/>
    <w:rsid w:val="4E7369BC"/>
    <w:rsid w:val="4E74CACE"/>
    <w:rsid w:val="4E797989"/>
    <w:rsid w:val="4E7B982B"/>
    <w:rsid w:val="4E7EB86E"/>
    <w:rsid w:val="4E912732"/>
    <w:rsid w:val="4E914E89"/>
    <w:rsid w:val="4E915203"/>
    <w:rsid w:val="4E95285C"/>
    <w:rsid w:val="4E986E32"/>
    <w:rsid w:val="4EAA76E6"/>
    <w:rsid w:val="4EAAB8F5"/>
    <w:rsid w:val="4EAD3750"/>
    <w:rsid w:val="4EB118B9"/>
    <w:rsid w:val="4EBC5ABB"/>
    <w:rsid w:val="4EBEDBD2"/>
    <w:rsid w:val="4EC003FE"/>
    <w:rsid w:val="4ECE66D9"/>
    <w:rsid w:val="4ED0DCBD"/>
    <w:rsid w:val="4ED42A03"/>
    <w:rsid w:val="4EDB9178"/>
    <w:rsid w:val="4EED0159"/>
    <w:rsid w:val="4EEE4F7D"/>
    <w:rsid w:val="4EEE9EE9"/>
    <w:rsid w:val="4EF1734E"/>
    <w:rsid w:val="4EF49E78"/>
    <w:rsid w:val="4EF82F9A"/>
    <w:rsid w:val="4F0CA54F"/>
    <w:rsid w:val="4F0E1EEB"/>
    <w:rsid w:val="4F129F80"/>
    <w:rsid w:val="4F22513E"/>
    <w:rsid w:val="4F269E1E"/>
    <w:rsid w:val="4F3189CA"/>
    <w:rsid w:val="4F342EA3"/>
    <w:rsid w:val="4F444049"/>
    <w:rsid w:val="4F4FC415"/>
    <w:rsid w:val="4F588940"/>
    <w:rsid w:val="4F5BB064"/>
    <w:rsid w:val="4F67993C"/>
    <w:rsid w:val="4F732262"/>
    <w:rsid w:val="4F81D0A2"/>
    <w:rsid w:val="4F8CBEF5"/>
    <w:rsid w:val="4F8E4E87"/>
    <w:rsid w:val="4F93C5CF"/>
    <w:rsid w:val="4F984F82"/>
    <w:rsid w:val="4F9E93E8"/>
    <w:rsid w:val="4FA8E1FE"/>
    <w:rsid w:val="4FB632D1"/>
    <w:rsid w:val="4FB64F31"/>
    <w:rsid w:val="4FC57DB6"/>
    <w:rsid w:val="4FD3762F"/>
    <w:rsid w:val="4FD66314"/>
    <w:rsid w:val="4FDD07D5"/>
    <w:rsid w:val="4FDE6F6C"/>
    <w:rsid w:val="4FE362CB"/>
    <w:rsid w:val="4FF61968"/>
    <w:rsid w:val="4FF9E074"/>
    <w:rsid w:val="4FFB4ECF"/>
    <w:rsid w:val="500402BF"/>
    <w:rsid w:val="5004EC1A"/>
    <w:rsid w:val="50080D9D"/>
    <w:rsid w:val="5009D1B7"/>
    <w:rsid w:val="50158012"/>
    <w:rsid w:val="50166C6D"/>
    <w:rsid w:val="501E3412"/>
    <w:rsid w:val="501F7721"/>
    <w:rsid w:val="50229716"/>
    <w:rsid w:val="502BE849"/>
    <w:rsid w:val="503351B0"/>
    <w:rsid w:val="50464747"/>
    <w:rsid w:val="504DA67F"/>
    <w:rsid w:val="5050F7FB"/>
    <w:rsid w:val="5059254F"/>
    <w:rsid w:val="506BE2E4"/>
    <w:rsid w:val="506E6065"/>
    <w:rsid w:val="507A7479"/>
    <w:rsid w:val="507BB0F8"/>
    <w:rsid w:val="507E6BE2"/>
    <w:rsid w:val="507F43F2"/>
    <w:rsid w:val="50805E89"/>
    <w:rsid w:val="50879694"/>
    <w:rsid w:val="509CD564"/>
    <w:rsid w:val="50A7312D"/>
    <w:rsid w:val="50AD5403"/>
    <w:rsid w:val="50AE260A"/>
    <w:rsid w:val="50C3AD73"/>
    <w:rsid w:val="50CD5A2B"/>
    <w:rsid w:val="50CF5B9E"/>
    <w:rsid w:val="50D1243F"/>
    <w:rsid w:val="50D9AE6D"/>
    <w:rsid w:val="50E0F3B1"/>
    <w:rsid w:val="50EAC903"/>
    <w:rsid w:val="50FC784B"/>
    <w:rsid w:val="51068471"/>
    <w:rsid w:val="510FC881"/>
    <w:rsid w:val="5114B345"/>
    <w:rsid w:val="51165F56"/>
    <w:rsid w:val="511ECCA5"/>
    <w:rsid w:val="51288F56"/>
    <w:rsid w:val="512A256D"/>
    <w:rsid w:val="5131CDF5"/>
    <w:rsid w:val="513C0D69"/>
    <w:rsid w:val="514351F8"/>
    <w:rsid w:val="51436F8B"/>
    <w:rsid w:val="516A6A3C"/>
    <w:rsid w:val="516F1E6C"/>
    <w:rsid w:val="516F3D68"/>
    <w:rsid w:val="517225D6"/>
    <w:rsid w:val="51725D84"/>
    <w:rsid w:val="517B706A"/>
    <w:rsid w:val="51852A03"/>
    <w:rsid w:val="5185CE5E"/>
    <w:rsid w:val="518A137C"/>
    <w:rsid w:val="5191C715"/>
    <w:rsid w:val="5192E50A"/>
    <w:rsid w:val="51AA7ECA"/>
    <w:rsid w:val="51CA3772"/>
    <w:rsid w:val="51CA767F"/>
    <w:rsid w:val="51CFD3F6"/>
    <w:rsid w:val="51D663CB"/>
    <w:rsid w:val="51D94404"/>
    <w:rsid w:val="51E87AC1"/>
    <w:rsid w:val="51E9B78C"/>
    <w:rsid w:val="51F30905"/>
    <w:rsid w:val="51F82A2A"/>
    <w:rsid w:val="5219FBD1"/>
    <w:rsid w:val="52260441"/>
    <w:rsid w:val="5227A50C"/>
    <w:rsid w:val="522FECA9"/>
    <w:rsid w:val="5232CC16"/>
    <w:rsid w:val="52359681"/>
    <w:rsid w:val="5245C625"/>
    <w:rsid w:val="52507724"/>
    <w:rsid w:val="52591841"/>
    <w:rsid w:val="52692A8C"/>
    <w:rsid w:val="527A73C4"/>
    <w:rsid w:val="5293CB50"/>
    <w:rsid w:val="52977750"/>
    <w:rsid w:val="52A46C6D"/>
    <w:rsid w:val="52A6E20B"/>
    <w:rsid w:val="52AEE82F"/>
    <w:rsid w:val="52B24597"/>
    <w:rsid w:val="52B7CE79"/>
    <w:rsid w:val="52B97164"/>
    <w:rsid w:val="52BD59E0"/>
    <w:rsid w:val="52C04A99"/>
    <w:rsid w:val="52C3790B"/>
    <w:rsid w:val="52C4629C"/>
    <w:rsid w:val="52CB6691"/>
    <w:rsid w:val="52D0480C"/>
    <w:rsid w:val="52D24DAF"/>
    <w:rsid w:val="52D99A79"/>
    <w:rsid w:val="52DBB65C"/>
    <w:rsid w:val="52E4C3BD"/>
    <w:rsid w:val="52E5F8E7"/>
    <w:rsid w:val="52E85A0E"/>
    <w:rsid w:val="52FA1B4D"/>
    <w:rsid w:val="53001A98"/>
    <w:rsid w:val="530727C5"/>
    <w:rsid w:val="53158447"/>
    <w:rsid w:val="5315844F"/>
    <w:rsid w:val="5320BD2B"/>
    <w:rsid w:val="532262C6"/>
    <w:rsid w:val="53289DA8"/>
    <w:rsid w:val="53321143"/>
    <w:rsid w:val="533A5BA4"/>
    <w:rsid w:val="533CE3C4"/>
    <w:rsid w:val="533EA229"/>
    <w:rsid w:val="534D70B1"/>
    <w:rsid w:val="534DD188"/>
    <w:rsid w:val="5359C17C"/>
    <w:rsid w:val="5362FB27"/>
    <w:rsid w:val="5364378B"/>
    <w:rsid w:val="536A8725"/>
    <w:rsid w:val="5370B823"/>
    <w:rsid w:val="5374CD58"/>
    <w:rsid w:val="53776EA9"/>
    <w:rsid w:val="537C05C4"/>
    <w:rsid w:val="538C550B"/>
    <w:rsid w:val="53903981"/>
    <w:rsid w:val="5393B5F0"/>
    <w:rsid w:val="53942A63"/>
    <w:rsid w:val="53947C4F"/>
    <w:rsid w:val="539537E7"/>
    <w:rsid w:val="5399B669"/>
    <w:rsid w:val="53AB655F"/>
    <w:rsid w:val="53B2CE95"/>
    <w:rsid w:val="53CDF8A6"/>
    <w:rsid w:val="53D3C6B7"/>
    <w:rsid w:val="53E4860D"/>
    <w:rsid w:val="53E8F3A7"/>
    <w:rsid w:val="53EB643E"/>
    <w:rsid w:val="53EDF2A1"/>
    <w:rsid w:val="53F74A95"/>
    <w:rsid w:val="53FAE9A9"/>
    <w:rsid w:val="53FCE1CC"/>
    <w:rsid w:val="53FE5EC0"/>
    <w:rsid w:val="540256D6"/>
    <w:rsid w:val="540F87CF"/>
    <w:rsid w:val="5410AD60"/>
    <w:rsid w:val="541A9DBE"/>
    <w:rsid w:val="5429459C"/>
    <w:rsid w:val="542F81BF"/>
    <w:rsid w:val="54373FE8"/>
    <w:rsid w:val="5437BAB7"/>
    <w:rsid w:val="544FD1BE"/>
    <w:rsid w:val="54558BFC"/>
    <w:rsid w:val="54584B39"/>
    <w:rsid w:val="5461D2A7"/>
    <w:rsid w:val="5466ACCC"/>
    <w:rsid w:val="5473E4AA"/>
    <w:rsid w:val="54744BB9"/>
    <w:rsid w:val="5475207D"/>
    <w:rsid w:val="54834220"/>
    <w:rsid w:val="548580D7"/>
    <w:rsid w:val="5485EE86"/>
    <w:rsid w:val="548879D9"/>
    <w:rsid w:val="54B9E101"/>
    <w:rsid w:val="54BF7FFD"/>
    <w:rsid w:val="54C321F3"/>
    <w:rsid w:val="54C74375"/>
    <w:rsid w:val="54D6D1ED"/>
    <w:rsid w:val="54D7608D"/>
    <w:rsid w:val="54D9059F"/>
    <w:rsid w:val="54EACB6D"/>
    <w:rsid w:val="54ECDDDE"/>
    <w:rsid w:val="55037BEA"/>
    <w:rsid w:val="5503A6B1"/>
    <w:rsid w:val="5505CC10"/>
    <w:rsid w:val="5509E7DD"/>
    <w:rsid w:val="550AA95D"/>
    <w:rsid w:val="550F31ED"/>
    <w:rsid w:val="551517B0"/>
    <w:rsid w:val="5515A7C7"/>
    <w:rsid w:val="5525E313"/>
    <w:rsid w:val="55278A0D"/>
    <w:rsid w:val="552C7881"/>
    <w:rsid w:val="553F6F78"/>
    <w:rsid w:val="554017EF"/>
    <w:rsid w:val="5541D188"/>
    <w:rsid w:val="5547C656"/>
    <w:rsid w:val="554AD347"/>
    <w:rsid w:val="554E96DC"/>
    <w:rsid w:val="555927B2"/>
    <w:rsid w:val="555AB604"/>
    <w:rsid w:val="55665C91"/>
    <w:rsid w:val="558A3428"/>
    <w:rsid w:val="558D3A46"/>
    <w:rsid w:val="55967939"/>
    <w:rsid w:val="559E8AE3"/>
    <w:rsid w:val="559FA6EF"/>
    <w:rsid w:val="55A0D5B4"/>
    <w:rsid w:val="55A16068"/>
    <w:rsid w:val="55B315F2"/>
    <w:rsid w:val="55B56EEC"/>
    <w:rsid w:val="55B7E3AA"/>
    <w:rsid w:val="55C4F246"/>
    <w:rsid w:val="55CFD1D0"/>
    <w:rsid w:val="55D54DB5"/>
    <w:rsid w:val="55E5F1B5"/>
    <w:rsid w:val="55F65571"/>
    <w:rsid w:val="55F72B03"/>
    <w:rsid w:val="56015BC6"/>
    <w:rsid w:val="56046F91"/>
    <w:rsid w:val="56068553"/>
    <w:rsid w:val="5608A47B"/>
    <w:rsid w:val="560FEA7D"/>
    <w:rsid w:val="56165FF1"/>
    <w:rsid w:val="561E059A"/>
    <w:rsid w:val="562AA08A"/>
    <w:rsid w:val="56394410"/>
    <w:rsid w:val="563B7E09"/>
    <w:rsid w:val="563CB10D"/>
    <w:rsid w:val="56480F22"/>
    <w:rsid w:val="564A79F1"/>
    <w:rsid w:val="565C2D76"/>
    <w:rsid w:val="565E1474"/>
    <w:rsid w:val="565FE488"/>
    <w:rsid w:val="5662A0BC"/>
    <w:rsid w:val="566313D6"/>
    <w:rsid w:val="566845FA"/>
    <w:rsid w:val="566B687D"/>
    <w:rsid w:val="566F7204"/>
    <w:rsid w:val="567079DC"/>
    <w:rsid w:val="56719A40"/>
    <w:rsid w:val="567E8AB4"/>
    <w:rsid w:val="5686B717"/>
    <w:rsid w:val="568F7309"/>
    <w:rsid w:val="5697882C"/>
    <w:rsid w:val="56A93ACF"/>
    <w:rsid w:val="56AC4E79"/>
    <w:rsid w:val="56B0059B"/>
    <w:rsid w:val="56B2AA15"/>
    <w:rsid w:val="56DC4123"/>
    <w:rsid w:val="56DF117D"/>
    <w:rsid w:val="56E50FE1"/>
    <w:rsid w:val="56EAA60D"/>
    <w:rsid w:val="56ECD6AD"/>
    <w:rsid w:val="56F65160"/>
    <w:rsid w:val="57059968"/>
    <w:rsid w:val="571A604B"/>
    <w:rsid w:val="57255B48"/>
    <w:rsid w:val="5729B28A"/>
    <w:rsid w:val="572D059E"/>
    <w:rsid w:val="57348D26"/>
    <w:rsid w:val="573C9BAF"/>
    <w:rsid w:val="57423685"/>
    <w:rsid w:val="57468AFF"/>
    <w:rsid w:val="5748EFF1"/>
    <w:rsid w:val="575EF746"/>
    <w:rsid w:val="5767ECDC"/>
    <w:rsid w:val="5768BF54"/>
    <w:rsid w:val="576BEEEA"/>
    <w:rsid w:val="576D229B"/>
    <w:rsid w:val="5784EC3E"/>
    <w:rsid w:val="57922690"/>
    <w:rsid w:val="5794D768"/>
    <w:rsid w:val="579AA962"/>
    <w:rsid w:val="57A04618"/>
    <w:rsid w:val="57A635E3"/>
    <w:rsid w:val="57AC46D6"/>
    <w:rsid w:val="57B477EB"/>
    <w:rsid w:val="57BF43E3"/>
    <w:rsid w:val="57D757C4"/>
    <w:rsid w:val="57D80AD0"/>
    <w:rsid w:val="57D838FD"/>
    <w:rsid w:val="57FBF642"/>
    <w:rsid w:val="57FCA473"/>
    <w:rsid w:val="580971BF"/>
    <w:rsid w:val="58186A2B"/>
    <w:rsid w:val="581C5C7C"/>
    <w:rsid w:val="581CE22E"/>
    <w:rsid w:val="581E8133"/>
    <w:rsid w:val="5823F266"/>
    <w:rsid w:val="582615DD"/>
    <w:rsid w:val="582CD9BB"/>
    <w:rsid w:val="5846AD16"/>
    <w:rsid w:val="584F2D42"/>
    <w:rsid w:val="58520D8A"/>
    <w:rsid w:val="585803DE"/>
    <w:rsid w:val="58645E06"/>
    <w:rsid w:val="5866E107"/>
    <w:rsid w:val="5871F6B2"/>
    <w:rsid w:val="5877B8B1"/>
    <w:rsid w:val="58781184"/>
    <w:rsid w:val="587CB5DB"/>
    <w:rsid w:val="5883E8A3"/>
    <w:rsid w:val="58863FB8"/>
    <w:rsid w:val="58B507A9"/>
    <w:rsid w:val="58C458AB"/>
    <w:rsid w:val="58CF72E7"/>
    <w:rsid w:val="58CFC503"/>
    <w:rsid w:val="58DC609B"/>
    <w:rsid w:val="58DFEC0D"/>
    <w:rsid w:val="58FFA952"/>
    <w:rsid w:val="59085EBE"/>
    <w:rsid w:val="590DD2D9"/>
    <w:rsid w:val="590F8A8B"/>
    <w:rsid w:val="59169285"/>
    <w:rsid w:val="5925D5D6"/>
    <w:rsid w:val="59333F19"/>
    <w:rsid w:val="59367CB0"/>
    <w:rsid w:val="59419832"/>
    <w:rsid w:val="594C8358"/>
    <w:rsid w:val="594D7DE6"/>
    <w:rsid w:val="595994B7"/>
    <w:rsid w:val="595EA36A"/>
    <w:rsid w:val="595FF81F"/>
    <w:rsid w:val="597EE9ED"/>
    <w:rsid w:val="597F67A7"/>
    <w:rsid w:val="59840D3C"/>
    <w:rsid w:val="598B875C"/>
    <w:rsid w:val="599A251B"/>
    <w:rsid w:val="599B2D4F"/>
    <w:rsid w:val="599D17F8"/>
    <w:rsid w:val="599D8011"/>
    <w:rsid w:val="599F0E77"/>
    <w:rsid w:val="59A577EC"/>
    <w:rsid w:val="59ADE3A3"/>
    <w:rsid w:val="59B45C9F"/>
    <w:rsid w:val="59C47B08"/>
    <w:rsid w:val="59C8D93A"/>
    <w:rsid w:val="59E9A686"/>
    <w:rsid w:val="59EAABEA"/>
    <w:rsid w:val="59EB2C52"/>
    <w:rsid w:val="59EB454F"/>
    <w:rsid w:val="59ECAA38"/>
    <w:rsid w:val="59FC1A4E"/>
    <w:rsid w:val="59FC9656"/>
    <w:rsid w:val="59FE7577"/>
    <w:rsid w:val="5A027ABC"/>
    <w:rsid w:val="5A083B95"/>
    <w:rsid w:val="5A09A4FC"/>
    <w:rsid w:val="5A0E1FFA"/>
    <w:rsid w:val="5A0EA49B"/>
    <w:rsid w:val="5A1006C9"/>
    <w:rsid w:val="5A13E1E5"/>
    <w:rsid w:val="5A1542AB"/>
    <w:rsid w:val="5A18863C"/>
    <w:rsid w:val="5A1C33C8"/>
    <w:rsid w:val="5A1E446A"/>
    <w:rsid w:val="5A1E758D"/>
    <w:rsid w:val="5A288808"/>
    <w:rsid w:val="5A298741"/>
    <w:rsid w:val="5A35526F"/>
    <w:rsid w:val="5A4ABBC3"/>
    <w:rsid w:val="5A58D9AE"/>
    <w:rsid w:val="5A66FD63"/>
    <w:rsid w:val="5A6E558A"/>
    <w:rsid w:val="5A72DF84"/>
    <w:rsid w:val="5A7BF563"/>
    <w:rsid w:val="5A8090B3"/>
    <w:rsid w:val="5A81AB99"/>
    <w:rsid w:val="5A873B52"/>
    <w:rsid w:val="5A9EB3F7"/>
    <w:rsid w:val="5AAC868E"/>
    <w:rsid w:val="5AB0DCFD"/>
    <w:rsid w:val="5AC1A637"/>
    <w:rsid w:val="5AC3B040"/>
    <w:rsid w:val="5AC7A258"/>
    <w:rsid w:val="5ACCBF1A"/>
    <w:rsid w:val="5ACE8AF0"/>
    <w:rsid w:val="5AD0263B"/>
    <w:rsid w:val="5AD5EE50"/>
    <w:rsid w:val="5AEE23A8"/>
    <w:rsid w:val="5AF016BD"/>
    <w:rsid w:val="5AF1D27D"/>
    <w:rsid w:val="5AFC1FA5"/>
    <w:rsid w:val="5AFD7BCD"/>
    <w:rsid w:val="5B064CB1"/>
    <w:rsid w:val="5B1E0F60"/>
    <w:rsid w:val="5B1FAE3C"/>
    <w:rsid w:val="5B2335EE"/>
    <w:rsid w:val="5B2383BA"/>
    <w:rsid w:val="5B260390"/>
    <w:rsid w:val="5B361D4F"/>
    <w:rsid w:val="5B3F8E91"/>
    <w:rsid w:val="5B4BD47A"/>
    <w:rsid w:val="5B4EB933"/>
    <w:rsid w:val="5B514B85"/>
    <w:rsid w:val="5B54F12F"/>
    <w:rsid w:val="5B5E52AC"/>
    <w:rsid w:val="5B64E9BC"/>
    <w:rsid w:val="5B7B5334"/>
    <w:rsid w:val="5B843283"/>
    <w:rsid w:val="5B861430"/>
    <w:rsid w:val="5B88F9EE"/>
    <w:rsid w:val="5B9351D8"/>
    <w:rsid w:val="5B9783F4"/>
    <w:rsid w:val="5BB15340"/>
    <w:rsid w:val="5BBB4709"/>
    <w:rsid w:val="5BD3E554"/>
    <w:rsid w:val="5BDFF642"/>
    <w:rsid w:val="5BE0AA72"/>
    <w:rsid w:val="5BE63EBB"/>
    <w:rsid w:val="5BEB6BD1"/>
    <w:rsid w:val="5BEE5D76"/>
    <w:rsid w:val="5C12317D"/>
    <w:rsid w:val="5C126FF2"/>
    <w:rsid w:val="5C1F1CE5"/>
    <w:rsid w:val="5C225779"/>
    <w:rsid w:val="5C244E9A"/>
    <w:rsid w:val="5C2683FC"/>
    <w:rsid w:val="5C40FD07"/>
    <w:rsid w:val="5C47F874"/>
    <w:rsid w:val="5C48591B"/>
    <w:rsid w:val="5C515D7A"/>
    <w:rsid w:val="5C6263BF"/>
    <w:rsid w:val="5C6635B6"/>
    <w:rsid w:val="5C6A5B51"/>
    <w:rsid w:val="5C79A706"/>
    <w:rsid w:val="5CAA121C"/>
    <w:rsid w:val="5CAC941F"/>
    <w:rsid w:val="5CCB6EFA"/>
    <w:rsid w:val="5CCEAB2F"/>
    <w:rsid w:val="5CD8A5BE"/>
    <w:rsid w:val="5CDE678D"/>
    <w:rsid w:val="5CE70E9D"/>
    <w:rsid w:val="5CEFD955"/>
    <w:rsid w:val="5CF49CF3"/>
    <w:rsid w:val="5CFA0776"/>
    <w:rsid w:val="5CFC8D00"/>
    <w:rsid w:val="5D03DA04"/>
    <w:rsid w:val="5D0B3E71"/>
    <w:rsid w:val="5D14B4D9"/>
    <w:rsid w:val="5D187C53"/>
    <w:rsid w:val="5D23E535"/>
    <w:rsid w:val="5D33C08D"/>
    <w:rsid w:val="5D351E1E"/>
    <w:rsid w:val="5D3A4023"/>
    <w:rsid w:val="5D4A2B42"/>
    <w:rsid w:val="5D4B872A"/>
    <w:rsid w:val="5D50B97A"/>
    <w:rsid w:val="5D574515"/>
    <w:rsid w:val="5D609E49"/>
    <w:rsid w:val="5D69C5E4"/>
    <w:rsid w:val="5D6C31C6"/>
    <w:rsid w:val="5D786DEB"/>
    <w:rsid w:val="5D79E5E3"/>
    <w:rsid w:val="5D839862"/>
    <w:rsid w:val="5D8B72A8"/>
    <w:rsid w:val="5D8EC989"/>
    <w:rsid w:val="5D95B00B"/>
    <w:rsid w:val="5D96C2E6"/>
    <w:rsid w:val="5DB1EE99"/>
    <w:rsid w:val="5DC01F9D"/>
    <w:rsid w:val="5DCE6304"/>
    <w:rsid w:val="5DCFD4A7"/>
    <w:rsid w:val="5DD2B9D2"/>
    <w:rsid w:val="5DD31A75"/>
    <w:rsid w:val="5DD91D4D"/>
    <w:rsid w:val="5DE41844"/>
    <w:rsid w:val="5DE50F5A"/>
    <w:rsid w:val="5DE8ACCD"/>
    <w:rsid w:val="5DFCD0B3"/>
    <w:rsid w:val="5E0771B1"/>
    <w:rsid w:val="5E08A0CF"/>
    <w:rsid w:val="5E157767"/>
    <w:rsid w:val="5E15FBC2"/>
    <w:rsid w:val="5E16EC39"/>
    <w:rsid w:val="5E178F2F"/>
    <w:rsid w:val="5E1B885A"/>
    <w:rsid w:val="5E25C46A"/>
    <w:rsid w:val="5E2BFBEB"/>
    <w:rsid w:val="5E2C562A"/>
    <w:rsid w:val="5E53A9F2"/>
    <w:rsid w:val="5E60015C"/>
    <w:rsid w:val="5E639D1B"/>
    <w:rsid w:val="5E6A69F9"/>
    <w:rsid w:val="5E74DE86"/>
    <w:rsid w:val="5E761617"/>
    <w:rsid w:val="5E7AA705"/>
    <w:rsid w:val="5E9681FB"/>
    <w:rsid w:val="5E9B1ED4"/>
    <w:rsid w:val="5E9CA724"/>
    <w:rsid w:val="5EA70500"/>
    <w:rsid w:val="5ECEF681"/>
    <w:rsid w:val="5ED20221"/>
    <w:rsid w:val="5ED3C499"/>
    <w:rsid w:val="5EE1ACF4"/>
    <w:rsid w:val="5EE31C24"/>
    <w:rsid w:val="5EE48AA3"/>
    <w:rsid w:val="5EE549E5"/>
    <w:rsid w:val="5EE8B3CE"/>
    <w:rsid w:val="5EF66116"/>
    <w:rsid w:val="5EFCA88D"/>
    <w:rsid w:val="5F005D23"/>
    <w:rsid w:val="5F0A0C5A"/>
    <w:rsid w:val="5F11661D"/>
    <w:rsid w:val="5F15C5F8"/>
    <w:rsid w:val="5F1A3374"/>
    <w:rsid w:val="5F1DDF7D"/>
    <w:rsid w:val="5F1EEF26"/>
    <w:rsid w:val="5F2DFE83"/>
    <w:rsid w:val="5F38ADA7"/>
    <w:rsid w:val="5F3CC34B"/>
    <w:rsid w:val="5F40A512"/>
    <w:rsid w:val="5F445344"/>
    <w:rsid w:val="5F4CB0F9"/>
    <w:rsid w:val="5F4E029D"/>
    <w:rsid w:val="5F54C5EF"/>
    <w:rsid w:val="5F5B0C7C"/>
    <w:rsid w:val="5F5BEF5C"/>
    <w:rsid w:val="5F5DBBD3"/>
    <w:rsid w:val="5F6C4417"/>
    <w:rsid w:val="5F6DDDEA"/>
    <w:rsid w:val="5F6FAFAF"/>
    <w:rsid w:val="5F7014CC"/>
    <w:rsid w:val="5F744C54"/>
    <w:rsid w:val="5F7A99ED"/>
    <w:rsid w:val="5F7DC060"/>
    <w:rsid w:val="5F82A66C"/>
    <w:rsid w:val="5F8BA041"/>
    <w:rsid w:val="5F8F5D41"/>
    <w:rsid w:val="5F910B4A"/>
    <w:rsid w:val="5F9B3546"/>
    <w:rsid w:val="5FA1B0FB"/>
    <w:rsid w:val="5FA5AB65"/>
    <w:rsid w:val="5FB8EB30"/>
    <w:rsid w:val="5FBDA0E3"/>
    <w:rsid w:val="5FC89064"/>
    <w:rsid w:val="5FCAE4C1"/>
    <w:rsid w:val="5FCBA055"/>
    <w:rsid w:val="5FCF7DAC"/>
    <w:rsid w:val="5FDA3560"/>
    <w:rsid w:val="5FDD7EB4"/>
    <w:rsid w:val="5FE41F98"/>
    <w:rsid w:val="5FE6550F"/>
    <w:rsid w:val="5FEBCFB5"/>
    <w:rsid w:val="5FF253DF"/>
    <w:rsid w:val="600B464A"/>
    <w:rsid w:val="600C5AA6"/>
    <w:rsid w:val="6017E4D7"/>
    <w:rsid w:val="6018A0B4"/>
    <w:rsid w:val="6037F218"/>
    <w:rsid w:val="60439047"/>
    <w:rsid w:val="604B52D2"/>
    <w:rsid w:val="6054EB64"/>
    <w:rsid w:val="605E7D24"/>
    <w:rsid w:val="60750CF5"/>
    <w:rsid w:val="607A4EA7"/>
    <w:rsid w:val="60805B04"/>
    <w:rsid w:val="6084BC8F"/>
    <w:rsid w:val="608BE25E"/>
    <w:rsid w:val="6097963E"/>
    <w:rsid w:val="609B17A6"/>
    <w:rsid w:val="609B5394"/>
    <w:rsid w:val="60A88B50"/>
    <w:rsid w:val="60B11F5B"/>
    <w:rsid w:val="60B759BD"/>
    <w:rsid w:val="60B79093"/>
    <w:rsid w:val="60BABF87"/>
    <w:rsid w:val="60BC3F91"/>
    <w:rsid w:val="60BF4948"/>
    <w:rsid w:val="60DA1802"/>
    <w:rsid w:val="60DBC441"/>
    <w:rsid w:val="60DF90A5"/>
    <w:rsid w:val="60E51FAE"/>
    <w:rsid w:val="60E89A58"/>
    <w:rsid w:val="60F6371C"/>
    <w:rsid w:val="60F7BFBD"/>
    <w:rsid w:val="60F83EE3"/>
    <w:rsid w:val="60FFE7A4"/>
    <w:rsid w:val="61002707"/>
    <w:rsid w:val="6108969F"/>
    <w:rsid w:val="61122F24"/>
    <w:rsid w:val="611261D7"/>
    <w:rsid w:val="611EF169"/>
    <w:rsid w:val="6126A30A"/>
    <w:rsid w:val="6128B4D4"/>
    <w:rsid w:val="612AA9F1"/>
    <w:rsid w:val="612BE1A8"/>
    <w:rsid w:val="612EABC9"/>
    <w:rsid w:val="613C0BCB"/>
    <w:rsid w:val="61452FD4"/>
    <w:rsid w:val="6145B9FA"/>
    <w:rsid w:val="61470CEB"/>
    <w:rsid w:val="614FCCB1"/>
    <w:rsid w:val="615884CF"/>
    <w:rsid w:val="615BDDDB"/>
    <w:rsid w:val="6169FFC6"/>
    <w:rsid w:val="61840EB9"/>
    <w:rsid w:val="618543C5"/>
    <w:rsid w:val="6188DC0F"/>
    <w:rsid w:val="619966D2"/>
    <w:rsid w:val="619F04A8"/>
    <w:rsid w:val="61A0C34A"/>
    <w:rsid w:val="61A71D2F"/>
    <w:rsid w:val="61A939A9"/>
    <w:rsid w:val="61B47115"/>
    <w:rsid w:val="61B48599"/>
    <w:rsid w:val="61D2905F"/>
    <w:rsid w:val="61D9E3B5"/>
    <w:rsid w:val="61ED175A"/>
    <w:rsid w:val="61F53706"/>
    <w:rsid w:val="620BA6AA"/>
    <w:rsid w:val="620D1674"/>
    <w:rsid w:val="620E5F63"/>
    <w:rsid w:val="620F3C3B"/>
    <w:rsid w:val="621DDDD2"/>
    <w:rsid w:val="62240253"/>
    <w:rsid w:val="622894DF"/>
    <w:rsid w:val="623313AA"/>
    <w:rsid w:val="6238CD5C"/>
    <w:rsid w:val="6238E4FA"/>
    <w:rsid w:val="62433CCA"/>
    <w:rsid w:val="62467990"/>
    <w:rsid w:val="6249E5D9"/>
    <w:rsid w:val="624FB440"/>
    <w:rsid w:val="6255AAA7"/>
    <w:rsid w:val="6256FCB8"/>
    <w:rsid w:val="625E4F57"/>
    <w:rsid w:val="62669A17"/>
    <w:rsid w:val="626B295E"/>
    <w:rsid w:val="6276C661"/>
    <w:rsid w:val="6279C227"/>
    <w:rsid w:val="627ACC6B"/>
    <w:rsid w:val="627C96B2"/>
    <w:rsid w:val="627FDA57"/>
    <w:rsid w:val="6285B349"/>
    <w:rsid w:val="6286C1F3"/>
    <w:rsid w:val="628AAD92"/>
    <w:rsid w:val="628BA298"/>
    <w:rsid w:val="6293901E"/>
    <w:rsid w:val="62942FF6"/>
    <w:rsid w:val="62954C2C"/>
    <w:rsid w:val="629D7034"/>
    <w:rsid w:val="62A5026B"/>
    <w:rsid w:val="62A664E9"/>
    <w:rsid w:val="62A84DC5"/>
    <w:rsid w:val="62AD3ECD"/>
    <w:rsid w:val="62BE1301"/>
    <w:rsid w:val="62BE951F"/>
    <w:rsid w:val="62C2CB5B"/>
    <w:rsid w:val="62CA94DC"/>
    <w:rsid w:val="62D44000"/>
    <w:rsid w:val="62DBE0FD"/>
    <w:rsid w:val="62E6A536"/>
    <w:rsid w:val="62EA6AD1"/>
    <w:rsid w:val="62EB1917"/>
    <w:rsid w:val="62F20347"/>
    <w:rsid w:val="62F3001F"/>
    <w:rsid w:val="62FA34D0"/>
    <w:rsid w:val="631409D5"/>
    <w:rsid w:val="631D3682"/>
    <w:rsid w:val="63255A02"/>
    <w:rsid w:val="6329C346"/>
    <w:rsid w:val="633A276F"/>
    <w:rsid w:val="633A3C83"/>
    <w:rsid w:val="633AB07E"/>
    <w:rsid w:val="63425F5D"/>
    <w:rsid w:val="6344211B"/>
    <w:rsid w:val="6350837E"/>
    <w:rsid w:val="63571F3D"/>
    <w:rsid w:val="635FED9D"/>
    <w:rsid w:val="636034A0"/>
    <w:rsid w:val="636B3224"/>
    <w:rsid w:val="63709FED"/>
    <w:rsid w:val="638326BC"/>
    <w:rsid w:val="6387C23D"/>
    <w:rsid w:val="63963C29"/>
    <w:rsid w:val="63A82895"/>
    <w:rsid w:val="63B7FBC6"/>
    <w:rsid w:val="63CAC9B0"/>
    <w:rsid w:val="63DDD93B"/>
    <w:rsid w:val="63E00B2E"/>
    <w:rsid w:val="63ED7FF4"/>
    <w:rsid w:val="63EFAAA7"/>
    <w:rsid w:val="63EFD364"/>
    <w:rsid w:val="6409040B"/>
    <w:rsid w:val="64140E3B"/>
    <w:rsid w:val="64181672"/>
    <w:rsid w:val="64251AFD"/>
    <w:rsid w:val="642F607F"/>
    <w:rsid w:val="6438ED03"/>
    <w:rsid w:val="644C9198"/>
    <w:rsid w:val="644F5D0E"/>
    <w:rsid w:val="645A3452"/>
    <w:rsid w:val="64621603"/>
    <w:rsid w:val="6463E7B7"/>
    <w:rsid w:val="646D642F"/>
    <w:rsid w:val="6477E253"/>
    <w:rsid w:val="648733DD"/>
    <w:rsid w:val="64940E21"/>
    <w:rsid w:val="64A7BD49"/>
    <w:rsid w:val="64AFAE4D"/>
    <w:rsid w:val="64C05FBD"/>
    <w:rsid w:val="64D4EBD9"/>
    <w:rsid w:val="64EC596B"/>
    <w:rsid w:val="64F38148"/>
    <w:rsid w:val="64FF470D"/>
    <w:rsid w:val="65011FB9"/>
    <w:rsid w:val="651CAFF2"/>
    <w:rsid w:val="65255A9F"/>
    <w:rsid w:val="65367FDA"/>
    <w:rsid w:val="65393CD6"/>
    <w:rsid w:val="6543DFBB"/>
    <w:rsid w:val="654C1D88"/>
    <w:rsid w:val="654F42B4"/>
    <w:rsid w:val="65518C0F"/>
    <w:rsid w:val="6555B4A4"/>
    <w:rsid w:val="655C5A3E"/>
    <w:rsid w:val="655F5381"/>
    <w:rsid w:val="655FFBA9"/>
    <w:rsid w:val="656CCF6C"/>
    <w:rsid w:val="656F5F97"/>
    <w:rsid w:val="65755CD7"/>
    <w:rsid w:val="657FA290"/>
    <w:rsid w:val="658D2101"/>
    <w:rsid w:val="65906C08"/>
    <w:rsid w:val="659A0CB7"/>
    <w:rsid w:val="659C6F34"/>
    <w:rsid w:val="65A1BA61"/>
    <w:rsid w:val="65A257EB"/>
    <w:rsid w:val="65A850D7"/>
    <w:rsid w:val="65AAE62E"/>
    <w:rsid w:val="65AC0310"/>
    <w:rsid w:val="65B51C82"/>
    <w:rsid w:val="65C1116E"/>
    <w:rsid w:val="65C1D7E9"/>
    <w:rsid w:val="65C24312"/>
    <w:rsid w:val="65C3435A"/>
    <w:rsid w:val="65CC9274"/>
    <w:rsid w:val="65CD9786"/>
    <w:rsid w:val="65D21A3C"/>
    <w:rsid w:val="65D704A1"/>
    <w:rsid w:val="65D97D32"/>
    <w:rsid w:val="65D9A0E5"/>
    <w:rsid w:val="65E02444"/>
    <w:rsid w:val="65E201C4"/>
    <w:rsid w:val="65E54397"/>
    <w:rsid w:val="65ED17DC"/>
    <w:rsid w:val="65EE5EF9"/>
    <w:rsid w:val="65F146BC"/>
    <w:rsid w:val="65F339D4"/>
    <w:rsid w:val="660A76CA"/>
    <w:rsid w:val="66139FC5"/>
    <w:rsid w:val="66192B1D"/>
    <w:rsid w:val="661CEF78"/>
    <w:rsid w:val="6624D290"/>
    <w:rsid w:val="6630D64F"/>
    <w:rsid w:val="663634D2"/>
    <w:rsid w:val="664526F7"/>
    <w:rsid w:val="664C71C6"/>
    <w:rsid w:val="664C88F6"/>
    <w:rsid w:val="66508771"/>
    <w:rsid w:val="66514A53"/>
    <w:rsid w:val="6651A1D3"/>
    <w:rsid w:val="665809BC"/>
    <w:rsid w:val="665E3673"/>
    <w:rsid w:val="666087FA"/>
    <w:rsid w:val="666909FB"/>
    <w:rsid w:val="666ED766"/>
    <w:rsid w:val="66816089"/>
    <w:rsid w:val="66829E1E"/>
    <w:rsid w:val="66854C34"/>
    <w:rsid w:val="6688478B"/>
    <w:rsid w:val="66978FA7"/>
    <w:rsid w:val="66A2D2E6"/>
    <w:rsid w:val="66A2F55B"/>
    <w:rsid w:val="66A45B56"/>
    <w:rsid w:val="66A4E1BC"/>
    <w:rsid w:val="66A61ABA"/>
    <w:rsid w:val="66A939D4"/>
    <w:rsid w:val="66AF89E9"/>
    <w:rsid w:val="66AF9F75"/>
    <w:rsid w:val="66CF412D"/>
    <w:rsid w:val="66D47A87"/>
    <w:rsid w:val="66D4A63B"/>
    <w:rsid w:val="66E7AA5D"/>
    <w:rsid w:val="66E9C2DF"/>
    <w:rsid w:val="66ED5C70"/>
    <w:rsid w:val="66F5BA45"/>
    <w:rsid w:val="6700E445"/>
    <w:rsid w:val="671462B0"/>
    <w:rsid w:val="6716295F"/>
    <w:rsid w:val="6728F162"/>
    <w:rsid w:val="672BF9BE"/>
    <w:rsid w:val="673E06AC"/>
    <w:rsid w:val="673F5EC2"/>
    <w:rsid w:val="6741F1CD"/>
    <w:rsid w:val="67446890"/>
    <w:rsid w:val="67452878"/>
    <w:rsid w:val="67495986"/>
    <w:rsid w:val="674DA3BA"/>
    <w:rsid w:val="675F13BB"/>
    <w:rsid w:val="67625045"/>
    <w:rsid w:val="676A414B"/>
    <w:rsid w:val="676BC059"/>
    <w:rsid w:val="676E9DEB"/>
    <w:rsid w:val="6772EECA"/>
    <w:rsid w:val="6777FA49"/>
    <w:rsid w:val="67781278"/>
    <w:rsid w:val="678F3A9F"/>
    <w:rsid w:val="6791AFE0"/>
    <w:rsid w:val="67AFCB0E"/>
    <w:rsid w:val="67B037E0"/>
    <w:rsid w:val="67B654C9"/>
    <w:rsid w:val="67C54A0F"/>
    <w:rsid w:val="67CA2086"/>
    <w:rsid w:val="67CCFF83"/>
    <w:rsid w:val="67D683DB"/>
    <w:rsid w:val="67DBF810"/>
    <w:rsid w:val="67E70FC0"/>
    <w:rsid w:val="67EA7BFF"/>
    <w:rsid w:val="67F81597"/>
    <w:rsid w:val="67FA06D4"/>
    <w:rsid w:val="67FD3469"/>
    <w:rsid w:val="680A27D9"/>
    <w:rsid w:val="68113330"/>
    <w:rsid w:val="682A92AB"/>
    <w:rsid w:val="682DFDF9"/>
    <w:rsid w:val="68328BFC"/>
    <w:rsid w:val="685AD289"/>
    <w:rsid w:val="685C8042"/>
    <w:rsid w:val="685D51F2"/>
    <w:rsid w:val="6861667F"/>
    <w:rsid w:val="6861BB8A"/>
    <w:rsid w:val="686B118E"/>
    <w:rsid w:val="687C0ADF"/>
    <w:rsid w:val="6883B3E2"/>
    <w:rsid w:val="6885FFA0"/>
    <w:rsid w:val="6887D5A4"/>
    <w:rsid w:val="688ABB20"/>
    <w:rsid w:val="688B6CE9"/>
    <w:rsid w:val="688E9371"/>
    <w:rsid w:val="6895218A"/>
    <w:rsid w:val="689DFD81"/>
    <w:rsid w:val="68B31687"/>
    <w:rsid w:val="68BF54A3"/>
    <w:rsid w:val="68C3C764"/>
    <w:rsid w:val="68C44A1B"/>
    <w:rsid w:val="68C4C1C3"/>
    <w:rsid w:val="68CDE6A5"/>
    <w:rsid w:val="68D443C4"/>
    <w:rsid w:val="68D5216A"/>
    <w:rsid w:val="68DC778F"/>
    <w:rsid w:val="68DF8064"/>
    <w:rsid w:val="68F3EFD6"/>
    <w:rsid w:val="68F4C51A"/>
    <w:rsid w:val="6901509F"/>
    <w:rsid w:val="690159C1"/>
    <w:rsid w:val="69142357"/>
    <w:rsid w:val="6918381B"/>
    <w:rsid w:val="69212B4A"/>
    <w:rsid w:val="692617D5"/>
    <w:rsid w:val="692ACD97"/>
    <w:rsid w:val="692DA193"/>
    <w:rsid w:val="6948EF85"/>
    <w:rsid w:val="694F83E2"/>
    <w:rsid w:val="69537609"/>
    <w:rsid w:val="69629E87"/>
    <w:rsid w:val="6966C5BA"/>
    <w:rsid w:val="6968CFE4"/>
    <w:rsid w:val="6978FDAD"/>
    <w:rsid w:val="69819F6E"/>
    <w:rsid w:val="6987DCA3"/>
    <w:rsid w:val="698C7C90"/>
    <w:rsid w:val="699055AA"/>
    <w:rsid w:val="6995D735"/>
    <w:rsid w:val="699B7510"/>
    <w:rsid w:val="69A85988"/>
    <w:rsid w:val="69AAFDE8"/>
    <w:rsid w:val="69B719E2"/>
    <w:rsid w:val="69C9CAD8"/>
    <w:rsid w:val="69CE066B"/>
    <w:rsid w:val="69CE2252"/>
    <w:rsid w:val="69D2D5CE"/>
    <w:rsid w:val="69D8F4F3"/>
    <w:rsid w:val="69DA73A8"/>
    <w:rsid w:val="69DD7D63"/>
    <w:rsid w:val="69E16675"/>
    <w:rsid w:val="69E47413"/>
    <w:rsid w:val="69E9FCFE"/>
    <w:rsid w:val="69EAD958"/>
    <w:rsid w:val="69F0A857"/>
    <w:rsid w:val="69F383EA"/>
    <w:rsid w:val="69F88374"/>
    <w:rsid w:val="69FB75D0"/>
    <w:rsid w:val="69FF7C64"/>
    <w:rsid w:val="6A0442A7"/>
    <w:rsid w:val="6A06E1EF"/>
    <w:rsid w:val="6A0790AD"/>
    <w:rsid w:val="6A09CC53"/>
    <w:rsid w:val="6A0C0EC5"/>
    <w:rsid w:val="6A11D0FF"/>
    <w:rsid w:val="6A147AAD"/>
    <w:rsid w:val="6A149A1C"/>
    <w:rsid w:val="6A1A1CFC"/>
    <w:rsid w:val="6A1A1F59"/>
    <w:rsid w:val="6A1DEE99"/>
    <w:rsid w:val="6A25C5EC"/>
    <w:rsid w:val="6A2FAF08"/>
    <w:rsid w:val="6A31D277"/>
    <w:rsid w:val="6A3A71CF"/>
    <w:rsid w:val="6A3DB6F6"/>
    <w:rsid w:val="6A3FBB6D"/>
    <w:rsid w:val="6A414E48"/>
    <w:rsid w:val="6A441C65"/>
    <w:rsid w:val="6A4599BF"/>
    <w:rsid w:val="6A4C0372"/>
    <w:rsid w:val="6A5B4B7A"/>
    <w:rsid w:val="6A5B7A42"/>
    <w:rsid w:val="6A76E286"/>
    <w:rsid w:val="6A89C238"/>
    <w:rsid w:val="6A97EEFE"/>
    <w:rsid w:val="6AA433AB"/>
    <w:rsid w:val="6AAA516D"/>
    <w:rsid w:val="6AB4A103"/>
    <w:rsid w:val="6AB9A261"/>
    <w:rsid w:val="6ABB8783"/>
    <w:rsid w:val="6AC6DA60"/>
    <w:rsid w:val="6ACA6A33"/>
    <w:rsid w:val="6ACDF0E4"/>
    <w:rsid w:val="6AD5CB1C"/>
    <w:rsid w:val="6ADEB82B"/>
    <w:rsid w:val="6ADFEB1C"/>
    <w:rsid w:val="6AE4BFE6"/>
    <w:rsid w:val="6AE7D8A2"/>
    <w:rsid w:val="6AEB46D2"/>
    <w:rsid w:val="6AFC32A2"/>
    <w:rsid w:val="6B058EBE"/>
    <w:rsid w:val="6B136F13"/>
    <w:rsid w:val="6B23FF6B"/>
    <w:rsid w:val="6B25EAD7"/>
    <w:rsid w:val="6B2A3C76"/>
    <w:rsid w:val="6B4823FA"/>
    <w:rsid w:val="6B58F3B7"/>
    <w:rsid w:val="6B592D3C"/>
    <w:rsid w:val="6B64D8C2"/>
    <w:rsid w:val="6B7134E7"/>
    <w:rsid w:val="6B842F9A"/>
    <w:rsid w:val="6B8A9164"/>
    <w:rsid w:val="6B943E9A"/>
    <w:rsid w:val="6B9AD05D"/>
    <w:rsid w:val="6BA14CD0"/>
    <w:rsid w:val="6BAA0656"/>
    <w:rsid w:val="6BC4E678"/>
    <w:rsid w:val="6BCBD8E3"/>
    <w:rsid w:val="6BF6F7E7"/>
    <w:rsid w:val="6C075AC7"/>
    <w:rsid w:val="6C09A570"/>
    <w:rsid w:val="6C0DE09D"/>
    <w:rsid w:val="6C1870BC"/>
    <w:rsid w:val="6C1F7FE1"/>
    <w:rsid w:val="6C1F8AD2"/>
    <w:rsid w:val="6C2D16E3"/>
    <w:rsid w:val="6C3602B4"/>
    <w:rsid w:val="6C49A445"/>
    <w:rsid w:val="6C4D62D9"/>
    <w:rsid w:val="6C5250D7"/>
    <w:rsid w:val="6C55785B"/>
    <w:rsid w:val="6C569298"/>
    <w:rsid w:val="6C5EC7A0"/>
    <w:rsid w:val="6C6D9B56"/>
    <w:rsid w:val="6C85E2F7"/>
    <w:rsid w:val="6C8BB3F0"/>
    <w:rsid w:val="6C8E69C4"/>
    <w:rsid w:val="6C948970"/>
    <w:rsid w:val="6CA82240"/>
    <w:rsid w:val="6CAE3603"/>
    <w:rsid w:val="6CAFE4C7"/>
    <w:rsid w:val="6CB06112"/>
    <w:rsid w:val="6CB0659D"/>
    <w:rsid w:val="6CB188CE"/>
    <w:rsid w:val="6CBD2DE1"/>
    <w:rsid w:val="6CCCC59D"/>
    <w:rsid w:val="6CD7C941"/>
    <w:rsid w:val="6CDD66CB"/>
    <w:rsid w:val="6CE34887"/>
    <w:rsid w:val="6CFD8EA8"/>
    <w:rsid w:val="6D00E7EC"/>
    <w:rsid w:val="6D02FAD7"/>
    <w:rsid w:val="6D030AED"/>
    <w:rsid w:val="6D0766BE"/>
    <w:rsid w:val="6D0D0548"/>
    <w:rsid w:val="6D12146A"/>
    <w:rsid w:val="6D2FD9D9"/>
    <w:rsid w:val="6D3E51BD"/>
    <w:rsid w:val="6D3E82B1"/>
    <w:rsid w:val="6D3EECD5"/>
    <w:rsid w:val="6D3F175B"/>
    <w:rsid w:val="6D50DEF6"/>
    <w:rsid w:val="6D5BDDAD"/>
    <w:rsid w:val="6D630737"/>
    <w:rsid w:val="6D653EFC"/>
    <w:rsid w:val="6D6FA9B1"/>
    <w:rsid w:val="6D7252EC"/>
    <w:rsid w:val="6D786004"/>
    <w:rsid w:val="6D8EF08E"/>
    <w:rsid w:val="6D939631"/>
    <w:rsid w:val="6D9853DB"/>
    <w:rsid w:val="6D9B7DED"/>
    <w:rsid w:val="6DAC6DA3"/>
    <w:rsid w:val="6DCF20C1"/>
    <w:rsid w:val="6DD2530E"/>
    <w:rsid w:val="6DD3320B"/>
    <w:rsid w:val="6DD45CE8"/>
    <w:rsid w:val="6DD48202"/>
    <w:rsid w:val="6DEA3ECE"/>
    <w:rsid w:val="6DEC3F92"/>
    <w:rsid w:val="6DECD112"/>
    <w:rsid w:val="6DEEAC7A"/>
    <w:rsid w:val="6DF91F78"/>
    <w:rsid w:val="6E011E64"/>
    <w:rsid w:val="6E09349E"/>
    <w:rsid w:val="6E1588AF"/>
    <w:rsid w:val="6E17617C"/>
    <w:rsid w:val="6E1A138A"/>
    <w:rsid w:val="6E1C60A8"/>
    <w:rsid w:val="6E1F7964"/>
    <w:rsid w:val="6E2DCED9"/>
    <w:rsid w:val="6E355224"/>
    <w:rsid w:val="6E3CF7EC"/>
    <w:rsid w:val="6E3F01F5"/>
    <w:rsid w:val="6E403295"/>
    <w:rsid w:val="6E59F2E7"/>
    <w:rsid w:val="6E5D60B7"/>
    <w:rsid w:val="6E62E96B"/>
    <w:rsid w:val="6E680C08"/>
    <w:rsid w:val="6E69CDCA"/>
    <w:rsid w:val="6E6BC8EE"/>
    <w:rsid w:val="6E74441F"/>
    <w:rsid w:val="6E7E2723"/>
    <w:rsid w:val="6E8EF3B5"/>
    <w:rsid w:val="6E940558"/>
    <w:rsid w:val="6E98463A"/>
    <w:rsid w:val="6E98493E"/>
    <w:rsid w:val="6E9F36CD"/>
    <w:rsid w:val="6EA5AB97"/>
    <w:rsid w:val="6EA626D2"/>
    <w:rsid w:val="6EAE6493"/>
    <w:rsid w:val="6EBAFBCF"/>
    <w:rsid w:val="6EC13D1F"/>
    <w:rsid w:val="6ECDF3A5"/>
    <w:rsid w:val="6ED982ED"/>
    <w:rsid w:val="6EE13C39"/>
    <w:rsid w:val="6EE1558C"/>
    <w:rsid w:val="6EE7203E"/>
    <w:rsid w:val="6EEB8A82"/>
    <w:rsid w:val="6EFE32C7"/>
    <w:rsid w:val="6EFED798"/>
    <w:rsid w:val="6F0C46BA"/>
    <w:rsid w:val="6F0CB627"/>
    <w:rsid w:val="6F0F2763"/>
    <w:rsid w:val="6F13C098"/>
    <w:rsid w:val="6F18AB0E"/>
    <w:rsid w:val="6F1AED91"/>
    <w:rsid w:val="6F1E25F1"/>
    <w:rsid w:val="6F1E5DC8"/>
    <w:rsid w:val="6F313625"/>
    <w:rsid w:val="6F3599AF"/>
    <w:rsid w:val="6F3AA9C2"/>
    <w:rsid w:val="6F3BA593"/>
    <w:rsid w:val="6F3DF846"/>
    <w:rsid w:val="6F483CBF"/>
    <w:rsid w:val="6F666098"/>
    <w:rsid w:val="6F6709D8"/>
    <w:rsid w:val="6F7FE35C"/>
    <w:rsid w:val="6F829520"/>
    <w:rsid w:val="6F891EDF"/>
    <w:rsid w:val="6F8CD99F"/>
    <w:rsid w:val="6F8D65D9"/>
    <w:rsid w:val="6F8F242E"/>
    <w:rsid w:val="6F8F3F5D"/>
    <w:rsid w:val="6F8FBD0B"/>
    <w:rsid w:val="6F942CF3"/>
    <w:rsid w:val="6FBB49C5"/>
    <w:rsid w:val="6FBCCAA1"/>
    <w:rsid w:val="6FBFC222"/>
    <w:rsid w:val="6FC18F3C"/>
    <w:rsid w:val="6FC72ACA"/>
    <w:rsid w:val="6FCE14F0"/>
    <w:rsid w:val="6FD1175B"/>
    <w:rsid w:val="6FD31FA2"/>
    <w:rsid w:val="6FE15FB4"/>
    <w:rsid w:val="6FE3A023"/>
    <w:rsid w:val="6FEB3427"/>
    <w:rsid w:val="6FED7890"/>
    <w:rsid w:val="6FF1A3B7"/>
    <w:rsid w:val="6FF80F2B"/>
    <w:rsid w:val="6FF99E20"/>
    <w:rsid w:val="6FFCCE88"/>
    <w:rsid w:val="70039B07"/>
    <w:rsid w:val="7015078D"/>
    <w:rsid w:val="701EAB02"/>
    <w:rsid w:val="70200F06"/>
    <w:rsid w:val="70262FA6"/>
    <w:rsid w:val="7038DFC3"/>
    <w:rsid w:val="703957FE"/>
    <w:rsid w:val="7043D90B"/>
    <w:rsid w:val="704C748C"/>
    <w:rsid w:val="7051B638"/>
    <w:rsid w:val="7057E281"/>
    <w:rsid w:val="705EEA9E"/>
    <w:rsid w:val="706E95B3"/>
    <w:rsid w:val="7078B94D"/>
    <w:rsid w:val="707B5CDA"/>
    <w:rsid w:val="707D25ED"/>
    <w:rsid w:val="7088EDC4"/>
    <w:rsid w:val="708C2115"/>
    <w:rsid w:val="708DF2F6"/>
    <w:rsid w:val="708F44F9"/>
    <w:rsid w:val="7096E309"/>
    <w:rsid w:val="70989835"/>
    <w:rsid w:val="709AA7F9"/>
    <w:rsid w:val="70A9F3AE"/>
    <w:rsid w:val="70B40A9F"/>
    <w:rsid w:val="70B4E43F"/>
    <w:rsid w:val="70B5AB83"/>
    <w:rsid w:val="70B82F5E"/>
    <w:rsid w:val="70CDAE1A"/>
    <w:rsid w:val="70D0C38F"/>
    <w:rsid w:val="70D1DC03"/>
    <w:rsid w:val="70E40D20"/>
    <w:rsid w:val="70E7AFCA"/>
    <w:rsid w:val="70E8A111"/>
    <w:rsid w:val="70F3CE1C"/>
    <w:rsid w:val="70FA1CA5"/>
    <w:rsid w:val="711C0B8F"/>
    <w:rsid w:val="7130A17B"/>
    <w:rsid w:val="7136A359"/>
    <w:rsid w:val="713EC0BB"/>
    <w:rsid w:val="7142419C"/>
    <w:rsid w:val="714757AC"/>
    <w:rsid w:val="71585A33"/>
    <w:rsid w:val="716DBB49"/>
    <w:rsid w:val="717A6A28"/>
    <w:rsid w:val="717AEE16"/>
    <w:rsid w:val="717BBE39"/>
    <w:rsid w:val="718768A2"/>
    <w:rsid w:val="718C4200"/>
    <w:rsid w:val="7192058F"/>
    <w:rsid w:val="719DAD21"/>
    <w:rsid w:val="71A8A6A8"/>
    <w:rsid w:val="71AF08C5"/>
    <w:rsid w:val="71B84A49"/>
    <w:rsid w:val="71C27CA8"/>
    <w:rsid w:val="71EAAF0B"/>
    <w:rsid w:val="71EC3EFA"/>
    <w:rsid w:val="71F73E04"/>
    <w:rsid w:val="71FC52D0"/>
    <w:rsid w:val="720D21C6"/>
    <w:rsid w:val="720DED67"/>
    <w:rsid w:val="72211458"/>
    <w:rsid w:val="72248A45"/>
    <w:rsid w:val="722D516A"/>
    <w:rsid w:val="722D691A"/>
    <w:rsid w:val="723A3CB5"/>
    <w:rsid w:val="7251B713"/>
    <w:rsid w:val="7255C6B3"/>
    <w:rsid w:val="7256797C"/>
    <w:rsid w:val="72747AAD"/>
    <w:rsid w:val="72747BC5"/>
    <w:rsid w:val="72759E07"/>
    <w:rsid w:val="7278FAD1"/>
    <w:rsid w:val="727CEC75"/>
    <w:rsid w:val="728FCA20"/>
    <w:rsid w:val="729BC2CF"/>
    <w:rsid w:val="72A38709"/>
    <w:rsid w:val="72A4D080"/>
    <w:rsid w:val="72A96560"/>
    <w:rsid w:val="72B21F5C"/>
    <w:rsid w:val="72B70B77"/>
    <w:rsid w:val="72BC6240"/>
    <w:rsid w:val="72BE5290"/>
    <w:rsid w:val="72D115E8"/>
    <w:rsid w:val="72D43C88"/>
    <w:rsid w:val="72E2B789"/>
    <w:rsid w:val="72EAFD01"/>
    <w:rsid w:val="72EFD1CB"/>
    <w:rsid w:val="72EFFF33"/>
    <w:rsid w:val="72FF0C54"/>
    <w:rsid w:val="7315DB18"/>
    <w:rsid w:val="7316AD61"/>
    <w:rsid w:val="73183B1B"/>
    <w:rsid w:val="73190076"/>
    <w:rsid w:val="732059BF"/>
    <w:rsid w:val="7321D724"/>
    <w:rsid w:val="73293AA2"/>
    <w:rsid w:val="732C67D8"/>
    <w:rsid w:val="7331AFED"/>
    <w:rsid w:val="73373933"/>
    <w:rsid w:val="7338442B"/>
    <w:rsid w:val="7338D490"/>
    <w:rsid w:val="733C38A2"/>
    <w:rsid w:val="733E6B0D"/>
    <w:rsid w:val="7350604D"/>
    <w:rsid w:val="7350B48A"/>
    <w:rsid w:val="73632A40"/>
    <w:rsid w:val="73682D91"/>
    <w:rsid w:val="736E7E6F"/>
    <w:rsid w:val="737AFFEF"/>
    <w:rsid w:val="7387D08A"/>
    <w:rsid w:val="7388CC0C"/>
    <w:rsid w:val="738BF8BC"/>
    <w:rsid w:val="73938F7A"/>
    <w:rsid w:val="7395DB6E"/>
    <w:rsid w:val="739E9E71"/>
    <w:rsid w:val="73B7DB3B"/>
    <w:rsid w:val="73B941C5"/>
    <w:rsid w:val="73BD854A"/>
    <w:rsid w:val="73CB4E06"/>
    <w:rsid w:val="73CBE4BA"/>
    <w:rsid w:val="73D6559A"/>
    <w:rsid w:val="73D9A6EA"/>
    <w:rsid w:val="73DFB7DD"/>
    <w:rsid w:val="73E19470"/>
    <w:rsid w:val="73EB88E6"/>
    <w:rsid w:val="73EFF3B7"/>
    <w:rsid w:val="73F19714"/>
    <w:rsid w:val="73F20DDD"/>
    <w:rsid w:val="73F249DD"/>
    <w:rsid w:val="73FCBC93"/>
    <w:rsid w:val="74017019"/>
    <w:rsid w:val="74116969"/>
    <w:rsid w:val="741B9D66"/>
    <w:rsid w:val="741D9451"/>
    <w:rsid w:val="7421D29F"/>
    <w:rsid w:val="7426419D"/>
    <w:rsid w:val="7427DC8E"/>
    <w:rsid w:val="742C4000"/>
    <w:rsid w:val="7435FC1B"/>
    <w:rsid w:val="7437AC37"/>
    <w:rsid w:val="743C0CD4"/>
    <w:rsid w:val="743E6771"/>
    <w:rsid w:val="7443134D"/>
    <w:rsid w:val="7443392D"/>
    <w:rsid w:val="7448BB4B"/>
    <w:rsid w:val="7457D697"/>
    <w:rsid w:val="745F605A"/>
    <w:rsid w:val="74690196"/>
    <w:rsid w:val="7469D43E"/>
    <w:rsid w:val="7489A1DE"/>
    <w:rsid w:val="748A2387"/>
    <w:rsid w:val="748BA22C"/>
    <w:rsid w:val="748EBAE8"/>
    <w:rsid w:val="7498329F"/>
    <w:rsid w:val="749ADCB5"/>
    <w:rsid w:val="74A2CA3B"/>
    <w:rsid w:val="74A75D65"/>
    <w:rsid w:val="74A82308"/>
    <w:rsid w:val="74AB828B"/>
    <w:rsid w:val="74B1FD6D"/>
    <w:rsid w:val="74B35AAE"/>
    <w:rsid w:val="74B4D0D7"/>
    <w:rsid w:val="74BC3B86"/>
    <w:rsid w:val="74BDC49E"/>
    <w:rsid w:val="74C0D9D9"/>
    <w:rsid w:val="74C29364"/>
    <w:rsid w:val="74C50B03"/>
    <w:rsid w:val="74D1CEC9"/>
    <w:rsid w:val="74E579C2"/>
    <w:rsid w:val="74EB4AEA"/>
    <w:rsid w:val="74EE815D"/>
    <w:rsid w:val="74F42A4B"/>
    <w:rsid w:val="75149159"/>
    <w:rsid w:val="75169F75"/>
    <w:rsid w:val="7518172D"/>
    <w:rsid w:val="75195852"/>
    <w:rsid w:val="751CC701"/>
    <w:rsid w:val="7520F866"/>
    <w:rsid w:val="75212747"/>
    <w:rsid w:val="75247717"/>
    <w:rsid w:val="752629A0"/>
    <w:rsid w:val="7533412A"/>
    <w:rsid w:val="7534B33D"/>
    <w:rsid w:val="7539E8F2"/>
    <w:rsid w:val="753F3D8B"/>
    <w:rsid w:val="7543B5E8"/>
    <w:rsid w:val="754AE918"/>
    <w:rsid w:val="75578F37"/>
    <w:rsid w:val="75607C28"/>
    <w:rsid w:val="7560E9FC"/>
    <w:rsid w:val="7562A6CC"/>
    <w:rsid w:val="7562ECC5"/>
    <w:rsid w:val="756F26A0"/>
    <w:rsid w:val="7571B9D3"/>
    <w:rsid w:val="757971A1"/>
    <w:rsid w:val="75843CFD"/>
    <w:rsid w:val="758541F5"/>
    <w:rsid w:val="758C6848"/>
    <w:rsid w:val="758E7F6E"/>
    <w:rsid w:val="7591ACD7"/>
    <w:rsid w:val="759E55E6"/>
    <w:rsid w:val="75A2D2AF"/>
    <w:rsid w:val="75A3B367"/>
    <w:rsid w:val="75B27463"/>
    <w:rsid w:val="75B7A7E6"/>
    <w:rsid w:val="75BDF7FA"/>
    <w:rsid w:val="75C610DB"/>
    <w:rsid w:val="75C66227"/>
    <w:rsid w:val="75CA4DFD"/>
    <w:rsid w:val="75DC0262"/>
    <w:rsid w:val="75EA33F5"/>
    <w:rsid w:val="75F85B34"/>
    <w:rsid w:val="75F8EAA9"/>
    <w:rsid w:val="760B9A1A"/>
    <w:rsid w:val="761E5E1E"/>
    <w:rsid w:val="762030F7"/>
    <w:rsid w:val="762CC363"/>
    <w:rsid w:val="7631F47B"/>
    <w:rsid w:val="763460D8"/>
    <w:rsid w:val="7636AD16"/>
    <w:rsid w:val="763C1691"/>
    <w:rsid w:val="763FE593"/>
    <w:rsid w:val="76480FE6"/>
    <w:rsid w:val="764AF836"/>
    <w:rsid w:val="764EE79F"/>
    <w:rsid w:val="7650A138"/>
    <w:rsid w:val="7655666D"/>
    <w:rsid w:val="765EB055"/>
    <w:rsid w:val="766413D4"/>
    <w:rsid w:val="766662D3"/>
    <w:rsid w:val="766950AF"/>
    <w:rsid w:val="766C652B"/>
    <w:rsid w:val="766FA7D3"/>
    <w:rsid w:val="7672D332"/>
    <w:rsid w:val="767B5636"/>
    <w:rsid w:val="767BAA87"/>
    <w:rsid w:val="767FEC89"/>
    <w:rsid w:val="7687E6C3"/>
    <w:rsid w:val="76891C13"/>
    <w:rsid w:val="769A733B"/>
    <w:rsid w:val="769E1EA8"/>
    <w:rsid w:val="76A7D826"/>
    <w:rsid w:val="76A7EFAC"/>
    <w:rsid w:val="76AEF411"/>
    <w:rsid w:val="76B6BAC4"/>
    <w:rsid w:val="76CC0FA7"/>
    <w:rsid w:val="76CDE21A"/>
    <w:rsid w:val="76CFE610"/>
    <w:rsid w:val="76D29D04"/>
    <w:rsid w:val="76D7DD62"/>
    <w:rsid w:val="76F036FA"/>
    <w:rsid w:val="76F140A5"/>
    <w:rsid w:val="77030917"/>
    <w:rsid w:val="77095F57"/>
    <w:rsid w:val="7709E97D"/>
    <w:rsid w:val="770B6DC0"/>
    <w:rsid w:val="770BA999"/>
    <w:rsid w:val="7714A7D0"/>
    <w:rsid w:val="77193532"/>
    <w:rsid w:val="772461BD"/>
    <w:rsid w:val="7726009F"/>
    <w:rsid w:val="7733CBFB"/>
    <w:rsid w:val="773579E8"/>
    <w:rsid w:val="77364310"/>
    <w:rsid w:val="773777FB"/>
    <w:rsid w:val="7742EC31"/>
    <w:rsid w:val="7748CB49"/>
    <w:rsid w:val="775D9302"/>
    <w:rsid w:val="775E5D39"/>
    <w:rsid w:val="775F7D50"/>
    <w:rsid w:val="775FA54A"/>
    <w:rsid w:val="7764B5F9"/>
    <w:rsid w:val="776CD48E"/>
    <w:rsid w:val="77806B97"/>
    <w:rsid w:val="778EE860"/>
    <w:rsid w:val="77908463"/>
    <w:rsid w:val="77A13ACC"/>
    <w:rsid w:val="77A3F6F6"/>
    <w:rsid w:val="77A79670"/>
    <w:rsid w:val="77B5C45F"/>
    <w:rsid w:val="77BC7D5A"/>
    <w:rsid w:val="77C8EBD1"/>
    <w:rsid w:val="77D27D77"/>
    <w:rsid w:val="77D28EE6"/>
    <w:rsid w:val="77D45FBF"/>
    <w:rsid w:val="77D5701B"/>
    <w:rsid w:val="77E3234D"/>
    <w:rsid w:val="77F29078"/>
    <w:rsid w:val="77FD1C54"/>
    <w:rsid w:val="78052110"/>
    <w:rsid w:val="780901C8"/>
    <w:rsid w:val="780AFE2E"/>
    <w:rsid w:val="780D9694"/>
    <w:rsid w:val="780DDC90"/>
    <w:rsid w:val="7811DC30"/>
    <w:rsid w:val="78126B03"/>
    <w:rsid w:val="781AB002"/>
    <w:rsid w:val="781BA64E"/>
    <w:rsid w:val="782BB771"/>
    <w:rsid w:val="782CB052"/>
    <w:rsid w:val="78328FA3"/>
    <w:rsid w:val="78414146"/>
    <w:rsid w:val="7841ADA8"/>
    <w:rsid w:val="7847DC36"/>
    <w:rsid w:val="785AA4C0"/>
    <w:rsid w:val="78734D2D"/>
    <w:rsid w:val="7882786B"/>
    <w:rsid w:val="7887D387"/>
    <w:rsid w:val="788BD49A"/>
    <w:rsid w:val="78985514"/>
    <w:rsid w:val="789C9260"/>
    <w:rsid w:val="78A4D40D"/>
    <w:rsid w:val="78A52FB8"/>
    <w:rsid w:val="78A5B9DE"/>
    <w:rsid w:val="78A664F7"/>
    <w:rsid w:val="78AA31DA"/>
    <w:rsid w:val="78B32900"/>
    <w:rsid w:val="78B50593"/>
    <w:rsid w:val="78B63C3A"/>
    <w:rsid w:val="78C7A1D5"/>
    <w:rsid w:val="78C9D227"/>
    <w:rsid w:val="78CDB734"/>
    <w:rsid w:val="78DF7AE9"/>
    <w:rsid w:val="78E9096C"/>
    <w:rsid w:val="78E970FA"/>
    <w:rsid w:val="78F9F14B"/>
    <w:rsid w:val="78FA64DC"/>
    <w:rsid w:val="7900F669"/>
    <w:rsid w:val="7908EF0F"/>
    <w:rsid w:val="79132996"/>
    <w:rsid w:val="791BE3E8"/>
    <w:rsid w:val="79234A5C"/>
    <w:rsid w:val="79268811"/>
    <w:rsid w:val="792F61A7"/>
    <w:rsid w:val="79369CFD"/>
    <w:rsid w:val="793B3341"/>
    <w:rsid w:val="7943950E"/>
    <w:rsid w:val="7947500D"/>
    <w:rsid w:val="79511455"/>
    <w:rsid w:val="79545445"/>
    <w:rsid w:val="795A7E65"/>
    <w:rsid w:val="795D104D"/>
    <w:rsid w:val="79696594"/>
    <w:rsid w:val="796A9771"/>
    <w:rsid w:val="796BBD37"/>
    <w:rsid w:val="797CCF07"/>
    <w:rsid w:val="798A8871"/>
    <w:rsid w:val="798EAB2E"/>
    <w:rsid w:val="799BB496"/>
    <w:rsid w:val="799DCF97"/>
    <w:rsid w:val="79A78B4D"/>
    <w:rsid w:val="79C43DB1"/>
    <w:rsid w:val="79C6DBB9"/>
    <w:rsid w:val="79D15658"/>
    <w:rsid w:val="79EA1645"/>
    <w:rsid w:val="79ECC975"/>
    <w:rsid w:val="79ED97B6"/>
    <w:rsid w:val="79F22CE2"/>
    <w:rsid w:val="79FD7595"/>
    <w:rsid w:val="7A07710B"/>
    <w:rsid w:val="7A0AB97C"/>
    <w:rsid w:val="7A0F24E1"/>
    <w:rsid w:val="7A128805"/>
    <w:rsid w:val="7A1674AF"/>
    <w:rsid w:val="7A22B491"/>
    <w:rsid w:val="7A237BAF"/>
    <w:rsid w:val="7A24779E"/>
    <w:rsid w:val="7A2683D7"/>
    <w:rsid w:val="7A3CF983"/>
    <w:rsid w:val="7A454E9A"/>
    <w:rsid w:val="7A486304"/>
    <w:rsid w:val="7A4D6EA9"/>
    <w:rsid w:val="7A4E0178"/>
    <w:rsid w:val="7A4EF961"/>
    <w:rsid w:val="7A5FCBBD"/>
    <w:rsid w:val="7A5FFE3A"/>
    <w:rsid w:val="7A69E305"/>
    <w:rsid w:val="7A6EE874"/>
    <w:rsid w:val="7A77B54A"/>
    <w:rsid w:val="7A7E8199"/>
    <w:rsid w:val="7A88F5C3"/>
    <w:rsid w:val="7A8E0D01"/>
    <w:rsid w:val="7A8FDE48"/>
    <w:rsid w:val="7A91BA3A"/>
    <w:rsid w:val="7A9B30D2"/>
    <w:rsid w:val="7A9B6AAA"/>
    <w:rsid w:val="7A9B788B"/>
    <w:rsid w:val="7AA69BB6"/>
    <w:rsid w:val="7AAD5EE0"/>
    <w:rsid w:val="7AC0D5B0"/>
    <w:rsid w:val="7ACB3208"/>
    <w:rsid w:val="7ACF92BE"/>
    <w:rsid w:val="7AD3222F"/>
    <w:rsid w:val="7AD3D4D5"/>
    <w:rsid w:val="7AD3EB3D"/>
    <w:rsid w:val="7AD58BF4"/>
    <w:rsid w:val="7AD5C97D"/>
    <w:rsid w:val="7ADB97B8"/>
    <w:rsid w:val="7AF69CB5"/>
    <w:rsid w:val="7AFB1423"/>
    <w:rsid w:val="7B11B637"/>
    <w:rsid w:val="7B120BBF"/>
    <w:rsid w:val="7B121A16"/>
    <w:rsid w:val="7B19D739"/>
    <w:rsid w:val="7B1DA091"/>
    <w:rsid w:val="7B289C0E"/>
    <w:rsid w:val="7B2982CA"/>
    <w:rsid w:val="7B333A77"/>
    <w:rsid w:val="7B355E5E"/>
    <w:rsid w:val="7B3DD79D"/>
    <w:rsid w:val="7B4D09C3"/>
    <w:rsid w:val="7B53EF75"/>
    <w:rsid w:val="7B543921"/>
    <w:rsid w:val="7B549B8B"/>
    <w:rsid w:val="7B606777"/>
    <w:rsid w:val="7B73E770"/>
    <w:rsid w:val="7B8758B1"/>
    <w:rsid w:val="7B9783F5"/>
    <w:rsid w:val="7B9AD2C3"/>
    <w:rsid w:val="7B9EFE5D"/>
    <w:rsid w:val="7BB3D0F0"/>
    <w:rsid w:val="7BBBC6E2"/>
    <w:rsid w:val="7BC93D30"/>
    <w:rsid w:val="7BCB54CC"/>
    <w:rsid w:val="7BCC1FC9"/>
    <w:rsid w:val="7BCE9760"/>
    <w:rsid w:val="7BCF8969"/>
    <w:rsid w:val="7BD7E237"/>
    <w:rsid w:val="7BE4B8CF"/>
    <w:rsid w:val="7BE639C3"/>
    <w:rsid w:val="7BECA655"/>
    <w:rsid w:val="7BFFD7B1"/>
    <w:rsid w:val="7C073D31"/>
    <w:rsid w:val="7C07B5CA"/>
    <w:rsid w:val="7C215CE1"/>
    <w:rsid w:val="7C243EC6"/>
    <w:rsid w:val="7C260CC9"/>
    <w:rsid w:val="7C2B9FD7"/>
    <w:rsid w:val="7C3042DE"/>
    <w:rsid w:val="7C308F20"/>
    <w:rsid w:val="7C393FFD"/>
    <w:rsid w:val="7C421C29"/>
    <w:rsid w:val="7C4BB1F6"/>
    <w:rsid w:val="7C50EDDB"/>
    <w:rsid w:val="7C526368"/>
    <w:rsid w:val="7C716A9C"/>
    <w:rsid w:val="7C74196D"/>
    <w:rsid w:val="7C75CD9D"/>
    <w:rsid w:val="7C810D87"/>
    <w:rsid w:val="7C824076"/>
    <w:rsid w:val="7CA23EA9"/>
    <w:rsid w:val="7CAB5FB0"/>
    <w:rsid w:val="7CADDC20"/>
    <w:rsid w:val="7CB17B76"/>
    <w:rsid w:val="7CB2389E"/>
    <w:rsid w:val="7CB3ED13"/>
    <w:rsid w:val="7CB92268"/>
    <w:rsid w:val="7CBE2923"/>
    <w:rsid w:val="7CC22933"/>
    <w:rsid w:val="7CC83419"/>
    <w:rsid w:val="7CD97556"/>
    <w:rsid w:val="7CDE1253"/>
    <w:rsid w:val="7CDEBAB7"/>
    <w:rsid w:val="7CDED188"/>
    <w:rsid w:val="7CE607BC"/>
    <w:rsid w:val="7CFC5BB4"/>
    <w:rsid w:val="7CFD3F74"/>
    <w:rsid w:val="7D02CA04"/>
    <w:rsid w:val="7D070658"/>
    <w:rsid w:val="7D0CA034"/>
    <w:rsid w:val="7D1310CF"/>
    <w:rsid w:val="7D25A066"/>
    <w:rsid w:val="7D3BB830"/>
    <w:rsid w:val="7D41472E"/>
    <w:rsid w:val="7D4C1298"/>
    <w:rsid w:val="7D5146A0"/>
    <w:rsid w:val="7D5FFE74"/>
    <w:rsid w:val="7D6002A4"/>
    <w:rsid w:val="7D636B71"/>
    <w:rsid w:val="7D63BF0A"/>
    <w:rsid w:val="7D6F5FC8"/>
    <w:rsid w:val="7D746763"/>
    <w:rsid w:val="7D792B01"/>
    <w:rsid w:val="7D8876B6"/>
    <w:rsid w:val="7D8B9B30"/>
    <w:rsid w:val="7D970DB4"/>
    <w:rsid w:val="7DA8F2FC"/>
    <w:rsid w:val="7DAEA6D1"/>
    <w:rsid w:val="7DAF560C"/>
    <w:rsid w:val="7DB11C61"/>
    <w:rsid w:val="7DC5FD98"/>
    <w:rsid w:val="7DC84270"/>
    <w:rsid w:val="7DCAF886"/>
    <w:rsid w:val="7DCDEA23"/>
    <w:rsid w:val="7DD30B6C"/>
    <w:rsid w:val="7DDFB867"/>
    <w:rsid w:val="7DE13264"/>
    <w:rsid w:val="7DE4A92E"/>
    <w:rsid w:val="7DF061E2"/>
    <w:rsid w:val="7DF2873D"/>
    <w:rsid w:val="7DF30ACD"/>
    <w:rsid w:val="7DFCBF7C"/>
    <w:rsid w:val="7E09F3DA"/>
    <w:rsid w:val="7E0CDF6C"/>
    <w:rsid w:val="7E134B95"/>
    <w:rsid w:val="7E28557F"/>
    <w:rsid w:val="7E285CD0"/>
    <w:rsid w:val="7E335842"/>
    <w:rsid w:val="7E34224C"/>
    <w:rsid w:val="7E345AA1"/>
    <w:rsid w:val="7E36DC20"/>
    <w:rsid w:val="7E3A226E"/>
    <w:rsid w:val="7E3F3A5A"/>
    <w:rsid w:val="7E49AC81"/>
    <w:rsid w:val="7E6CD360"/>
    <w:rsid w:val="7E747C44"/>
    <w:rsid w:val="7E7CE8F8"/>
    <w:rsid w:val="7E8D8C57"/>
    <w:rsid w:val="7EA162A0"/>
    <w:rsid w:val="7EA3F6BF"/>
    <w:rsid w:val="7EA8115E"/>
    <w:rsid w:val="7EB41076"/>
    <w:rsid w:val="7EB9AB6C"/>
    <w:rsid w:val="7EC43CCC"/>
    <w:rsid w:val="7ECC92CD"/>
    <w:rsid w:val="7ECDFFEE"/>
    <w:rsid w:val="7ECE04F1"/>
    <w:rsid w:val="7ED3D4AD"/>
    <w:rsid w:val="7ED8C1AF"/>
    <w:rsid w:val="7ED9CC02"/>
    <w:rsid w:val="7EDB7547"/>
    <w:rsid w:val="7EE67B19"/>
    <w:rsid w:val="7EE7A7C2"/>
    <w:rsid w:val="7EE93986"/>
    <w:rsid w:val="7EE9F9DD"/>
    <w:rsid w:val="7EF1555F"/>
    <w:rsid w:val="7EFC81BF"/>
    <w:rsid w:val="7F082C12"/>
    <w:rsid w:val="7F0F7D87"/>
    <w:rsid w:val="7F1B47C5"/>
    <w:rsid w:val="7F244717"/>
    <w:rsid w:val="7F3252D9"/>
    <w:rsid w:val="7F37DA5B"/>
    <w:rsid w:val="7F3C046A"/>
    <w:rsid w:val="7F525B7A"/>
    <w:rsid w:val="7F5A37A8"/>
    <w:rsid w:val="7F629853"/>
    <w:rsid w:val="7F666A75"/>
    <w:rsid w:val="7F6E6CE8"/>
    <w:rsid w:val="7F7126DE"/>
    <w:rsid w:val="7F713314"/>
    <w:rsid w:val="7F8A042A"/>
    <w:rsid w:val="7F961AC5"/>
    <w:rsid w:val="7F9669F7"/>
    <w:rsid w:val="7F967920"/>
    <w:rsid w:val="7F9A0A0B"/>
    <w:rsid w:val="7FA77F8C"/>
    <w:rsid w:val="7FAC8A3C"/>
    <w:rsid w:val="7FBC3A42"/>
    <w:rsid w:val="7FBC45AC"/>
    <w:rsid w:val="7FBF13DE"/>
    <w:rsid w:val="7FC31C64"/>
    <w:rsid w:val="7FCC6FDC"/>
    <w:rsid w:val="7FCC72D2"/>
    <w:rsid w:val="7FD149FF"/>
    <w:rsid w:val="7FD369E5"/>
    <w:rsid w:val="7FD5AC19"/>
    <w:rsid w:val="7FD6C47F"/>
    <w:rsid w:val="7FDCA92D"/>
    <w:rsid w:val="7FE35C78"/>
    <w:rsid w:val="7FF7837E"/>
    <w:rsid w:val="7FFEA1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FA223"/>
  <w15:chartTrackingRefBased/>
  <w15:docId w15:val="{B95A84F5-9E12-4DB5-8ECA-232D33212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C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4C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4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33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472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91FCF"/>
    <w:rPr>
      <w:b/>
      <w:bCs/>
    </w:rPr>
  </w:style>
  <w:style w:type="character" w:customStyle="1" w:styleId="CommentSubjectChar">
    <w:name w:val="Comment Subject Char"/>
    <w:basedOn w:val="CommentTextChar"/>
    <w:link w:val="CommentSubject"/>
    <w:uiPriority w:val="99"/>
    <w:semiHidden/>
    <w:rsid w:val="00391FCF"/>
    <w:rPr>
      <w:b/>
      <w:bCs/>
      <w:sz w:val="20"/>
      <w:szCs w:val="20"/>
    </w:rPr>
  </w:style>
  <w:style w:type="character" w:customStyle="1" w:styleId="Heading1Char">
    <w:name w:val="Heading 1 Char"/>
    <w:basedOn w:val="DefaultParagraphFont"/>
    <w:link w:val="Heading1"/>
    <w:uiPriority w:val="9"/>
    <w:rsid w:val="005A4C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4C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49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9534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9534E"/>
    <w:pPr>
      <w:spacing w:before="120" w:after="0"/>
    </w:pPr>
    <w:rPr>
      <w:rFonts w:cstheme="minorHAnsi"/>
      <w:b/>
      <w:bCs/>
      <w:i/>
      <w:iCs/>
      <w:sz w:val="24"/>
      <w:szCs w:val="24"/>
    </w:rPr>
  </w:style>
  <w:style w:type="paragraph" w:styleId="TOC2">
    <w:name w:val="toc 2"/>
    <w:basedOn w:val="Normal"/>
    <w:next w:val="Normal"/>
    <w:autoRedefine/>
    <w:uiPriority w:val="39"/>
    <w:unhideWhenUsed/>
    <w:rsid w:val="00B9534E"/>
    <w:pPr>
      <w:spacing w:before="120" w:after="0"/>
      <w:ind w:left="220"/>
    </w:pPr>
    <w:rPr>
      <w:rFonts w:cstheme="minorHAnsi"/>
      <w:b/>
      <w:bCs/>
    </w:rPr>
  </w:style>
  <w:style w:type="paragraph" w:styleId="TOC3">
    <w:name w:val="toc 3"/>
    <w:basedOn w:val="Normal"/>
    <w:next w:val="Normal"/>
    <w:autoRedefine/>
    <w:uiPriority w:val="39"/>
    <w:unhideWhenUsed/>
    <w:rsid w:val="00B9534E"/>
    <w:pPr>
      <w:spacing w:after="0"/>
      <w:ind w:left="440"/>
    </w:pPr>
    <w:rPr>
      <w:rFonts w:cstheme="minorHAnsi"/>
      <w:sz w:val="20"/>
      <w:szCs w:val="20"/>
    </w:rPr>
  </w:style>
  <w:style w:type="paragraph" w:styleId="TOC4">
    <w:name w:val="toc 4"/>
    <w:basedOn w:val="Normal"/>
    <w:next w:val="Normal"/>
    <w:autoRedefine/>
    <w:uiPriority w:val="39"/>
    <w:semiHidden/>
    <w:unhideWhenUsed/>
    <w:rsid w:val="00B9534E"/>
    <w:pPr>
      <w:spacing w:after="0"/>
      <w:ind w:left="660"/>
    </w:pPr>
    <w:rPr>
      <w:rFonts w:cstheme="minorHAnsi"/>
      <w:sz w:val="20"/>
      <w:szCs w:val="20"/>
    </w:rPr>
  </w:style>
  <w:style w:type="paragraph" w:styleId="TOC5">
    <w:name w:val="toc 5"/>
    <w:basedOn w:val="Normal"/>
    <w:next w:val="Normal"/>
    <w:autoRedefine/>
    <w:uiPriority w:val="39"/>
    <w:semiHidden/>
    <w:unhideWhenUsed/>
    <w:rsid w:val="00B9534E"/>
    <w:pPr>
      <w:spacing w:after="0"/>
      <w:ind w:left="880"/>
    </w:pPr>
    <w:rPr>
      <w:rFonts w:cstheme="minorHAnsi"/>
      <w:sz w:val="20"/>
      <w:szCs w:val="20"/>
    </w:rPr>
  </w:style>
  <w:style w:type="paragraph" w:styleId="TOC6">
    <w:name w:val="toc 6"/>
    <w:basedOn w:val="Normal"/>
    <w:next w:val="Normal"/>
    <w:autoRedefine/>
    <w:uiPriority w:val="39"/>
    <w:semiHidden/>
    <w:unhideWhenUsed/>
    <w:rsid w:val="00B9534E"/>
    <w:pPr>
      <w:spacing w:after="0"/>
      <w:ind w:left="1100"/>
    </w:pPr>
    <w:rPr>
      <w:rFonts w:cstheme="minorHAnsi"/>
      <w:sz w:val="20"/>
      <w:szCs w:val="20"/>
    </w:rPr>
  </w:style>
  <w:style w:type="paragraph" w:styleId="TOC7">
    <w:name w:val="toc 7"/>
    <w:basedOn w:val="Normal"/>
    <w:next w:val="Normal"/>
    <w:autoRedefine/>
    <w:uiPriority w:val="39"/>
    <w:semiHidden/>
    <w:unhideWhenUsed/>
    <w:rsid w:val="00B9534E"/>
    <w:pPr>
      <w:spacing w:after="0"/>
      <w:ind w:left="1320"/>
    </w:pPr>
    <w:rPr>
      <w:rFonts w:cstheme="minorHAnsi"/>
      <w:sz w:val="20"/>
      <w:szCs w:val="20"/>
    </w:rPr>
  </w:style>
  <w:style w:type="paragraph" w:styleId="TOC8">
    <w:name w:val="toc 8"/>
    <w:basedOn w:val="Normal"/>
    <w:next w:val="Normal"/>
    <w:autoRedefine/>
    <w:uiPriority w:val="39"/>
    <w:semiHidden/>
    <w:unhideWhenUsed/>
    <w:rsid w:val="00B9534E"/>
    <w:pPr>
      <w:spacing w:after="0"/>
      <w:ind w:left="1540"/>
    </w:pPr>
    <w:rPr>
      <w:rFonts w:cstheme="minorHAnsi"/>
      <w:sz w:val="20"/>
      <w:szCs w:val="20"/>
    </w:rPr>
  </w:style>
  <w:style w:type="paragraph" w:styleId="TOC9">
    <w:name w:val="toc 9"/>
    <w:basedOn w:val="Normal"/>
    <w:next w:val="Normal"/>
    <w:autoRedefine/>
    <w:uiPriority w:val="39"/>
    <w:semiHidden/>
    <w:unhideWhenUsed/>
    <w:rsid w:val="00B9534E"/>
    <w:pPr>
      <w:spacing w:after="0"/>
      <w:ind w:left="1760"/>
    </w:pPr>
    <w:rPr>
      <w:rFonts w:cstheme="minorHAnsi"/>
      <w:sz w:val="20"/>
      <w:szCs w:val="20"/>
    </w:rPr>
  </w:style>
  <w:style w:type="character" w:customStyle="1" w:styleId="Heading4Char">
    <w:name w:val="Heading 4 Char"/>
    <w:basedOn w:val="DefaultParagraphFont"/>
    <w:link w:val="Heading4"/>
    <w:uiPriority w:val="9"/>
    <w:rsid w:val="00F8336C"/>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AD7C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7C49"/>
  </w:style>
  <w:style w:type="character" w:styleId="PageNumber">
    <w:name w:val="page number"/>
    <w:basedOn w:val="DefaultParagraphFont"/>
    <w:uiPriority w:val="99"/>
    <w:semiHidden/>
    <w:unhideWhenUsed/>
    <w:rsid w:val="00AD7C49"/>
  </w:style>
  <w:style w:type="paragraph" w:styleId="Header">
    <w:name w:val="header"/>
    <w:basedOn w:val="Normal"/>
    <w:link w:val="HeaderChar"/>
    <w:uiPriority w:val="99"/>
    <w:unhideWhenUsed/>
    <w:rsid w:val="00E77F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7F59"/>
  </w:style>
  <w:style w:type="character" w:customStyle="1" w:styleId="Heading5Char">
    <w:name w:val="Heading 5 Char"/>
    <w:basedOn w:val="DefaultParagraphFont"/>
    <w:link w:val="Heading5"/>
    <w:uiPriority w:val="9"/>
    <w:rsid w:val="0079472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F36CB3"/>
    <w:rPr>
      <w:color w:val="954F72" w:themeColor="followedHyperlink"/>
      <w:u w:val="single"/>
    </w:rPr>
  </w:style>
  <w:style w:type="paragraph" w:styleId="NormalWeb">
    <w:name w:val="Normal (Web)"/>
    <w:basedOn w:val="Normal"/>
    <w:uiPriority w:val="99"/>
    <w:semiHidden/>
    <w:unhideWhenUsed/>
    <w:rsid w:val="00D04469"/>
    <w:pPr>
      <w:spacing w:before="100" w:beforeAutospacing="1" w:after="100" w:afterAutospacing="1" w:line="240" w:lineRule="auto"/>
    </w:pPr>
    <w:rPr>
      <w:rFonts w:ascii="Times New Roman" w:eastAsia="Times New Roman" w:hAnsi="Times New Roman" w:cs="Times New Roman"/>
      <w:sz w:val="24"/>
      <w:szCs w:val="24"/>
      <w:lang w:val="en-AU" w:eastAsia="en-GB"/>
    </w:rPr>
  </w:style>
  <w:style w:type="character" w:styleId="UnresolvedMention">
    <w:name w:val="Unresolved Mention"/>
    <w:basedOn w:val="DefaultParagraphFont"/>
    <w:uiPriority w:val="99"/>
    <w:semiHidden/>
    <w:unhideWhenUsed/>
    <w:rsid w:val="00004A32"/>
    <w:rPr>
      <w:color w:val="605E5C"/>
      <w:shd w:val="clear" w:color="auto" w:fill="E1DFDD"/>
    </w:rPr>
  </w:style>
  <w:style w:type="paragraph" w:customStyle="1" w:styleId="paragraph">
    <w:name w:val="paragraph"/>
    <w:basedOn w:val="Normal"/>
    <w:rsid w:val="009B67FC"/>
    <w:pPr>
      <w:spacing w:before="100" w:beforeAutospacing="1" w:after="100" w:afterAutospacing="1" w:line="240" w:lineRule="auto"/>
    </w:pPr>
    <w:rPr>
      <w:rFonts w:ascii="Times New Roman" w:eastAsia="Times New Roman" w:hAnsi="Times New Roman" w:cs="Times New Roman"/>
      <w:sz w:val="24"/>
      <w:szCs w:val="24"/>
      <w:lang w:val="en-AU" w:eastAsia="zh-CN" w:bidi="th-TH"/>
    </w:rPr>
  </w:style>
  <w:style w:type="character" w:customStyle="1" w:styleId="normaltextrun">
    <w:name w:val="normaltextrun"/>
    <w:basedOn w:val="DefaultParagraphFont"/>
    <w:rsid w:val="009B67FC"/>
  </w:style>
  <w:style w:type="character" w:customStyle="1" w:styleId="tabchar">
    <w:name w:val="tabchar"/>
    <w:basedOn w:val="DefaultParagraphFont"/>
    <w:rsid w:val="009B67FC"/>
  </w:style>
  <w:style w:type="character" w:customStyle="1" w:styleId="eop">
    <w:name w:val="eop"/>
    <w:basedOn w:val="DefaultParagraphFont"/>
    <w:rsid w:val="009B67FC"/>
  </w:style>
  <w:style w:type="character" w:customStyle="1" w:styleId="scxw114923721">
    <w:name w:val="scxw114923721"/>
    <w:basedOn w:val="DefaultParagraphFont"/>
    <w:rsid w:val="001C7060"/>
  </w:style>
  <w:style w:type="character" w:customStyle="1" w:styleId="scxw153642561">
    <w:name w:val="scxw153642561"/>
    <w:basedOn w:val="DefaultParagraphFont"/>
    <w:rsid w:val="00B655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1756">
      <w:bodyDiv w:val="1"/>
      <w:marLeft w:val="0"/>
      <w:marRight w:val="0"/>
      <w:marTop w:val="0"/>
      <w:marBottom w:val="0"/>
      <w:divBdr>
        <w:top w:val="none" w:sz="0" w:space="0" w:color="auto"/>
        <w:left w:val="none" w:sz="0" w:space="0" w:color="auto"/>
        <w:bottom w:val="none" w:sz="0" w:space="0" w:color="auto"/>
        <w:right w:val="none" w:sz="0" w:space="0" w:color="auto"/>
      </w:divBdr>
      <w:divsChild>
        <w:div w:id="10374858">
          <w:marLeft w:val="0"/>
          <w:marRight w:val="0"/>
          <w:marTop w:val="0"/>
          <w:marBottom w:val="0"/>
          <w:divBdr>
            <w:top w:val="none" w:sz="0" w:space="0" w:color="auto"/>
            <w:left w:val="none" w:sz="0" w:space="0" w:color="auto"/>
            <w:bottom w:val="none" w:sz="0" w:space="0" w:color="auto"/>
            <w:right w:val="none" w:sz="0" w:space="0" w:color="auto"/>
          </w:divBdr>
        </w:div>
        <w:div w:id="297340799">
          <w:marLeft w:val="0"/>
          <w:marRight w:val="0"/>
          <w:marTop w:val="0"/>
          <w:marBottom w:val="0"/>
          <w:divBdr>
            <w:top w:val="none" w:sz="0" w:space="0" w:color="auto"/>
            <w:left w:val="none" w:sz="0" w:space="0" w:color="auto"/>
            <w:bottom w:val="none" w:sz="0" w:space="0" w:color="auto"/>
            <w:right w:val="none" w:sz="0" w:space="0" w:color="auto"/>
          </w:divBdr>
        </w:div>
        <w:div w:id="324558100">
          <w:marLeft w:val="0"/>
          <w:marRight w:val="0"/>
          <w:marTop w:val="0"/>
          <w:marBottom w:val="0"/>
          <w:divBdr>
            <w:top w:val="none" w:sz="0" w:space="0" w:color="auto"/>
            <w:left w:val="none" w:sz="0" w:space="0" w:color="auto"/>
            <w:bottom w:val="none" w:sz="0" w:space="0" w:color="auto"/>
            <w:right w:val="none" w:sz="0" w:space="0" w:color="auto"/>
          </w:divBdr>
        </w:div>
        <w:div w:id="443572823">
          <w:marLeft w:val="0"/>
          <w:marRight w:val="0"/>
          <w:marTop w:val="0"/>
          <w:marBottom w:val="0"/>
          <w:divBdr>
            <w:top w:val="none" w:sz="0" w:space="0" w:color="auto"/>
            <w:left w:val="none" w:sz="0" w:space="0" w:color="auto"/>
            <w:bottom w:val="none" w:sz="0" w:space="0" w:color="auto"/>
            <w:right w:val="none" w:sz="0" w:space="0" w:color="auto"/>
          </w:divBdr>
        </w:div>
        <w:div w:id="720132600">
          <w:marLeft w:val="0"/>
          <w:marRight w:val="0"/>
          <w:marTop w:val="0"/>
          <w:marBottom w:val="0"/>
          <w:divBdr>
            <w:top w:val="none" w:sz="0" w:space="0" w:color="auto"/>
            <w:left w:val="none" w:sz="0" w:space="0" w:color="auto"/>
            <w:bottom w:val="none" w:sz="0" w:space="0" w:color="auto"/>
            <w:right w:val="none" w:sz="0" w:space="0" w:color="auto"/>
          </w:divBdr>
          <w:divsChild>
            <w:div w:id="92558199">
              <w:marLeft w:val="0"/>
              <w:marRight w:val="0"/>
              <w:marTop w:val="30"/>
              <w:marBottom w:val="30"/>
              <w:divBdr>
                <w:top w:val="none" w:sz="0" w:space="0" w:color="auto"/>
                <w:left w:val="none" w:sz="0" w:space="0" w:color="auto"/>
                <w:bottom w:val="none" w:sz="0" w:space="0" w:color="auto"/>
                <w:right w:val="none" w:sz="0" w:space="0" w:color="auto"/>
              </w:divBdr>
              <w:divsChild>
                <w:div w:id="1159228389">
                  <w:marLeft w:val="0"/>
                  <w:marRight w:val="0"/>
                  <w:marTop w:val="0"/>
                  <w:marBottom w:val="0"/>
                  <w:divBdr>
                    <w:top w:val="none" w:sz="0" w:space="0" w:color="auto"/>
                    <w:left w:val="none" w:sz="0" w:space="0" w:color="auto"/>
                    <w:bottom w:val="none" w:sz="0" w:space="0" w:color="auto"/>
                    <w:right w:val="none" w:sz="0" w:space="0" w:color="auto"/>
                  </w:divBdr>
                  <w:divsChild>
                    <w:div w:id="670792631">
                      <w:marLeft w:val="0"/>
                      <w:marRight w:val="0"/>
                      <w:marTop w:val="0"/>
                      <w:marBottom w:val="0"/>
                      <w:divBdr>
                        <w:top w:val="none" w:sz="0" w:space="0" w:color="auto"/>
                        <w:left w:val="none" w:sz="0" w:space="0" w:color="auto"/>
                        <w:bottom w:val="none" w:sz="0" w:space="0" w:color="auto"/>
                        <w:right w:val="none" w:sz="0" w:space="0" w:color="auto"/>
                      </w:divBdr>
                    </w:div>
                  </w:divsChild>
                </w:div>
                <w:div w:id="1306856606">
                  <w:marLeft w:val="0"/>
                  <w:marRight w:val="0"/>
                  <w:marTop w:val="0"/>
                  <w:marBottom w:val="0"/>
                  <w:divBdr>
                    <w:top w:val="none" w:sz="0" w:space="0" w:color="auto"/>
                    <w:left w:val="none" w:sz="0" w:space="0" w:color="auto"/>
                    <w:bottom w:val="none" w:sz="0" w:space="0" w:color="auto"/>
                    <w:right w:val="none" w:sz="0" w:space="0" w:color="auto"/>
                  </w:divBdr>
                  <w:divsChild>
                    <w:div w:id="706104557">
                      <w:marLeft w:val="0"/>
                      <w:marRight w:val="0"/>
                      <w:marTop w:val="0"/>
                      <w:marBottom w:val="0"/>
                      <w:divBdr>
                        <w:top w:val="none" w:sz="0" w:space="0" w:color="auto"/>
                        <w:left w:val="none" w:sz="0" w:space="0" w:color="auto"/>
                        <w:bottom w:val="none" w:sz="0" w:space="0" w:color="auto"/>
                        <w:right w:val="none" w:sz="0" w:space="0" w:color="auto"/>
                      </w:divBdr>
                    </w:div>
                  </w:divsChild>
                </w:div>
                <w:div w:id="1651514448">
                  <w:marLeft w:val="0"/>
                  <w:marRight w:val="0"/>
                  <w:marTop w:val="0"/>
                  <w:marBottom w:val="0"/>
                  <w:divBdr>
                    <w:top w:val="none" w:sz="0" w:space="0" w:color="auto"/>
                    <w:left w:val="none" w:sz="0" w:space="0" w:color="auto"/>
                    <w:bottom w:val="none" w:sz="0" w:space="0" w:color="auto"/>
                    <w:right w:val="none" w:sz="0" w:space="0" w:color="auto"/>
                  </w:divBdr>
                  <w:divsChild>
                    <w:div w:id="1287128354">
                      <w:marLeft w:val="0"/>
                      <w:marRight w:val="0"/>
                      <w:marTop w:val="0"/>
                      <w:marBottom w:val="0"/>
                      <w:divBdr>
                        <w:top w:val="none" w:sz="0" w:space="0" w:color="auto"/>
                        <w:left w:val="none" w:sz="0" w:space="0" w:color="auto"/>
                        <w:bottom w:val="none" w:sz="0" w:space="0" w:color="auto"/>
                        <w:right w:val="none" w:sz="0" w:space="0" w:color="auto"/>
                      </w:divBdr>
                    </w:div>
                  </w:divsChild>
                </w:div>
                <w:div w:id="1697997565">
                  <w:marLeft w:val="0"/>
                  <w:marRight w:val="0"/>
                  <w:marTop w:val="0"/>
                  <w:marBottom w:val="0"/>
                  <w:divBdr>
                    <w:top w:val="none" w:sz="0" w:space="0" w:color="auto"/>
                    <w:left w:val="none" w:sz="0" w:space="0" w:color="auto"/>
                    <w:bottom w:val="none" w:sz="0" w:space="0" w:color="auto"/>
                    <w:right w:val="none" w:sz="0" w:space="0" w:color="auto"/>
                  </w:divBdr>
                  <w:divsChild>
                    <w:div w:id="14826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98625">
          <w:marLeft w:val="0"/>
          <w:marRight w:val="0"/>
          <w:marTop w:val="0"/>
          <w:marBottom w:val="0"/>
          <w:divBdr>
            <w:top w:val="none" w:sz="0" w:space="0" w:color="auto"/>
            <w:left w:val="none" w:sz="0" w:space="0" w:color="auto"/>
            <w:bottom w:val="none" w:sz="0" w:space="0" w:color="auto"/>
            <w:right w:val="none" w:sz="0" w:space="0" w:color="auto"/>
          </w:divBdr>
        </w:div>
        <w:div w:id="1000691278">
          <w:marLeft w:val="0"/>
          <w:marRight w:val="0"/>
          <w:marTop w:val="0"/>
          <w:marBottom w:val="0"/>
          <w:divBdr>
            <w:top w:val="none" w:sz="0" w:space="0" w:color="auto"/>
            <w:left w:val="none" w:sz="0" w:space="0" w:color="auto"/>
            <w:bottom w:val="none" w:sz="0" w:space="0" w:color="auto"/>
            <w:right w:val="none" w:sz="0" w:space="0" w:color="auto"/>
          </w:divBdr>
          <w:divsChild>
            <w:div w:id="860628115">
              <w:marLeft w:val="0"/>
              <w:marRight w:val="0"/>
              <w:marTop w:val="30"/>
              <w:marBottom w:val="30"/>
              <w:divBdr>
                <w:top w:val="none" w:sz="0" w:space="0" w:color="auto"/>
                <w:left w:val="none" w:sz="0" w:space="0" w:color="auto"/>
                <w:bottom w:val="none" w:sz="0" w:space="0" w:color="auto"/>
                <w:right w:val="none" w:sz="0" w:space="0" w:color="auto"/>
              </w:divBdr>
              <w:divsChild>
                <w:div w:id="112795751">
                  <w:marLeft w:val="0"/>
                  <w:marRight w:val="0"/>
                  <w:marTop w:val="0"/>
                  <w:marBottom w:val="0"/>
                  <w:divBdr>
                    <w:top w:val="none" w:sz="0" w:space="0" w:color="auto"/>
                    <w:left w:val="none" w:sz="0" w:space="0" w:color="auto"/>
                    <w:bottom w:val="none" w:sz="0" w:space="0" w:color="auto"/>
                    <w:right w:val="none" w:sz="0" w:space="0" w:color="auto"/>
                  </w:divBdr>
                  <w:divsChild>
                    <w:div w:id="1017198496">
                      <w:marLeft w:val="0"/>
                      <w:marRight w:val="0"/>
                      <w:marTop w:val="0"/>
                      <w:marBottom w:val="0"/>
                      <w:divBdr>
                        <w:top w:val="none" w:sz="0" w:space="0" w:color="auto"/>
                        <w:left w:val="none" w:sz="0" w:space="0" w:color="auto"/>
                        <w:bottom w:val="none" w:sz="0" w:space="0" w:color="auto"/>
                        <w:right w:val="none" w:sz="0" w:space="0" w:color="auto"/>
                      </w:divBdr>
                    </w:div>
                  </w:divsChild>
                </w:div>
                <w:div w:id="409813638">
                  <w:marLeft w:val="0"/>
                  <w:marRight w:val="0"/>
                  <w:marTop w:val="0"/>
                  <w:marBottom w:val="0"/>
                  <w:divBdr>
                    <w:top w:val="none" w:sz="0" w:space="0" w:color="auto"/>
                    <w:left w:val="none" w:sz="0" w:space="0" w:color="auto"/>
                    <w:bottom w:val="none" w:sz="0" w:space="0" w:color="auto"/>
                    <w:right w:val="none" w:sz="0" w:space="0" w:color="auto"/>
                  </w:divBdr>
                  <w:divsChild>
                    <w:div w:id="572549706">
                      <w:marLeft w:val="0"/>
                      <w:marRight w:val="0"/>
                      <w:marTop w:val="0"/>
                      <w:marBottom w:val="0"/>
                      <w:divBdr>
                        <w:top w:val="none" w:sz="0" w:space="0" w:color="auto"/>
                        <w:left w:val="none" w:sz="0" w:space="0" w:color="auto"/>
                        <w:bottom w:val="none" w:sz="0" w:space="0" w:color="auto"/>
                        <w:right w:val="none" w:sz="0" w:space="0" w:color="auto"/>
                      </w:divBdr>
                    </w:div>
                    <w:div w:id="899555781">
                      <w:marLeft w:val="0"/>
                      <w:marRight w:val="0"/>
                      <w:marTop w:val="0"/>
                      <w:marBottom w:val="0"/>
                      <w:divBdr>
                        <w:top w:val="none" w:sz="0" w:space="0" w:color="auto"/>
                        <w:left w:val="none" w:sz="0" w:space="0" w:color="auto"/>
                        <w:bottom w:val="none" w:sz="0" w:space="0" w:color="auto"/>
                        <w:right w:val="none" w:sz="0" w:space="0" w:color="auto"/>
                      </w:divBdr>
                    </w:div>
                  </w:divsChild>
                </w:div>
                <w:div w:id="762336557">
                  <w:marLeft w:val="0"/>
                  <w:marRight w:val="0"/>
                  <w:marTop w:val="0"/>
                  <w:marBottom w:val="0"/>
                  <w:divBdr>
                    <w:top w:val="none" w:sz="0" w:space="0" w:color="auto"/>
                    <w:left w:val="none" w:sz="0" w:space="0" w:color="auto"/>
                    <w:bottom w:val="none" w:sz="0" w:space="0" w:color="auto"/>
                    <w:right w:val="none" w:sz="0" w:space="0" w:color="auto"/>
                  </w:divBdr>
                  <w:divsChild>
                    <w:div w:id="1443840146">
                      <w:marLeft w:val="0"/>
                      <w:marRight w:val="0"/>
                      <w:marTop w:val="0"/>
                      <w:marBottom w:val="0"/>
                      <w:divBdr>
                        <w:top w:val="none" w:sz="0" w:space="0" w:color="auto"/>
                        <w:left w:val="none" w:sz="0" w:space="0" w:color="auto"/>
                        <w:bottom w:val="none" w:sz="0" w:space="0" w:color="auto"/>
                        <w:right w:val="none" w:sz="0" w:space="0" w:color="auto"/>
                      </w:divBdr>
                    </w:div>
                    <w:div w:id="1499613575">
                      <w:marLeft w:val="0"/>
                      <w:marRight w:val="0"/>
                      <w:marTop w:val="0"/>
                      <w:marBottom w:val="0"/>
                      <w:divBdr>
                        <w:top w:val="none" w:sz="0" w:space="0" w:color="auto"/>
                        <w:left w:val="none" w:sz="0" w:space="0" w:color="auto"/>
                        <w:bottom w:val="none" w:sz="0" w:space="0" w:color="auto"/>
                        <w:right w:val="none" w:sz="0" w:space="0" w:color="auto"/>
                      </w:divBdr>
                    </w:div>
                  </w:divsChild>
                </w:div>
                <w:div w:id="1402950157">
                  <w:marLeft w:val="0"/>
                  <w:marRight w:val="0"/>
                  <w:marTop w:val="0"/>
                  <w:marBottom w:val="0"/>
                  <w:divBdr>
                    <w:top w:val="none" w:sz="0" w:space="0" w:color="auto"/>
                    <w:left w:val="none" w:sz="0" w:space="0" w:color="auto"/>
                    <w:bottom w:val="none" w:sz="0" w:space="0" w:color="auto"/>
                    <w:right w:val="none" w:sz="0" w:space="0" w:color="auto"/>
                  </w:divBdr>
                  <w:divsChild>
                    <w:div w:id="890920351">
                      <w:marLeft w:val="0"/>
                      <w:marRight w:val="0"/>
                      <w:marTop w:val="0"/>
                      <w:marBottom w:val="0"/>
                      <w:divBdr>
                        <w:top w:val="none" w:sz="0" w:space="0" w:color="auto"/>
                        <w:left w:val="none" w:sz="0" w:space="0" w:color="auto"/>
                        <w:bottom w:val="none" w:sz="0" w:space="0" w:color="auto"/>
                        <w:right w:val="none" w:sz="0" w:space="0" w:color="auto"/>
                      </w:divBdr>
                    </w:div>
                  </w:divsChild>
                </w:div>
                <w:div w:id="2015496861">
                  <w:marLeft w:val="0"/>
                  <w:marRight w:val="0"/>
                  <w:marTop w:val="0"/>
                  <w:marBottom w:val="0"/>
                  <w:divBdr>
                    <w:top w:val="none" w:sz="0" w:space="0" w:color="auto"/>
                    <w:left w:val="none" w:sz="0" w:space="0" w:color="auto"/>
                    <w:bottom w:val="none" w:sz="0" w:space="0" w:color="auto"/>
                    <w:right w:val="none" w:sz="0" w:space="0" w:color="auto"/>
                  </w:divBdr>
                  <w:divsChild>
                    <w:div w:id="4167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49634">
          <w:marLeft w:val="0"/>
          <w:marRight w:val="0"/>
          <w:marTop w:val="0"/>
          <w:marBottom w:val="0"/>
          <w:divBdr>
            <w:top w:val="none" w:sz="0" w:space="0" w:color="auto"/>
            <w:left w:val="none" w:sz="0" w:space="0" w:color="auto"/>
            <w:bottom w:val="none" w:sz="0" w:space="0" w:color="auto"/>
            <w:right w:val="none" w:sz="0" w:space="0" w:color="auto"/>
          </w:divBdr>
          <w:divsChild>
            <w:div w:id="1486437715">
              <w:marLeft w:val="0"/>
              <w:marRight w:val="0"/>
              <w:marTop w:val="30"/>
              <w:marBottom w:val="30"/>
              <w:divBdr>
                <w:top w:val="none" w:sz="0" w:space="0" w:color="auto"/>
                <w:left w:val="none" w:sz="0" w:space="0" w:color="auto"/>
                <w:bottom w:val="none" w:sz="0" w:space="0" w:color="auto"/>
                <w:right w:val="none" w:sz="0" w:space="0" w:color="auto"/>
              </w:divBdr>
              <w:divsChild>
                <w:div w:id="84810322">
                  <w:marLeft w:val="0"/>
                  <w:marRight w:val="0"/>
                  <w:marTop w:val="0"/>
                  <w:marBottom w:val="0"/>
                  <w:divBdr>
                    <w:top w:val="none" w:sz="0" w:space="0" w:color="auto"/>
                    <w:left w:val="none" w:sz="0" w:space="0" w:color="auto"/>
                    <w:bottom w:val="none" w:sz="0" w:space="0" w:color="auto"/>
                    <w:right w:val="none" w:sz="0" w:space="0" w:color="auto"/>
                  </w:divBdr>
                  <w:divsChild>
                    <w:div w:id="347751779">
                      <w:marLeft w:val="0"/>
                      <w:marRight w:val="0"/>
                      <w:marTop w:val="0"/>
                      <w:marBottom w:val="0"/>
                      <w:divBdr>
                        <w:top w:val="none" w:sz="0" w:space="0" w:color="auto"/>
                        <w:left w:val="none" w:sz="0" w:space="0" w:color="auto"/>
                        <w:bottom w:val="none" w:sz="0" w:space="0" w:color="auto"/>
                        <w:right w:val="none" w:sz="0" w:space="0" w:color="auto"/>
                      </w:divBdr>
                    </w:div>
                  </w:divsChild>
                </w:div>
                <w:div w:id="138572042">
                  <w:marLeft w:val="0"/>
                  <w:marRight w:val="0"/>
                  <w:marTop w:val="0"/>
                  <w:marBottom w:val="0"/>
                  <w:divBdr>
                    <w:top w:val="none" w:sz="0" w:space="0" w:color="auto"/>
                    <w:left w:val="none" w:sz="0" w:space="0" w:color="auto"/>
                    <w:bottom w:val="none" w:sz="0" w:space="0" w:color="auto"/>
                    <w:right w:val="none" w:sz="0" w:space="0" w:color="auto"/>
                  </w:divBdr>
                  <w:divsChild>
                    <w:div w:id="1189413611">
                      <w:marLeft w:val="0"/>
                      <w:marRight w:val="0"/>
                      <w:marTop w:val="0"/>
                      <w:marBottom w:val="0"/>
                      <w:divBdr>
                        <w:top w:val="none" w:sz="0" w:space="0" w:color="auto"/>
                        <w:left w:val="none" w:sz="0" w:space="0" w:color="auto"/>
                        <w:bottom w:val="none" w:sz="0" w:space="0" w:color="auto"/>
                        <w:right w:val="none" w:sz="0" w:space="0" w:color="auto"/>
                      </w:divBdr>
                    </w:div>
                  </w:divsChild>
                </w:div>
                <w:div w:id="154153731">
                  <w:marLeft w:val="0"/>
                  <w:marRight w:val="0"/>
                  <w:marTop w:val="0"/>
                  <w:marBottom w:val="0"/>
                  <w:divBdr>
                    <w:top w:val="none" w:sz="0" w:space="0" w:color="auto"/>
                    <w:left w:val="none" w:sz="0" w:space="0" w:color="auto"/>
                    <w:bottom w:val="none" w:sz="0" w:space="0" w:color="auto"/>
                    <w:right w:val="none" w:sz="0" w:space="0" w:color="auto"/>
                  </w:divBdr>
                  <w:divsChild>
                    <w:div w:id="2031369280">
                      <w:marLeft w:val="0"/>
                      <w:marRight w:val="0"/>
                      <w:marTop w:val="0"/>
                      <w:marBottom w:val="0"/>
                      <w:divBdr>
                        <w:top w:val="none" w:sz="0" w:space="0" w:color="auto"/>
                        <w:left w:val="none" w:sz="0" w:space="0" w:color="auto"/>
                        <w:bottom w:val="none" w:sz="0" w:space="0" w:color="auto"/>
                        <w:right w:val="none" w:sz="0" w:space="0" w:color="auto"/>
                      </w:divBdr>
                    </w:div>
                  </w:divsChild>
                </w:div>
                <w:div w:id="198205959">
                  <w:marLeft w:val="0"/>
                  <w:marRight w:val="0"/>
                  <w:marTop w:val="0"/>
                  <w:marBottom w:val="0"/>
                  <w:divBdr>
                    <w:top w:val="none" w:sz="0" w:space="0" w:color="auto"/>
                    <w:left w:val="none" w:sz="0" w:space="0" w:color="auto"/>
                    <w:bottom w:val="none" w:sz="0" w:space="0" w:color="auto"/>
                    <w:right w:val="none" w:sz="0" w:space="0" w:color="auto"/>
                  </w:divBdr>
                  <w:divsChild>
                    <w:div w:id="326566278">
                      <w:marLeft w:val="0"/>
                      <w:marRight w:val="0"/>
                      <w:marTop w:val="0"/>
                      <w:marBottom w:val="0"/>
                      <w:divBdr>
                        <w:top w:val="none" w:sz="0" w:space="0" w:color="auto"/>
                        <w:left w:val="none" w:sz="0" w:space="0" w:color="auto"/>
                        <w:bottom w:val="none" w:sz="0" w:space="0" w:color="auto"/>
                        <w:right w:val="none" w:sz="0" w:space="0" w:color="auto"/>
                      </w:divBdr>
                    </w:div>
                  </w:divsChild>
                </w:div>
                <w:div w:id="247690175">
                  <w:marLeft w:val="0"/>
                  <w:marRight w:val="0"/>
                  <w:marTop w:val="0"/>
                  <w:marBottom w:val="0"/>
                  <w:divBdr>
                    <w:top w:val="none" w:sz="0" w:space="0" w:color="auto"/>
                    <w:left w:val="none" w:sz="0" w:space="0" w:color="auto"/>
                    <w:bottom w:val="none" w:sz="0" w:space="0" w:color="auto"/>
                    <w:right w:val="none" w:sz="0" w:space="0" w:color="auto"/>
                  </w:divBdr>
                  <w:divsChild>
                    <w:div w:id="1311405201">
                      <w:marLeft w:val="0"/>
                      <w:marRight w:val="0"/>
                      <w:marTop w:val="0"/>
                      <w:marBottom w:val="0"/>
                      <w:divBdr>
                        <w:top w:val="none" w:sz="0" w:space="0" w:color="auto"/>
                        <w:left w:val="none" w:sz="0" w:space="0" w:color="auto"/>
                        <w:bottom w:val="none" w:sz="0" w:space="0" w:color="auto"/>
                        <w:right w:val="none" w:sz="0" w:space="0" w:color="auto"/>
                      </w:divBdr>
                    </w:div>
                  </w:divsChild>
                </w:div>
                <w:div w:id="268782623">
                  <w:marLeft w:val="0"/>
                  <w:marRight w:val="0"/>
                  <w:marTop w:val="0"/>
                  <w:marBottom w:val="0"/>
                  <w:divBdr>
                    <w:top w:val="none" w:sz="0" w:space="0" w:color="auto"/>
                    <w:left w:val="none" w:sz="0" w:space="0" w:color="auto"/>
                    <w:bottom w:val="none" w:sz="0" w:space="0" w:color="auto"/>
                    <w:right w:val="none" w:sz="0" w:space="0" w:color="auto"/>
                  </w:divBdr>
                  <w:divsChild>
                    <w:div w:id="2017682206">
                      <w:marLeft w:val="0"/>
                      <w:marRight w:val="0"/>
                      <w:marTop w:val="0"/>
                      <w:marBottom w:val="0"/>
                      <w:divBdr>
                        <w:top w:val="none" w:sz="0" w:space="0" w:color="auto"/>
                        <w:left w:val="none" w:sz="0" w:space="0" w:color="auto"/>
                        <w:bottom w:val="none" w:sz="0" w:space="0" w:color="auto"/>
                        <w:right w:val="none" w:sz="0" w:space="0" w:color="auto"/>
                      </w:divBdr>
                    </w:div>
                  </w:divsChild>
                </w:div>
                <w:div w:id="300768863">
                  <w:marLeft w:val="0"/>
                  <w:marRight w:val="0"/>
                  <w:marTop w:val="0"/>
                  <w:marBottom w:val="0"/>
                  <w:divBdr>
                    <w:top w:val="none" w:sz="0" w:space="0" w:color="auto"/>
                    <w:left w:val="none" w:sz="0" w:space="0" w:color="auto"/>
                    <w:bottom w:val="none" w:sz="0" w:space="0" w:color="auto"/>
                    <w:right w:val="none" w:sz="0" w:space="0" w:color="auto"/>
                  </w:divBdr>
                  <w:divsChild>
                    <w:div w:id="1806503594">
                      <w:marLeft w:val="0"/>
                      <w:marRight w:val="0"/>
                      <w:marTop w:val="0"/>
                      <w:marBottom w:val="0"/>
                      <w:divBdr>
                        <w:top w:val="none" w:sz="0" w:space="0" w:color="auto"/>
                        <w:left w:val="none" w:sz="0" w:space="0" w:color="auto"/>
                        <w:bottom w:val="none" w:sz="0" w:space="0" w:color="auto"/>
                        <w:right w:val="none" w:sz="0" w:space="0" w:color="auto"/>
                      </w:divBdr>
                    </w:div>
                  </w:divsChild>
                </w:div>
                <w:div w:id="328143166">
                  <w:marLeft w:val="0"/>
                  <w:marRight w:val="0"/>
                  <w:marTop w:val="0"/>
                  <w:marBottom w:val="0"/>
                  <w:divBdr>
                    <w:top w:val="none" w:sz="0" w:space="0" w:color="auto"/>
                    <w:left w:val="none" w:sz="0" w:space="0" w:color="auto"/>
                    <w:bottom w:val="none" w:sz="0" w:space="0" w:color="auto"/>
                    <w:right w:val="none" w:sz="0" w:space="0" w:color="auto"/>
                  </w:divBdr>
                  <w:divsChild>
                    <w:div w:id="513960291">
                      <w:marLeft w:val="0"/>
                      <w:marRight w:val="0"/>
                      <w:marTop w:val="0"/>
                      <w:marBottom w:val="0"/>
                      <w:divBdr>
                        <w:top w:val="none" w:sz="0" w:space="0" w:color="auto"/>
                        <w:left w:val="none" w:sz="0" w:space="0" w:color="auto"/>
                        <w:bottom w:val="none" w:sz="0" w:space="0" w:color="auto"/>
                        <w:right w:val="none" w:sz="0" w:space="0" w:color="auto"/>
                      </w:divBdr>
                    </w:div>
                  </w:divsChild>
                </w:div>
                <w:div w:id="358824802">
                  <w:marLeft w:val="0"/>
                  <w:marRight w:val="0"/>
                  <w:marTop w:val="0"/>
                  <w:marBottom w:val="0"/>
                  <w:divBdr>
                    <w:top w:val="none" w:sz="0" w:space="0" w:color="auto"/>
                    <w:left w:val="none" w:sz="0" w:space="0" w:color="auto"/>
                    <w:bottom w:val="none" w:sz="0" w:space="0" w:color="auto"/>
                    <w:right w:val="none" w:sz="0" w:space="0" w:color="auto"/>
                  </w:divBdr>
                  <w:divsChild>
                    <w:div w:id="1171994081">
                      <w:marLeft w:val="0"/>
                      <w:marRight w:val="0"/>
                      <w:marTop w:val="0"/>
                      <w:marBottom w:val="0"/>
                      <w:divBdr>
                        <w:top w:val="none" w:sz="0" w:space="0" w:color="auto"/>
                        <w:left w:val="none" w:sz="0" w:space="0" w:color="auto"/>
                        <w:bottom w:val="none" w:sz="0" w:space="0" w:color="auto"/>
                        <w:right w:val="none" w:sz="0" w:space="0" w:color="auto"/>
                      </w:divBdr>
                    </w:div>
                  </w:divsChild>
                </w:div>
                <w:div w:id="486289913">
                  <w:marLeft w:val="0"/>
                  <w:marRight w:val="0"/>
                  <w:marTop w:val="0"/>
                  <w:marBottom w:val="0"/>
                  <w:divBdr>
                    <w:top w:val="none" w:sz="0" w:space="0" w:color="auto"/>
                    <w:left w:val="none" w:sz="0" w:space="0" w:color="auto"/>
                    <w:bottom w:val="none" w:sz="0" w:space="0" w:color="auto"/>
                    <w:right w:val="none" w:sz="0" w:space="0" w:color="auto"/>
                  </w:divBdr>
                  <w:divsChild>
                    <w:div w:id="963076464">
                      <w:marLeft w:val="0"/>
                      <w:marRight w:val="0"/>
                      <w:marTop w:val="0"/>
                      <w:marBottom w:val="0"/>
                      <w:divBdr>
                        <w:top w:val="none" w:sz="0" w:space="0" w:color="auto"/>
                        <w:left w:val="none" w:sz="0" w:space="0" w:color="auto"/>
                        <w:bottom w:val="none" w:sz="0" w:space="0" w:color="auto"/>
                        <w:right w:val="none" w:sz="0" w:space="0" w:color="auto"/>
                      </w:divBdr>
                    </w:div>
                  </w:divsChild>
                </w:div>
                <w:div w:id="496458656">
                  <w:marLeft w:val="0"/>
                  <w:marRight w:val="0"/>
                  <w:marTop w:val="0"/>
                  <w:marBottom w:val="0"/>
                  <w:divBdr>
                    <w:top w:val="none" w:sz="0" w:space="0" w:color="auto"/>
                    <w:left w:val="none" w:sz="0" w:space="0" w:color="auto"/>
                    <w:bottom w:val="none" w:sz="0" w:space="0" w:color="auto"/>
                    <w:right w:val="none" w:sz="0" w:space="0" w:color="auto"/>
                  </w:divBdr>
                  <w:divsChild>
                    <w:div w:id="494339256">
                      <w:marLeft w:val="0"/>
                      <w:marRight w:val="0"/>
                      <w:marTop w:val="0"/>
                      <w:marBottom w:val="0"/>
                      <w:divBdr>
                        <w:top w:val="none" w:sz="0" w:space="0" w:color="auto"/>
                        <w:left w:val="none" w:sz="0" w:space="0" w:color="auto"/>
                        <w:bottom w:val="none" w:sz="0" w:space="0" w:color="auto"/>
                        <w:right w:val="none" w:sz="0" w:space="0" w:color="auto"/>
                      </w:divBdr>
                    </w:div>
                  </w:divsChild>
                </w:div>
                <w:div w:id="848376150">
                  <w:marLeft w:val="0"/>
                  <w:marRight w:val="0"/>
                  <w:marTop w:val="0"/>
                  <w:marBottom w:val="0"/>
                  <w:divBdr>
                    <w:top w:val="none" w:sz="0" w:space="0" w:color="auto"/>
                    <w:left w:val="none" w:sz="0" w:space="0" w:color="auto"/>
                    <w:bottom w:val="none" w:sz="0" w:space="0" w:color="auto"/>
                    <w:right w:val="none" w:sz="0" w:space="0" w:color="auto"/>
                  </w:divBdr>
                  <w:divsChild>
                    <w:div w:id="146673212">
                      <w:marLeft w:val="0"/>
                      <w:marRight w:val="0"/>
                      <w:marTop w:val="0"/>
                      <w:marBottom w:val="0"/>
                      <w:divBdr>
                        <w:top w:val="none" w:sz="0" w:space="0" w:color="auto"/>
                        <w:left w:val="none" w:sz="0" w:space="0" w:color="auto"/>
                        <w:bottom w:val="none" w:sz="0" w:space="0" w:color="auto"/>
                        <w:right w:val="none" w:sz="0" w:space="0" w:color="auto"/>
                      </w:divBdr>
                    </w:div>
                  </w:divsChild>
                </w:div>
                <w:div w:id="888296426">
                  <w:marLeft w:val="0"/>
                  <w:marRight w:val="0"/>
                  <w:marTop w:val="0"/>
                  <w:marBottom w:val="0"/>
                  <w:divBdr>
                    <w:top w:val="none" w:sz="0" w:space="0" w:color="auto"/>
                    <w:left w:val="none" w:sz="0" w:space="0" w:color="auto"/>
                    <w:bottom w:val="none" w:sz="0" w:space="0" w:color="auto"/>
                    <w:right w:val="none" w:sz="0" w:space="0" w:color="auto"/>
                  </w:divBdr>
                  <w:divsChild>
                    <w:div w:id="886186338">
                      <w:marLeft w:val="0"/>
                      <w:marRight w:val="0"/>
                      <w:marTop w:val="0"/>
                      <w:marBottom w:val="0"/>
                      <w:divBdr>
                        <w:top w:val="none" w:sz="0" w:space="0" w:color="auto"/>
                        <w:left w:val="none" w:sz="0" w:space="0" w:color="auto"/>
                        <w:bottom w:val="none" w:sz="0" w:space="0" w:color="auto"/>
                        <w:right w:val="none" w:sz="0" w:space="0" w:color="auto"/>
                      </w:divBdr>
                    </w:div>
                  </w:divsChild>
                </w:div>
                <w:div w:id="929122074">
                  <w:marLeft w:val="0"/>
                  <w:marRight w:val="0"/>
                  <w:marTop w:val="0"/>
                  <w:marBottom w:val="0"/>
                  <w:divBdr>
                    <w:top w:val="none" w:sz="0" w:space="0" w:color="auto"/>
                    <w:left w:val="none" w:sz="0" w:space="0" w:color="auto"/>
                    <w:bottom w:val="none" w:sz="0" w:space="0" w:color="auto"/>
                    <w:right w:val="none" w:sz="0" w:space="0" w:color="auto"/>
                  </w:divBdr>
                  <w:divsChild>
                    <w:div w:id="632565331">
                      <w:marLeft w:val="0"/>
                      <w:marRight w:val="0"/>
                      <w:marTop w:val="0"/>
                      <w:marBottom w:val="0"/>
                      <w:divBdr>
                        <w:top w:val="none" w:sz="0" w:space="0" w:color="auto"/>
                        <w:left w:val="none" w:sz="0" w:space="0" w:color="auto"/>
                        <w:bottom w:val="none" w:sz="0" w:space="0" w:color="auto"/>
                        <w:right w:val="none" w:sz="0" w:space="0" w:color="auto"/>
                      </w:divBdr>
                    </w:div>
                  </w:divsChild>
                </w:div>
                <w:div w:id="951209752">
                  <w:marLeft w:val="0"/>
                  <w:marRight w:val="0"/>
                  <w:marTop w:val="0"/>
                  <w:marBottom w:val="0"/>
                  <w:divBdr>
                    <w:top w:val="none" w:sz="0" w:space="0" w:color="auto"/>
                    <w:left w:val="none" w:sz="0" w:space="0" w:color="auto"/>
                    <w:bottom w:val="none" w:sz="0" w:space="0" w:color="auto"/>
                    <w:right w:val="none" w:sz="0" w:space="0" w:color="auto"/>
                  </w:divBdr>
                  <w:divsChild>
                    <w:div w:id="1843156706">
                      <w:marLeft w:val="0"/>
                      <w:marRight w:val="0"/>
                      <w:marTop w:val="0"/>
                      <w:marBottom w:val="0"/>
                      <w:divBdr>
                        <w:top w:val="none" w:sz="0" w:space="0" w:color="auto"/>
                        <w:left w:val="none" w:sz="0" w:space="0" w:color="auto"/>
                        <w:bottom w:val="none" w:sz="0" w:space="0" w:color="auto"/>
                        <w:right w:val="none" w:sz="0" w:space="0" w:color="auto"/>
                      </w:divBdr>
                    </w:div>
                  </w:divsChild>
                </w:div>
                <w:div w:id="981421173">
                  <w:marLeft w:val="0"/>
                  <w:marRight w:val="0"/>
                  <w:marTop w:val="0"/>
                  <w:marBottom w:val="0"/>
                  <w:divBdr>
                    <w:top w:val="none" w:sz="0" w:space="0" w:color="auto"/>
                    <w:left w:val="none" w:sz="0" w:space="0" w:color="auto"/>
                    <w:bottom w:val="none" w:sz="0" w:space="0" w:color="auto"/>
                    <w:right w:val="none" w:sz="0" w:space="0" w:color="auto"/>
                  </w:divBdr>
                  <w:divsChild>
                    <w:div w:id="931621560">
                      <w:marLeft w:val="0"/>
                      <w:marRight w:val="0"/>
                      <w:marTop w:val="0"/>
                      <w:marBottom w:val="0"/>
                      <w:divBdr>
                        <w:top w:val="none" w:sz="0" w:space="0" w:color="auto"/>
                        <w:left w:val="none" w:sz="0" w:space="0" w:color="auto"/>
                        <w:bottom w:val="none" w:sz="0" w:space="0" w:color="auto"/>
                        <w:right w:val="none" w:sz="0" w:space="0" w:color="auto"/>
                      </w:divBdr>
                    </w:div>
                  </w:divsChild>
                </w:div>
                <w:div w:id="1032344323">
                  <w:marLeft w:val="0"/>
                  <w:marRight w:val="0"/>
                  <w:marTop w:val="0"/>
                  <w:marBottom w:val="0"/>
                  <w:divBdr>
                    <w:top w:val="none" w:sz="0" w:space="0" w:color="auto"/>
                    <w:left w:val="none" w:sz="0" w:space="0" w:color="auto"/>
                    <w:bottom w:val="none" w:sz="0" w:space="0" w:color="auto"/>
                    <w:right w:val="none" w:sz="0" w:space="0" w:color="auto"/>
                  </w:divBdr>
                  <w:divsChild>
                    <w:div w:id="993026543">
                      <w:marLeft w:val="0"/>
                      <w:marRight w:val="0"/>
                      <w:marTop w:val="0"/>
                      <w:marBottom w:val="0"/>
                      <w:divBdr>
                        <w:top w:val="none" w:sz="0" w:space="0" w:color="auto"/>
                        <w:left w:val="none" w:sz="0" w:space="0" w:color="auto"/>
                        <w:bottom w:val="none" w:sz="0" w:space="0" w:color="auto"/>
                        <w:right w:val="none" w:sz="0" w:space="0" w:color="auto"/>
                      </w:divBdr>
                    </w:div>
                  </w:divsChild>
                </w:div>
                <w:div w:id="1097752445">
                  <w:marLeft w:val="0"/>
                  <w:marRight w:val="0"/>
                  <w:marTop w:val="0"/>
                  <w:marBottom w:val="0"/>
                  <w:divBdr>
                    <w:top w:val="none" w:sz="0" w:space="0" w:color="auto"/>
                    <w:left w:val="none" w:sz="0" w:space="0" w:color="auto"/>
                    <w:bottom w:val="none" w:sz="0" w:space="0" w:color="auto"/>
                    <w:right w:val="none" w:sz="0" w:space="0" w:color="auto"/>
                  </w:divBdr>
                  <w:divsChild>
                    <w:div w:id="2050106599">
                      <w:marLeft w:val="0"/>
                      <w:marRight w:val="0"/>
                      <w:marTop w:val="0"/>
                      <w:marBottom w:val="0"/>
                      <w:divBdr>
                        <w:top w:val="none" w:sz="0" w:space="0" w:color="auto"/>
                        <w:left w:val="none" w:sz="0" w:space="0" w:color="auto"/>
                        <w:bottom w:val="none" w:sz="0" w:space="0" w:color="auto"/>
                        <w:right w:val="none" w:sz="0" w:space="0" w:color="auto"/>
                      </w:divBdr>
                    </w:div>
                  </w:divsChild>
                </w:div>
                <w:div w:id="1104226964">
                  <w:marLeft w:val="0"/>
                  <w:marRight w:val="0"/>
                  <w:marTop w:val="0"/>
                  <w:marBottom w:val="0"/>
                  <w:divBdr>
                    <w:top w:val="none" w:sz="0" w:space="0" w:color="auto"/>
                    <w:left w:val="none" w:sz="0" w:space="0" w:color="auto"/>
                    <w:bottom w:val="none" w:sz="0" w:space="0" w:color="auto"/>
                    <w:right w:val="none" w:sz="0" w:space="0" w:color="auto"/>
                  </w:divBdr>
                  <w:divsChild>
                    <w:div w:id="1824659549">
                      <w:marLeft w:val="0"/>
                      <w:marRight w:val="0"/>
                      <w:marTop w:val="0"/>
                      <w:marBottom w:val="0"/>
                      <w:divBdr>
                        <w:top w:val="none" w:sz="0" w:space="0" w:color="auto"/>
                        <w:left w:val="none" w:sz="0" w:space="0" w:color="auto"/>
                        <w:bottom w:val="none" w:sz="0" w:space="0" w:color="auto"/>
                        <w:right w:val="none" w:sz="0" w:space="0" w:color="auto"/>
                      </w:divBdr>
                    </w:div>
                  </w:divsChild>
                </w:div>
                <w:div w:id="1115638187">
                  <w:marLeft w:val="0"/>
                  <w:marRight w:val="0"/>
                  <w:marTop w:val="0"/>
                  <w:marBottom w:val="0"/>
                  <w:divBdr>
                    <w:top w:val="none" w:sz="0" w:space="0" w:color="auto"/>
                    <w:left w:val="none" w:sz="0" w:space="0" w:color="auto"/>
                    <w:bottom w:val="none" w:sz="0" w:space="0" w:color="auto"/>
                    <w:right w:val="none" w:sz="0" w:space="0" w:color="auto"/>
                  </w:divBdr>
                  <w:divsChild>
                    <w:div w:id="731274241">
                      <w:marLeft w:val="0"/>
                      <w:marRight w:val="0"/>
                      <w:marTop w:val="0"/>
                      <w:marBottom w:val="0"/>
                      <w:divBdr>
                        <w:top w:val="none" w:sz="0" w:space="0" w:color="auto"/>
                        <w:left w:val="none" w:sz="0" w:space="0" w:color="auto"/>
                        <w:bottom w:val="none" w:sz="0" w:space="0" w:color="auto"/>
                        <w:right w:val="none" w:sz="0" w:space="0" w:color="auto"/>
                      </w:divBdr>
                    </w:div>
                  </w:divsChild>
                </w:div>
                <w:div w:id="1178040309">
                  <w:marLeft w:val="0"/>
                  <w:marRight w:val="0"/>
                  <w:marTop w:val="0"/>
                  <w:marBottom w:val="0"/>
                  <w:divBdr>
                    <w:top w:val="none" w:sz="0" w:space="0" w:color="auto"/>
                    <w:left w:val="none" w:sz="0" w:space="0" w:color="auto"/>
                    <w:bottom w:val="none" w:sz="0" w:space="0" w:color="auto"/>
                    <w:right w:val="none" w:sz="0" w:space="0" w:color="auto"/>
                  </w:divBdr>
                  <w:divsChild>
                    <w:div w:id="811171574">
                      <w:marLeft w:val="0"/>
                      <w:marRight w:val="0"/>
                      <w:marTop w:val="0"/>
                      <w:marBottom w:val="0"/>
                      <w:divBdr>
                        <w:top w:val="none" w:sz="0" w:space="0" w:color="auto"/>
                        <w:left w:val="none" w:sz="0" w:space="0" w:color="auto"/>
                        <w:bottom w:val="none" w:sz="0" w:space="0" w:color="auto"/>
                        <w:right w:val="none" w:sz="0" w:space="0" w:color="auto"/>
                      </w:divBdr>
                    </w:div>
                  </w:divsChild>
                </w:div>
                <w:div w:id="1313287601">
                  <w:marLeft w:val="0"/>
                  <w:marRight w:val="0"/>
                  <w:marTop w:val="0"/>
                  <w:marBottom w:val="0"/>
                  <w:divBdr>
                    <w:top w:val="none" w:sz="0" w:space="0" w:color="auto"/>
                    <w:left w:val="none" w:sz="0" w:space="0" w:color="auto"/>
                    <w:bottom w:val="none" w:sz="0" w:space="0" w:color="auto"/>
                    <w:right w:val="none" w:sz="0" w:space="0" w:color="auto"/>
                  </w:divBdr>
                  <w:divsChild>
                    <w:div w:id="1809086127">
                      <w:marLeft w:val="0"/>
                      <w:marRight w:val="0"/>
                      <w:marTop w:val="0"/>
                      <w:marBottom w:val="0"/>
                      <w:divBdr>
                        <w:top w:val="none" w:sz="0" w:space="0" w:color="auto"/>
                        <w:left w:val="none" w:sz="0" w:space="0" w:color="auto"/>
                        <w:bottom w:val="none" w:sz="0" w:space="0" w:color="auto"/>
                        <w:right w:val="none" w:sz="0" w:space="0" w:color="auto"/>
                      </w:divBdr>
                    </w:div>
                  </w:divsChild>
                </w:div>
                <w:div w:id="1322654503">
                  <w:marLeft w:val="0"/>
                  <w:marRight w:val="0"/>
                  <w:marTop w:val="0"/>
                  <w:marBottom w:val="0"/>
                  <w:divBdr>
                    <w:top w:val="none" w:sz="0" w:space="0" w:color="auto"/>
                    <w:left w:val="none" w:sz="0" w:space="0" w:color="auto"/>
                    <w:bottom w:val="none" w:sz="0" w:space="0" w:color="auto"/>
                    <w:right w:val="none" w:sz="0" w:space="0" w:color="auto"/>
                  </w:divBdr>
                  <w:divsChild>
                    <w:div w:id="127403687">
                      <w:marLeft w:val="0"/>
                      <w:marRight w:val="0"/>
                      <w:marTop w:val="0"/>
                      <w:marBottom w:val="0"/>
                      <w:divBdr>
                        <w:top w:val="none" w:sz="0" w:space="0" w:color="auto"/>
                        <w:left w:val="none" w:sz="0" w:space="0" w:color="auto"/>
                        <w:bottom w:val="none" w:sz="0" w:space="0" w:color="auto"/>
                        <w:right w:val="none" w:sz="0" w:space="0" w:color="auto"/>
                      </w:divBdr>
                    </w:div>
                  </w:divsChild>
                </w:div>
                <w:div w:id="1369909934">
                  <w:marLeft w:val="0"/>
                  <w:marRight w:val="0"/>
                  <w:marTop w:val="0"/>
                  <w:marBottom w:val="0"/>
                  <w:divBdr>
                    <w:top w:val="none" w:sz="0" w:space="0" w:color="auto"/>
                    <w:left w:val="none" w:sz="0" w:space="0" w:color="auto"/>
                    <w:bottom w:val="none" w:sz="0" w:space="0" w:color="auto"/>
                    <w:right w:val="none" w:sz="0" w:space="0" w:color="auto"/>
                  </w:divBdr>
                  <w:divsChild>
                    <w:div w:id="197469709">
                      <w:marLeft w:val="0"/>
                      <w:marRight w:val="0"/>
                      <w:marTop w:val="0"/>
                      <w:marBottom w:val="0"/>
                      <w:divBdr>
                        <w:top w:val="none" w:sz="0" w:space="0" w:color="auto"/>
                        <w:left w:val="none" w:sz="0" w:space="0" w:color="auto"/>
                        <w:bottom w:val="none" w:sz="0" w:space="0" w:color="auto"/>
                        <w:right w:val="none" w:sz="0" w:space="0" w:color="auto"/>
                      </w:divBdr>
                    </w:div>
                  </w:divsChild>
                </w:div>
                <w:div w:id="1416366431">
                  <w:marLeft w:val="0"/>
                  <w:marRight w:val="0"/>
                  <w:marTop w:val="0"/>
                  <w:marBottom w:val="0"/>
                  <w:divBdr>
                    <w:top w:val="none" w:sz="0" w:space="0" w:color="auto"/>
                    <w:left w:val="none" w:sz="0" w:space="0" w:color="auto"/>
                    <w:bottom w:val="none" w:sz="0" w:space="0" w:color="auto"/>
                    <w:right w:val="none" w:sz="0" w:space="0" w:color="auto"/>
                  </w:divBdr>
                  <w:divsChild>
                    <w:div w:id="1466199383">
                      <w:marLeft w:val="0"/>
                      <w:marRight w:val="0"/>
                      <w:marTop w:val="0"/>
                      <w:marBottom w:val="0"/>
                      <w:divBdr>
                        <w:top w:val="none" w:sz="0" w:space="0" w:color="auto"/>
                        <w:left w:val="none" w:sz="0" w:space="0" w:color="auto"/>
                        <w:bottom w:val="none" w:sz="0" w:space="0" w:color="auto"/>
                        <w:right w:val="none" w:sz="0" w:space="0" w:color="auto"/>
                      </w:divBdr>
                    </w:div>
                  </w:divsChild>
                </w:div>
                <w:div w:id="1527787328">
                  <w:marLeft w:val="0"/>
                  <w:marRight w:val="0"/>
                  <w:marTop w:val="0"/>
                  <w:marBottom w:val="0"/>
                  <w:divBdr>
                    <w:top w:val="none" w:sz="0" w:space="0" w:color="auto"/>
                    <w:left w:val="none" w:sz="0" w:space="0" w:color="auto"/>
                    <w:bottom w:val="none" w:sz="0" w:space="0" w:color="auto"/>
                    <w:right w:val="none" w:sz="0" w:space="0" w:color="auto"/>
                  </w:divBdr>
                  <w:divsChild>
                    <w:div w:id="1988170295">
                      <w:marLeft w:val="0"/>
                      <w:marRight w:val="0"/>
                      <w:marTop w:val="0"/>
                      <w:marBottom w:val="0"/>
                      <w:divBdr>
                        <w:top w:val="none" w:sz="0" w:space="0" w:color="auto"/>
                        <w:left w:val="none" w:sz="0" w:space="0" w:color="auto"/>
                        <w:bottom w:val="none" w:sz="0" w:space="0" w:color="auto"/>
                        <w:right w:val="none" w:sz="0" w:space="0" w:color="auto"/>
                      </w:divBdr>
                    </w:div>
                  </w:divsChild>
                </w:div>
                <w:div w:id="1554466733">
                  <w:marLeft w:val="0"/>
                  <w:marRight w:val="0"/>
                  <w:marTop w:val="0"/>
                  <w:marBottom w:val="0"/>
                  <w:divBdr>
                    <w:top w:val="none" w:sz="0" w:space="0" w:color="auto"/>
                    <w:left w:val="none" w:sz="0" w:space="0" w:color="auto"/>
                    <w:bottom w:val="none" w:sz="0" w:space="0" w:color="auto"/>
                    <w:right w:val="none" w:sz="0" w:space="0" w:color="auto"/>
                  </w:divBdr>
                  <w:divsChild>
                    <w:div w:id="1424064003">
                      <w:marLeft w:val="0"/>
                      <w:marRight w:val="0"/>
                      <w:marTop w:val="0"/>
                      <w:marBottom w:val="0"/>
                      <w:divBdr>
                        <w:top w:val="none" w:sz="0" w:space="0" w:color="auto"/>
                        <w:left w:val="none" w:sz="0" w:space="0" w:color="auto"/>
                        <w:bottom w:val="none" w:sz="0" w:space="0" w:color="auto"/>
                        <w:right w:val="none" w:sz="0" w:space="0" w:color="auto"/>
                      </w:divBdr>
                    </w:div>
                  </w:divsChild>
                </w:div>
                <w:div w:id="1679651982">
                  <w:marLeft w:val="0"/>
                  <w:marRight w:val="0"/>
                  <w:marTop w:val="0"/>
                  <w:marBottom w:val="0"/>
                  <w:divBdr>
                    <w:top w:val="none" w:sz="0" w:space="0" w:color="auto"/>
                    <w:left w:val="none" w:sz="0" w:space="0" w:color="auto"/>
                    <w:bottom w:val="none" w:sz="0" w:space="0" w:color="auto"/>
                    <w:right w:val="none" w:sz="0" w:space="0" w:color="auto"/>
                  </w:divBdr>
                  <w:divsChild>
                    <w:div w:id="721439448">
                      <w:marLeft w:val="0"/>
                      <w:marRight w:val="0"/>
                      <w:marTop w:val="0"/>
                      <w:marBottom w:val="0"/>
                      <w:divBdr>
                        <w:top w:val="none" w:sz="0" w:space="0" w:color="auto"/>
                        <w:left w:val="none" w:sz="0" w:space="0" w:color="auto"/>
                        <w:bottom w:val="none" w:sz="0" w:space="0" w:color="auto"/>
                        <w:right w:val="none" w:sz="0" w:space="0" w:color="auto"/>
                      </w:divBdr>
                    </w:div>
                  </w:divsChild>
                </w:div>
                <w:div w:id="1694914952">
                  <w:marLeft w:val="0"/>
                  <w:marRight w:val="0"/>
                  <w:marTop w:val="0"/>
                  <w:marBottom w:val="0"/>
                  <w:divBdr>
                    <w:top w:val="none" w:sz="0" w:space="0" w:color="auto"/>
                    <w:left w:val="none" w:sz="0" w:space="0" w:color="auto"/>
                    <w:bottom w:val="none" w:sz="0" w:space="0" w:color="auto"/>
                    <w:right w:val="none" w:sz="0" w:space="0" w:color="auto"/>
                  </w:divBdr>
                  <w:divsChild>
                    <w:div w:id="1431463622">
                      <w:marLeft w:val="0"/>
                      <w:marRight w:val="0"/>
                      <w:marTop w:val="0"/>
                      <w:marBottom w:val="0"/>
                      <w:divBdr>
                        <w:top w:val="none" w:sz="0" w:space="0" w:color="auto"/>
                        <w:left w:val="none" w:sz="0" w:space="0" w:color="auto"/>
                        <w:bottom w:val="none" w:sz="0" w:space="0" w:color="auto"/>
                        <w:right w:val="none" w:sz="0" w:space="0" w:color="auto"/>
                      </w:divBdr>
                    </w:div>
                  </w:divsChild>
                </w:div>
                <w:div w:id="1711688435">
                  <w:marLeft w:val="0"/>
                  <w:marRight w:val="0"/>
                  <w:marTop w:val="0"/>
                  <w:marBottom w:val="0"/>
                  <w:divBdr>
                    <w:top w:val="none" w:sz="0" w:space="0" w:color="auto"/>
                    <w:left w:val="none" w:sz="0" w:space="0" w:color="auto"/>
                    <w:bottom w:val="none" w:sz="0" w:space="0" w:color="auto"/>
                    <w:right w:val="none" w:sz="0" w:space="0" w:color="auto"/>
                  </w:divBdr>
                  <w:divsChild>
                    <w:div w:id="1458990847">
                      <w:marLeft w:val="0"/>
                      <w:marRight w:val="0"/>
                      <w:marTop w:val="0"/>
                      <w:marBottom w:val="0"/>
                      <w:divBdr>
                        <w:top w:val="none" w:sz="0" w:space="0" w:color="auto"/>
                        <w:left w:val="none" w:sz="0" w:space="0" w:color="auto"/>
                        <w:bottom w:val="none" w:sz="0" w:space="0" w:color="auto"/>
                        <w:right w:val="none" w:sz="0" w:space="0" w:color="auto"/>
                      </w:divBdr>
                    </w:div>
                  </w:divsChild>
                </w:div>
                <w:div w:id="1762675141">
                  <w:marLeft w:val="0"/>
                  <w:marRight w:val="0"/>
                  <w:marTop w:val="0"/>
                  <w:marBottom w:val="0"/>
                  <w:divBdr>
                    <w:top w:val="none" w:sz="0" w:space="0" w:color="auto"/>
                    <w:left w:val="none" w:sz="0" w:space="0" w:color="auto"/>
                    <w:bottom w:val="none" w:sz="0" w:space="0" w:color="auto"/>
                    <w:right w:val="none" w:sz="0" w:space="0" w:color="auto"/>
                  </w:divBdr>
                  <w:divsChild>
                    <w:div w:id="1242300752">
                      <w:marLeft w:val="0"/>
                      <w:marRight w:val="0"/>
                      <w:marTop w:val="0"/>
                      <w:marBottom w:val="0"/>
                      <w:divBdr>
                        <w:top w:val="none" w:sz="0" w:space="0" w:color="auto"/>
                        <w:left w:val="none" w:sz="0" w:space="0" w:color="auto"/>
                        <w:bottom w:val="none" w:sz="0" w:space="0" w:color="auto"/>
                        <w:right w:val="none" w:sz="0" w:space="0" w:color="auto"/>
                      </w:divBdr>
                    </w:div>
                  </w:divsChild>
                </w:div>
                <w:div w:id="1784496223">
                  <w:marLeft w:val="0"/>
                  <w:marRight w:val="0"/>
                  <w:marTop w:val="0"/>
                  <w:marBottom w:val="0"/>
                  <w:divBdr>
                    <w:top w:val="none" w:sz="0" w:space="0" w:color="auto"/>
                    <w:left w:val="none" w:sz="0" w:space="0" w:color="auto"/>
                    <w:bottom w:val="none" w:sz="0" w:space="0" w:color="auto"/>
                    <w:right w:val="none" w:sz="0" w:space="0" w:color="auto"/>
                  </w:divBdr>
                  <w:divsChild>
                    <w:div w:id="1700425051">
                      <w:marLeft w:val="0"/>
                      <w:marRight w:val="0"/>
                      <w:marTop w:val="0"/>
                      <w:marBottom w:val="0"/>
                      <w:divBdr>
                        <w:top w:val="none" w:sz="0" w:space="0" w:color="auto"/>
                        <w:left w:val="none" w:sz="0" w:space="0" w:color="auto"/>
                        <w:bottom w:val="none" w:sz="0" w:space="0" w:color="auto"/>
                        <w:right w:val="none" w:sz="0" w:space="0" w:color="auto"/>
                      </w:divBdr>
                    </w:div>
                  </w:divsChild>
                </w:div>
                <w:div w:id="1791238834">
                  <w:marLeft w:val="0"/>
                  <w:marRight w:val="0"/>
                  <w:marTop w:val="0"/>
                  <w:marBottom w:val="0"/>
                  <w:divBdr>
                    <w:top w:val="none" w:sz="0" w:space="0" w:color="auto"/>
                    <w:left w:val="none" w:sz="0" w:space="0" w:color="auto"/>
                    <w:bottom w:val="none" w:sz="0" w:space="0" w:color="auto"/>
                    <w:right w:val="none" w:sz="0" w:space="0" w:color="auto"/>
                  </w:divBdr>
                  <w:divsChild>
                    <w:div w:id="454105122">
                      <w:marLeft w:val="0"/>
                      <w:marRight w:val="0"/>
                      <w:marTop w:val="0"/>
                      <w:marBottom w:val="0"/>
                      <w:divBdr>
                        <w:top w:val="none" w:sz="0" w:space="0" w:color="auto"/>
                        <w:left w:val="none" w:sz="0" w:space="0" w:color="auto"/>
                        <w:bottom w:val="none" w:sz="0" w:space="0" w:color="auto"/>
                        <w:right w:val="none" w:sz="0" w:space="0" w:color="auto"/>
                      </w:divBdr>
                    </w:div>
                  </w:divsChild>
                </w:div>
                <w:div w:id="1848520699">
                  <w:marLeft w:val="0"/>
                  <w:marRight w:val="0"/>
                  <w:marTop w:val="0"/>
                  <w:marBottom w:val="0"/>
                  <w:divBdr>
                    <w:top w:val="none" w:sz="0" w:space="0" w:color="auto"/>
                    <w:left w:val="none" w:sz="0" w:space="0" w:color="auto"/>
                    <w:bottom w:val="none" w:sz="0" w:space="0" w:color="auto"/>
                    <w:right w:val="none" w:sz="0" w:space="0" w:color="auto"/>
                  </w:divBdr>
                  <w:divsChild>
                    <w:div w:id="360857964">
                      <w:marLeft w:val="0"/>
                      <w:marRight w:val="0"/>
                      <w:marTop w:val="0"/>
                      <w:marBottom w:val="0"/>
                      <w:divBdr>
                        <w:top w:val="none" w:sz="0" w:space="0" w:color="auto"/>
                        <w:left w:val="none" w:sz="0" w:space="0" w:color="auto"/>
                        <w:bottom w:val="none" w:sz="0" w:space="0" w:color="auto"/>
                        <w:right w:val="none" w:sz="0" w:space="0" w:color="auto"/>
                      </w:divBdr>
                    </w:div>
                  </w:divsChild>
                </w:div>
                <w:div w:id="1942561743">
                  <w:marLeft w:val="0"/>
                  <w:marRight w:val="0"/>
                  <w:marTop w:val="0"/>
                  <w:marBottom w:val="0"/>
                  <w:divBdr>
                    <w:top w:val="none" w:sz="0" w:space="0" w:color="auto"/>
                    <w:left w:val="none" w:sz="0" w:space="0" w:color="auto"/>
                    <w:bottom w:val="none" w:sz="0" w:space="0" w:color="auto"/>
                    <w:right w:val="none" w:sz="0" w:space="0" w:color="auto"/>
                  </w:divBdr>
                  <w:divsChild>
                    <w:div w:id="1486700718">
                      <w:marLeft w:val="0"/>
                      <w:marRight w:val="0"/>
                      <w:marTop w:val="0"/>
                      <w:marBottom w:val="0"/>
                      <w:divBdr>
                        <w:top w:val="none" w:sz="0" w:space="0" w:color="auto"/>
                        <w:left w:val="none" w:sz="0" w:space="0" w:color="auto"/>
                        <w:bottom w:val="none" w:sz="0" w:space="0" w:color="auto"/>
                        <w:right w:val="none" w:sz="0" w:space="0" w:color="auto"/>
                      </w:divBdr>
                    </w:div>
                  </w:divsChild>
                </w:div>
                <w:div w:id="1962228534">
                  <w:marLeft w:val="0"/>
                  <w:marRight w:val="0"/>
                  <w:marTop w:val="0"/>
                  <w:marBottom w:val="0"/>
                  <w:divBdr>
                    <w:top w:val="none" w:sz="0" w:space="0" w:color="auto"/>
                    <w:left w:val="none" w:sz="0" w:space="0" w:color="auto"/>
                    <w:bottom w:val="none" w:sz="0" w:space="0" w:color="auto"/>
                    <w:right w:val="none" w:sz="0" w:space="0" w:color="auto"/>
                  </w:divBdr>
                  <w:divsChild>
                    <w:div w:id="1659770991">
                      <w:marLeft w:val="0"/>
                      <w:marRight w:val="0"/>
                      <w:marTop w:val="0"/>
                      <w:marBottom w:val="0"/>
                      <w:divBdr>
                        <w:top w:val="none" w:sz="0" w:space="0" w:color="auto"/>
                        <w:left w:val="none" w:sz="0" w:space="0" w:color="auto"/>
                        <w:bottom w:val="none" w:sz="0" w:space="0" w:color="auto"/>
                        <w:right w:val="none" w:sz="0" w:space="0" w:color="auto"/>
                      </w:divBdr>
                    </w:div>
                  </w:divsChild>
                </w:div>
                <w:div w:id="2029677436">
                  <w:marLeft w:val="0"/>
                  <w:marRight w:val="0"/>
                  <w:marTop w:val="0"/>
                  <w:marBottom w:val="0"/>
                  <w:divBdr>
                    <w:top w:val="none" w:sz="0" w:space="0" w:color="auto"/>
                    <w:left w:val="none" w:sz="0" w:space="0" w:color="auto"/>
                    <w:bottom w:val="none" w:sz="0" w:space="0" w:color="auto"/>
                    <w:right w:val="none" w:sz="0" w:space="0" w:color="auto"/>
                  </w:divBdr>
                  <w:divsChild>
                    <w:div w:id="1495027083">
                      <w:marLeft w:val="0"/>
                      <w:marRight w:val="0"/>
                      <w:marTop w:val="0"/>
                      <w:marBottom w:val="0"/>
                      <w:divBdr>
                        <w:top w:val="none" w:sz="0" w:space="0" w:color="auto"/>
                        <w:left w:val="none" w:sz="0" w:space="0" w:color="auto"/>
                        <w:bottom w:val="none" w:sz="0" w:space="0" w:color="auto"/>
                        <w:right w:val="none" w:sz="0" w:space="0" w:color="auto"/>
                      </w:divBdr>
                    </w:div>
                  </w:divsChild>
                </w:div>
                <w:div w:id="2051219967">
                  <w:marLeft w:val="0"/>
                  <w:marRight w:val="0"/>
                  <w:marTop w:val="0"/>
                  <w:marBottom w:val="0"/>
                  <w:divBdr>
                    <w:top w:val="none" w:sz="0" w:space="0" w:color="auto"/>
                    <w:left w:val="none" w:sz="0" w:space="0" w:color="auto"/>
                    <w:bottom w:val="none" w:sz="0" w:space="0" w:color="auto"/>
                    <w:right w:val="none" w:sz="0" w:space="0" w:color="auto"/>
                  </w:divBdr>
                  <w:divsChild>
                    <w:div w:id="1473987271">
                      <w:marLeft w:val="0"/>
                      <w:marRight w:val="0"/>
                      <w:marTop w:val="0"/>
                      <w:marBottom w:val="0"/>
                      <w:divBdr>
                        <w:top w:val="none" w:sz="0" w:space="0" w:color="auto"/>
                        <w:left w:val="none" w:sz="0" w:space="0" w:color="auto"/>
                        <w:bottom w:val="none" w:sz="0" w:space="0" w:color="auto"/>
                        <w:right w:val="none" w:sz="0" w:space="0" w:color="auto"/>
                      </w:divBdr>
                    </w:div>
                  </w:divsChild>
                </w:div>
                <w:div w:id="2055958423">
                  <w:marLeft w:val="0"/>
                  <w:marRight w:val="0"/>
                  <w:marTop w:val="0"/>
                  <w:marBottom w:val="0"/>
                  <w:divBdr>
                    <w:top w:val="none" w:sz="0" w:space="0" w:color="auto"/>
                    <w:left w:val="none" w:sz="0" w:space="0" w:color="auto"/>
                    <w:bottom w:val="none" w:sz="0" w:space="0" w:color="auto"/>
                    <w:right w:val="none" w:sz="0" w:space="0" w:color="auto"/>
                  </w:divBdr>
                  <w:divsChild>
                    <w:div w:id="143162306">
                      <w:marLeft w:val="0"/>
                      <w:marRight w:val="0"/>
                      <w:marTop w:val="0"/>
                      <w:marBottom w:val="0"/>
                      <w:divBdr>
                        <w:top w:val="none" w:sz="0" w:space="0" w:color="auto"/>
                        <w:left w:val="none" w:sz="0" w:space="0" w:color="auto"/>
                        <w:bottom w:val="none" w:sz="0" w:space="0" w:color="auto"/>
                        <w:right w:val="none" w:sz="0" w:space="0" w:color="auto"/>
                      </w:divBdr>
                    </w:div>
                  </w:divsChild>
                </w:div>
                <w:div w:id="2099208502">
                  <w:marLeft w:val="0"/>
                  <w:marRight w:val="0"/>
                  <w:marTop w:val="0"/>
                  <w:marBottom w:val="0"/>
                  <w:divBdr>
                    <w:top w:val="none" w:sz="0" w:space="0" w:color="auto"/>
                    <w:left w:val="none" w:sz="0" w:space="0" w:color="auto"/>
                    <w:bottom w:val="none" w:sz="0" w:space="0" w:color="auto"/>
                    <w:right w:val="none" w:sz="0" w:space="0" w:color="auto"/>
                  </w:divBdr>
                  <w:divsChild>
                    <w:div w:id="928735535">
                      <w:marLeft w:val="0"/>
                      <w:marRight w:val="0"/>
                      <w:marTop w:val="0"/>
                      <w:marBottom w:val="0"/>
                      <w:divBdr>
                        <w:top w:val="none" w:sz="0" w:space="0" w:color="auto"/>
                        <w:left w:val="none" w:sz="0" w:space="0" w:color="auto"/>
                        <w:bottom w:val="none" w:sz="0" w:space="0" w:color="auto"/>
                        <w:right w:val="none" w:sz="0" w:space="0" w:color="auto"/>
                      </w:divBdr>
                    </w:div>
                  </w:divsChild>
                </w:div>
                <w:div w:id="2118089796">
                  <w:marLeft w:val="0"/>
                  <w:marRight w:val="0"/>
                  <w:marTop w:val="0"/>
                  <w:marBottom w:val="0"/>
                  <w:divBdr>
                    <w:top w:val="none" w:sz="0" w:space="0" w:color="auto"/>
                    <w:left w:val="none" w:sz="0" w:space="0" w:color="auto"/>
                    <w:bottom w:val="none" w:sz="0" w:space="0" w:color="auto"/>
                    <w:right w:val="none" w:sz="0" w:space="0" w:color="auto"/>
                  </w:divBdr>
                  <w:divsChild>
                    <w:div w:id="4662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342064">
          <w:marLeft w:val="0"/>
          <w:marRight w:val="0"/>
          <w:marTop w:val="0"/>
          <w:marBottom w:val="0"/>
          <w:divBdr>
            <w:top w:val="none" w:sz="0" w:space="0" w:color="auto"/>
            <w:left w:val="none" w:sz="0" w:space="0" w:color="auto"/>
            <w:bottom w:val="none" w:sz="0" w:space="0" w:color="auto"/>
            <w:right w:val="none" w:sz="0" w:space="0" w:color="auto"/>
          </w:divBdr>
          <w:divsChild>
            <w:div w:id="1762945066">
              <w:marLeft w:val="0"/>
              <w:marRight w:val="0"/>
              <w:marTop w:val="30"/>
              <w:marBottom w:val="30"/>
              <w:divBdr>
                <w:top w:val="none" w:sz="0" w:space="0" w:color="auto"/>
                <w:left w:val="none" w:sz="0" w:space="0" w:color="auto"/>
                <w:bottom w:val="none" w:sz="0" w:space="0" w:color="auto"/>
                <w:right w:val="none" w:sz="0" w:space="0" w:color="auto"/>
              </w:divBdr>
              <w:divsChild>
                <w:div w:id="46104081">
                  <w:marLeft w:val="0"/>
                  <w:marRight w:val="0"/>
                  <w:marTop w:val="0"/>
                  <w:marBottom w:val="0"/>
                  <w:divBdr>
                    <w:top w:val="none" w:sz="0" w:space="0" w:color="auto"/>
                    <w:left w:val="none" w:sz="0" w:space="0" w:color="auto"/>
                    <w:bottom w:val="none" w:sz="0" w:space="0" w:color="auto"/>
                    <w:right w:val="none" w:sz="0" w:space="0" w:color="auto"/>
                  </w:divBdr>
                  <w:divsChild>
                    <w:div w:id="1127967131">
                      <w:marLeft w:val="0"/>
                      <w:marRight w:val="0"/>
                      <w:marTop w:val="0"/>
                      <w:marBottom w:val="0"/>
                      <w:divBdr>
                        <w:top w:val="none" w:sz="0" w:space="0" w:color="auto"/>
                        <w:left w:val="none" w:sz="0" w:space="0" w:color="auto"/>
                        <w:bottom w:val="none" w:sz="0" w:space="0" w:color="auto"/>
                        <w:right w:val="none" w:sz="0" w:space="0" w:color="auto"/>
                      </w:divBdr>
                    </w:div>
                  </w:divsChild>
                </w:div>
                <w:div w:id="193231775">
                  <w:marLeft w:val="0"/>
                  <w:marRight w:val="0"/>
                  <w:marTop w:val="0"/>
                  <w:marBottom w:val="0"/>
                  <w:divBdr>
                    <w:top w:val="none" w:sz="0" w:space="0" w:color="auto"/>
                    <w:left w:val="none" w:sz="0" w:space="0" w:color="auto"/>
                    <w:bottom w:val="none" w:sz="0" w:space="0" w:color="auto"/>
                    <w:right w:val="none" w:sz="0" w:space="0" w:color="auto"/>
                  </w:divBdr>
                  <w:divsChild>
                    <w:div w:id="2133404161">
                      <w:marLeft w:val="0"/>
                      <w:marRight w:val="0"/>
                      <w:marTop w:val="0"/>
                      <w:marBottom w:val="0"/>
                      <w:divBdr>
                        <w:top w:val="none" w:sz="0" w:space="0" w:color="auto"/>
                        <w:left w:val="none" w:sz="0" w:space="0" w:color="auto"/>
                        <w:bottom w:val="none" w:sz="0" w:space="0" w:color="auto"/>
                        <w:right w:val="none" w:sz="0" w:space="0" w:color="auto"/>
                      </w:divBdr>
                    </w:div>
                  </w:divsChild>
                </w:div>
                <w:div w:id="484200414">
                  <w:marLeft w:val="0"/>
                  <w:marRight w:val="0"/>
                  <w:marTop w:val="0"/>
                  <w:marBottom w:val="0"/>
                  <w:divBdr>
                    <w:top w:val="none" w:sz="0" w:space="0" w:color="auto"/>
                    <w:left w:val="none" w:sz="0" w:space="0" w:color="auto"/>
                    <w:bottom w:val="none" w:sz="0" w:space="0" w:color="auto"/>
                    <w:right w:val="none" w:sz="0" w:space="0" w:color="auto"/>
                  </w:divBdr>
                  <w:divsChild>
                    <w:div w:id="271323555">
                      <w:marLeft w:val="0"/>
                      <w:marRight w:val="0"/>
                      <w:marTop w:val="0"/>
                      <w:marBottom w:val="0"/>
                      <w:divBdr>
                        <w:top w:val="none" w:sz="0" w:space="0" w:color="auto"/>
                        <w:left w:val="none" w:sz="0" w:space="0" w:color="auto"/>
                        <w:bottom w:val="none" w:sz="0" w:space="0" w:color="auto"/>
                        <w:right w:val="none" w:sz="0" w:space="0" w:color="auto"/>
                      </w:divBdr>
                    </w:div>
                  </w:divsChild>
                </w:div>
                <w:div w:id="923680899">
                  <w:marLeft w:val="0"/>
                  <w:marRight w:val="0"/>
                  <w:marTop w:val="0"/>
                  <w:marBottom w:val="0"/>
                  <w:divBdr>
                    <w:top w:val="none" w:sz="0" w:space="0" w:color="auto"/>
                    <w:left w:val="none" w:sz="0" w:space="0" w:color="auto"/>
                    <w:bottom w:val="none" w:sz="0" w:space="0" w:color="auto"/>
                    <w:right w:val="none" w:sz="0" w:space="0" w:color="auto"/>
                  </w:divBdr>
                  <w:divsChild>
                    <w:div w:id="658466394">
                      <w:marLeft w:val="0"/>
                      <w:marRight w:val="0"/>
                      <w:marTop w:val="0"/>
                      <w:marBottom w:val="0"/>
                      <w:divBdr>
                        <w:top w:val="none" w:sz="0" w:space="0" w:color="auto"/>
                        <w:left w:val="none" w:sz="0" w:space="0" w:color="auto"/>
                        <w:bottom w:val="none" w:sz="0" w:space="0" w:color="auto"/>
                        <w:right w:val="none" w:sz="0" w:space="0" w:color="auto"/>
                      </w:divBdr>
                    </w:div>
                  </w:divsChild>
                </w:div>
                <w:div w:id="1795055217">
                  <w:marLeft w:val="0"/>
                  <w:marRight w:val="0"/>
                  <w:marTop w:val="0"/>
                  <w:marBottom w:val="0"/>
                  <w:divBdr>
                    <w:top w:val="none" w:sz="0" w:space="0" w:color="auto"/>
                    <w:left w:val="none" w:sz="0" w:space="0" w:color="auto"/>
                    <w:bottom w:val="none" w:sz="0" w:space="0" w:color="auto"/>
                    <w:right w:val="none" w:sz="0" w:space="0" w:color="auto"/>
                  </w:divBdr>
                  <w:divsChild>
                    <w:div w:id="3114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98247">
          <w:marLeft w:val="0"/>
          <w:marRight w:val="0"/>
          <w:marTop w:val="0"/>
          <w:marBottom w:val="0"/>
          <w:divBdr>
            <w:top w:val="none" w:sz="0" w:space="0" w:color="auto"/>
            <w:left w:val="none" w:sz="0" w:space="0" w:color="auto"/>
            <w:bottom w:val="none" w:sz="0" w:space="0" w:color="auto"/>
            <w:right w:val="none" w:sz="0" w:space="0" w:color="auto"/>
          </w:divBdr>
        </w:div>
        <w:div w:id="1904293032">
          <w:marLeft w:val="0"/>
          <w:marRight w:val="0"/>
          <w:marTop w:val="0"/>
          <w:marBottom w:val="0"/>
          <w:divBdr>
            <w:top w:val="none" w:sz="0" w:space="0" w:color="auto"/>
            <w:left w:val="none" w:sz="0" w:space="0" w:color="auto"/>
            <w:bottom w:val="none" w:sz="0" w:space="0" w:color="auto"/>
            <w:right w:val="none" w:sz="0" w:space="0" w:color="auto"/>
          </w:divBdr>
        </w:div>
        <w:div w:id="2048485031">
          <w:marLeft w:val="0"/>
          <w:marRight w:val="0"/>
          <w:marTop w:val="0"/>
          <w:marBottom w:val="0"/>
          <w:divBdr>
            <w:top w:val="none" w:sz="0" w:space="0" w:color="auto"/>
            <w:left w:val="none" w:sz="0" w:space="0" w:color="auto"/>
            <w:bottom w:val="none" w:sz="0" w:space="0" w:color="auto"/>
            <w:right w:val="none" w:sz="0" w:space="0" w:color="auto"/>
          </w:divBdr>
          <w:divsChild>
            <w:div w:id="420219527">
              <w:marLeft w:val="0"/>
              <w:marRight w:val="0"/>
              <w:marTop w:val="30"/>
              <w:marBottom w:val="30"/>
              <w:divBdr>
                <w:top w:val="none" w:sz="0" w:space="0" w:color="auto"/>
                <w:left w:val="none" w:sz="0" w:space="0" w:color="auto"/>
                <w:bottom w:val="none" w:sz="0" w:space="0" w:color="auto"/>
                <w:right w:val="none" w:sz="0" w:space="0" w:color="auto"/>
              </w:divBdr>
              <w:divsChild>
                <w:div w:id="108547282">
                  <w:marLeft w:val="0"/>
                  <w:marRight w:val="0"/>
                  <w:marTop w:val="0"/>
                  <w:marBottom w:val="0"/>
                  <w:divBdr>
                    <w:top w:val="none" w:sz="0" w:space="0" w:color="auto"/>
                    <w:left w:val="none" w:sz="0" w:space="0" w:color="auto"/>
                    <w:bottom w:val="none" w:sz="0" w:space="0" w:color="auto"/>
                    <w:right w:val="none" w:sz="0" w:space="0" w:color="auto"/>
                  </w:divBdr>
                  <w:divsChild>
                    <w:div w:id="1126777867">
                      <w:marLeft w:val="0"/>
                      <w:marRight w:val="0"/>
                      <w:marTop w:val="0"/>
                      <w:marBottom w:val="0"/>
                      <w:divBdr>
                        <w:top w:val="none" w:sz="0" w:space="0" w:color="auto"/>
                        <w:left w:val="none" w:sz="0" w:space="0" w:color="auto"/>
                        <w:bottom w:val="none" w:sz="0" w:space="0" w:color="auto"/>
                        <w:right w:val="none" w:sz="0" w:space="0" w:color="auto"/>
                      </w:divBdr>
                    </w:div>
                  </w:divsChild>
                </w:div>
                <w:div w:id="355811500">
                  <w:marLeft w:val="0"/>
                  <w:marRight w:val="0"/>
                  <w:marTop w:val="0"/>
                  <w:marBottom w:val="0"/>
                  <w:divBdr>
                    <w:top w:val="none" w:sz="0" w:space="0" w:color="auto"/>
                    <w:left w:val="none" w:sz="0" w:space="0" w:color="auto"/>
                    <w:bottom w:val="none" w:sz="0" w:space="0" w:color="auto"/>
                    <w:right w:val="none" w:sz="0" w:space="0" w:color="auto"/>
                  </w:divBdr>
                  <w:divsChild>
                    <w:div w:id="1644776037">
                      <w:marLeft w:val="0"/>
                      <w:marRight w:val="0"/>
                      <w:marTop w:val="0"/>
                      <w:marBottom w:val="0"/>
                      <w:divBdr>
                        <w:top w:val="none" w:sz="0" w:space="0" w:color="auto"/>
                        <w:left w:val="none" w:sz="0" w:space="0" w:color="auto"/>
                        <w:bottom w:val="none" w:sz="0" w:space="0" w:color="auto"/>
                        <w:right w:val="none" w:sz="0" w:space="0" w:color="auto"/>
                      </w:divBdr>
                    </w:div>
                  </w:divsChild>
                </w:div>
                <w:div w:id="660234372">
                  <w:marLeft w:val="0"/>
                  <w:marRight w:val="0"/>
                  <w:marTop w:val="0"/>
                  <w:marBottom w:val="0"/>
                  <w:divBdr>
                    <w:top w:val="none" w:sz="0" w:space="0" w:color="auto"/>
                    <w:left w:val="none" w:sz="0" w:space="0" w:color="auto"/>
                    <w:bottom w:val="none" w:sz="0" w:space="0" w:color="auto"/>
                    <w:right w:val="none" w:sz="0" w:space="0" w:color="auto"/>
                  </w:divBdr>
                  <w:divsChild>
                    <w:div w:id="1695422980">
                      <w:marLeft w:val="0"/>
                      <w:marRight w:val="0"/>
                      <w:marTop w:val="0"/>
                      <w:marBottom w:val="0"/>
                      <w:divBdr>
                        <w:top w:val="none" w:sz="0" w:space="0" w:color="auto"/>
                        <w:left w:val="none" w:sz="0" w:space="0" w:color="auto"/>
                        <w:bottom w:val="none" w:sz="0" w:space="0" w:color="auto"/>
                        <w:right w:val="none" w:sz="0" w:space="0" w:color="auto"/>
                      </w:divBdr>
                    </w:div>
                  </w:divsChild>
                </w:div>
                <w:div w:id="921069390">
                  <w:marLeft w:val="0"/>
                  <w:marRight w:val="0"/>
                  <w:marTop w:val="0"/>
                  <w:marBottom w:val="0"/>
                  <w:divBdr>
                    <w:top w:val="none" w:sz="0" w:space="0" w:color="auto"/>
                    <w:left w:val="none" w:sz="0" w:space="0" w:color="auto"/>
                    <w:bottom w:val="none" w:sz="0" w:space="0" w:color="auto"/>
                    <w:right w:val="none" w:sz="0" w:space="0" w:color="auto"/>
                  </w:divBdr>
                  <w:divsChild>
                    <w:div w:id="390008120">
                      <w:marLeft w:val="0"/>
                      <w:marRight w:val="0"/>
                      <w:marTop w:val="0"/>
                      <w:marBottom w:val="0"/>
                      <w:divBdr>
                        <w:top w:val="none" w:sz="0" w:space="0" w:color="auto"/>
                        <w:left w:val="none" w:sz="0" w:space="0" w:color="auto"/>
                        <w:bottom w:val="none" w:sz="0" w:space="0" w:color="auto"/>
                        <w:right w:val="none" w:sz="0" w:space="0" w:color="auto"/>
                      </w:divBdr>
                    </w:div>
                  </w:divsChild>
                </w:div>
                <w:div w:id="960526991">
                  <w:marLeft w:val="0"/>
                  <w:marRight w:val="0"/>
                  <w:marTop w:val="0"/>
                  <w:marBottom w:val="0"/>
                  <w:divBdr>
                    <w:top w:val="none" w:sz="0" w:space="0" w:color="auto"/>
                    <w:left w:val="none" w:sz="0" w:space="0" w:color="auto"/>
                    <w:bottom w:val="none" w:sz="0" w:space="0" w:color="auto"/>
                    <w:right w:val="none" w:sz="0" w:space="0" w:color="auto"/>
                  </w:divBdr>
                  <w:divsChild>
                    <w:div w:id="1721510946">
                      <w:marLeft w:val="0"/>
                      <w:marRight w:val="0"/>
                      <w:marTop w:val="0"/>
                      <w:marBottom w:val="0"/>
                      <w:divBdr>
                        <w:top w:val="none" w:sz="0" w:space="0" w:color="auto"/>
                        <w:left w:val="none" w:sz="0" w:space="0" w:color="auto"/>
                        <w:bottom w:val="none" w:sz="0" w:space="0" w:color="auto"/>
                        <w:right w:val="none" w:sz="0" w:space="0" w:color="auto"/>
                      </w:divBdr>
                    </w:div>
                  </w:divsChild>
                </w:div>
                <w:div w:id="1044410293">
                  <w:marLeft w:val="0"/>
                  <w:marRight w:val="0"/>
                  <w:marTop w:val="0"/>
                  <w:marBottom w:val="0"/>
                  <w:divBdr>
                    <w:top w:val="none" w:sz="0" w:space="0" w:color="auto"/>
                    <w:left w:val="none" w:sz="0" w:space="0" w:color="auto"/>
                    <w:bottom w:val="none" w:sz="0" w:space="0" w:color="auto"/>
                    <w:right w:val="none" w:sz="0" w:space="0" w:color="auto"/>
                  </w:divBdr>
                  <w:divsChild>
                    <w:div w:id="1354185580">
                      <w:marLeft w:val="0"/>
                      <w:marRight w:val="0"/>
                      <w:marTop w:val="0"/>
                      <w:marBottom w:val="0"/>
                      <w:divBdr>
                        <w:top w:val="none" w:sz="0" w:space="0" w:color="auto"/>
                        <w:left w:val="none" w:sz="0" w:space="0" w:color="auto"/>
                        <w:bottom w:val="none" w:sz="0" w:space="0" w:color="auto"/>
                        <w:right w:val="none" w:sz="0" w:space="0" w:color="auto"/>
                      </w:divBdr>
                    </w:div>
                  </w:divsChild>
                </w:div>
                <w:div w:id="1149059514">
                  <w:marLeft w:val="0"/>
                  <w:marRight w:val="0"/>
                  <w:marTop w:val="0"/>
                  <w:marBottom w:val="0"/>
                  <w:divBdr>
                    <w:top w:val="none" w:sz="0" w:space="0" w:color="auto"/>
                    <w:left w:val="none" w:sz="0" w:space="0" w:color="auto"/>
                    <w:bottom w:val="none" w:sz="0" w:space="0" w:color="auto"/>
                    <w:right w:val="none" w:sz="0" w:space="0" w:color="auto"/>
                  </w:divBdr>
                  <w:divsChild>
                    <w:div w:id="482740660">
                      <w:marLeft w:val="0"/>
                      <w:marRight w:val="0"/>
                      <w:marTop w:val="0"/>
                      <w:marBottom w:val="0"/>
                      <w:divBdr>
                        <w:top w:val="none" w:sz="0" w:space="0" w:color="auto"/>
                        <w:left w:val="none" w:sz="0" w:space="0" w:color="auto"/>
                        <w:bottom w:val="none" w:sz="0" w:space="0" w:color="auto"/>
                        <w:right w:val="none" w:sz="0" w:space="0" w:color="auto"/>
                      </w:divBdr>
                    </w:div>
                  </w:divsChild>
                </w:div>
                <w:div w:id="1438022480">
                  <w:marLeft w:val="0"/>
                  <w:marRight w:val="0"/>
                  <w:marTop w:val="0"/>
                  <w:marBottom w:val="0"/>
                  <w:divBdr>
                    <w:top w:val="none" w:sz="0" w:space="0" w:color="auto"/>
                    <w:left w:val="none" w:sz="0" w:space="0" w:color="auto"/>
                    <w:bottom w:val="none" w:sz="0" w:space="0" w:color="auto"/>
                    <w:right w:val="none" w:sz="0" w:space="0" w:color="auto"/>
                  </w:divBdr>
                  <w:divsChild>
                    <w:div w:id="556624018">
                      <w:marLeft w:val="0"/>
                      <w:marRight w:val="0"/>
                      <w:marTop w:val="0"/>
                      <w:marBottom w:val="0"/>
                      <w:divBdr>
                        <w:top w:val="none" w:sz="0" w:space="0" w:color="auto"/>
                        <w:left w:val="none" w:sz="0" w:space="0" w:color="auto"/>
                        <w:bottom w:val="none" w:sz="0" w:space="0" w:color="auto"/>
                        <w:right w:val="none" w:sz="0" w:space="0" w:color="auto"/>
                      </w:divBdr>
                    </w:div>
                  </w:divsChild>
                </w:div>
                <w:div w:id="1806241899">
                  <w:marLeft w:val="0"/>
                  <w:marRight w:val="0"/>
                  <w:marTop w:val="0"/>
                  <w:marBottom w:val="0"/>
                  <w:divBdr>
                    <w:top w:val="none" w:sz="0" w:space="0" w:color="auto"/>
                    <w:left w:val="none" w:sz="0" w:space="0" w:color="auto"/>
                    <w:bottom w:val="none" w:sz="0" w:space="0" w:color="auto"/>
                    <w:right w:val="none" w:sz="0" w:space="0" w:color="auto"/>
                  </w:divBdr>
                  <w:divsChild>
                    <w:div w:id="1097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8708">
          <w:marLeft w:val="0"/>
          <w:marRight w:val="0"/>
          <w:marTop w:val="0"/>
          <w:marBottom w:val="0"/>
          <w:divBdr>
            <w:top w:val="none" w:sz="0" w:space="0" w:color="auto"/>
            <w:left w:val="none" w:sz="0" w:space="0" w:color="auto"/>
            <w:bottom w:val="none" w:sz="0" w:space="0" w:color="auto"/>
            <w:right w:val="none" w:sz="0" w:space="0" w:color="auto"/>
          </w:divBdr>
          <w:divsChild>
            <w:div w:id="1437941234">
              <w:marLeft w:val="0"/>
              <w:marRight w:val="0"/>
              <w:marTop w:val="30"/>
              <w:marBottom w:val="30"/>
              <w:divBdr>
                <w:top w:val="none" w:sz="0" w:space="0" w:color="auto"/>
                <w:left w:val="none" w:sz="0" w:space="0" w:color="auto"/>
                <w:bottom w:val="none" w:sz="0" w:space="0" w:color="auto"/>
                <w:right w:val="none" w:sz="0" w:space="0" w:color="auto"/>
              </w:divBdr>
              <w:divsChild>
                <w:div w:id="49038120">
                  <w:marLeft w:val="0"/>
                  <w:marRight w:val="0"/>
                  <w:marTop w:val="0"/>
                  <w:marBottom w:val="0"/>
                  <w:divBdr>
                    <w:top w:val="none" w:sz="0" w:space="0" w:color="auto"/>
                    <w:left w:val="none" w:sz="0" w:space="0" w:color="auto"/>
                    <w:bottom w:val="none" w:sz="0" w:space="0" w:color="auto"/>
                    <w:right w:val="none" w:sz="0" w:space="0" w:color="auto"/>
                  </w:divBdr>
                  <w:divsChild>
                    <w:div w:id="1051031167">
                      <w:marLeft w:val="0"/>
                      <w:marRight w:val="0"/>
                      <w:marTop w:val="0"/>
                      <w:marBottom w:val="0"/>
                      <w:divBdr>
                        <w:top w:val="none" w:sz="0" w:space="0" w:color="auto"/>
                        <w:left w:val="none" w:sz="0" w:space="0" w:color="auto"/>
                        <w:bottom w:val="none" w:sz="0" w:space="0" w:color="auto"/>
                        <w:right w:val="none" w:sz="0" w:space="0" w:color="auto"/>
                      </w:divBdr>
                    </w:div>
                  </w:divsChild>
                </w:div>
                <w:div w:id="104036225">
                  <w:marLeft w:val="0"/>
                  <w:marRight w:val="0"/>
                  <w:marTop w:val="0"/>
                  <w:marBottom w:val="0"/>
                  <w:divBdr>
                    <w:top w:val="none" w:sz="0" w:space="0" w:color="auto"/>
                    <w:left w:val="none" w:sz="0" w:space="0" w:color="auto"/>
                    <w:bottom w:val="none" w:sz="0" w:space="0" w:color="auto"/>
                    <w:right w:val="none" w:sz="0" w:space="0" w:color="auto"/>
                  </w:divBdr>
                  <w:divsChild>
                    <w:div w:id="1033576290">
                      <w:marLeft w:val="0"/>
                      <w:marRight w:val="0"/>
                      <w:marTop w:val="0"/>
                      <w:marBottom w:val="0"/>
                      <w:divBdr>
                        <w:top w:val="none" w:sz="0" w:space="0" w:color="auto"/>
                        <w:left w:val="none" w:sz="0" w:space="0" w:color="auto"/>
                        <w:bottom w:val="none" w:sz="0" w:space="0" w:color="auto"/>
                        <w:right w:val="none" w:sz="0" w:space="0" w:color="auto"/>
                      </w:divBdr>
                    </w:div>
                  </w:divsChild>
                </w:div>
                <w:div w:id="118232780">
                  <w:marLeft w:val="0"/>
                  <w:marRight w:val="0"/>
                  <w:marTop w:val="0"/>
                  <w:marBottom w:val="0"/>
                  <w:divBdr>
                    <w:top w:val="none" w:sz="0" w:space="0" w:color="auto"/>
                    <w:left w:val="none" w:sz="0" w:space="0" w:color="auto"/>
                    <w:bottom w:val="none" w:sz="0" w:space="0" w:color="auto"/>
                    <w:right w:val="none" w:sz="0" w:space="0" w:color="auto"/>
                  </w:divBdr>
                  <w:divsChild>
                    <w:div w:id="1934046282">
                      <w:marLeft w:val="0"/>
                      <w:marRight w:val="0"/>
                      <w:marTop w:val="0"/>
                      <w:marBottom w:val="0"/>
                      <w:divBdr>
                        <w:top w:val="none" w:sz="0" w:space="0" w:color="auto"/>
                        <w:left w:val="none" w:sz="0" w:space="0" w:color="auto"/>
                        <w:bottom w:val="none" w:sz="0" w:space="0" w:color="auto"/>
                        <w:right w:val="none" w:sz="0" w:space="0" w:color="auto"/>
                      </w:divBdr>
                    </w:div>
                  </w:divsChild>
                </w:div>
                <w:div w:id="130752402">
                  <w:marLeft w:val="0"/>
                  <w:marRight w:val="0"/>
                  <w:marTop w:val="0"/>
                  <w:marBottom w:val="0"/>
                  <w:divBdr>
                    <w:top w:val="none" w:sz="0" w:space="0" w:color="auto"/>
                    <w:left w:val="none" w:sz="0" w:space="0" w:color="auto"/>
                    <w:bottom w:val="none" w:sz="0" w:space="0" w:color="auto"/>
                    <w:right w:val="none" w:sz="0" w:space="0" w:color="auto"/>
                  </w:divBdr>
                  <w:divsChild>
                    <w:div w:id="1933783938">
                      <w:marLeft w:val="0"/>
                      <w:marRight w:val="0"/>
                      <w:marTop w:val="0"/>
                      <w:marBottom w:val="0"/>
                      <w:divBdr>
                        <w:top w:val="none" w:sz="0" w:space="0" w:color="auto"/>
                        <w:left w:val="none" w:sz="0" w:space="0" w:color="auto"/>
                        <w:bottom w:val="none" w:sz="0" w:space="0" w:color="auto"/>
                        <w:right w:val="none" w:sz="0" w:space="0" w:color="auto"/>
                      </w:divBdr>
                    </w:div>
                  </w:divsChild>
                </w:div>
                <w:div w:id="141168179">
                  <w:marLeft w:val="0"/>
                  <w:marRight w:val="0"/>
                  <w:marTop w:val="0"/>
                  <w:marBottom w:val="0"/>
                  <w:divBdr>
                    <w:top w:val="none" w:sz="0" w:space="0" w:color="auto"/>
                    <w:left w:val="none" w:sz="0" w:space="0" w:color="auto"/>
                    <w:bottom w:val="none" w:sz="0" w:space="0" w:color="auto"/>
                    <w:right w:val="none" w:sz="0" w:space="0" w:color="auto"/>
                  </w:divBdr>
                  <w:divsChild>
                    <w:div w:id="2121365089">
                      <w:marLeft w:val="0"/>
                      <w:marRight w:val="0"/>
                      <w:marTop w:val="0"/>
                      <w:marBottom w:val="0"/>
                      <w:divBdr>
                        <w:top w:val="none" w:sz="0" w:space="0" w:color="auto"/>
                        <w:left w:val="none" w:sz="0" w:space="0" w:color="auto"/>
                        <w:bottom w:val="none" w:sz="0" w:space="0" w:color="auto"/>
                        <w:right w:val="none" w:sz="0" w:space="0" w:color="auto"/>
                      </w:divBdr>
                    </w:div>
                  </w:divsChild>
                </w:div>
                <w:div w:id="571307883">
                  <w:marLeft w:val="0"/>
                  <w:marRight w:val="0"/>
                  <w:marTop w:val="0"/>
                  <w:marBottom w:val="0"/>
                  <w:divBdr>
                    <w:top w:val="none" w:sz="0" w:space="0" w:color="auto"/>
                    <w:left w:val="none" w:sz="0" w:space="0" w:color="auto"/>
                    <w:bottom w:val="none" w:sz="0" w:space="0" w:color="auto"/>
                    <w:right w:val="none" w:sz="0" w:space="0" w:color="auto"/>
                  </w:divBdr>
                  <w:divsChild>
                    <w:div w:id="2071925856">
                      <w:marLeft w:val="0"/>
                      <w:marRight w:val="0"/>
                      <w:marTop w:val="0"/>
                      <w:marBottom w:val="0"/>
                      <w:divBdr>
                        <w:top w:val="none" w:sz="0" w:space="0" w:color="auto"/>
                        <w:left w:val="none" w:sz="0" w:space="0" w:color="auto"/>
                        <w:bottom w:val="none" w:sz="0" w:space="0" w:color="auto"/>
                        <w:right w:val="none" w:sz="0" w:space="0" w:color="auto"/>
                      </w:divBdr>
                    </w:div>
                  </w:divsChild>
                </w:div>
                <w:div w:id="610556819">
                  <w:marLeft w:val="0"/>
                  <w:marRight w:val="0"/>
                  <w:marTop w:val="0"/>
                  <w:marBottom w:val="0"/>
                  <w:divBdr>
                    <w:top w:val="none" w:sz="0" w:space="0" w:color="auto"/>
                    <w:left w:val="none" w:sz="0" w:space="0" w:color="auto"/>
                    <w:bottom w:val="none" w:sz="0" w:space="0" w:color="auto"/>
                    <w:right w:val="none" w:sz="0" w:space="0" w:color="auto"/>
                  </w:divBdr>
                  <w:divsChild>
                    <w:div w:id="1803959831">
                      <w:marLeft w:val="0"/>
                      <w:marRight w:val="0"/>
                      <w:marTop w:val="0"/>
                      <w:marBottom w:val="0"/>
                      <w:divBdr>
                        <w:top w:val="none" w:sz="0" w:space="0" w:color="auto"/>
                        <w:left w:val="none" w:sz="0" w:space="0" w:color="auto"/>
                        <w:bottom w:val="none" w:sz="0" w:space="0" w:color="auto"/>
                        <w:right w:val="none" w:sz="0" w:space="0" w:color="auto"/>
                      </w:divBdr>
                    </w:div>
                  </w:divsChild>
                </w:div>
                <w:div w:id="828907915">
                  <w:marLeft w:val="0"/>
                  <w:marRight w:val="0"/>
                  <w:marTop w:val="0"/>
                  <w:marBottom w:val="0"/>
                  <w:divBdr>
                    <w:top w:val="none" w:sz="0" w:space="0" w:color="auto"/>
                    <w:left w:val="none" w:sz="0" w:space="0" w:color="auto"/>
                    <w:bottom w:val="none" w:sz="0" w:space="0" w:color="auto"/>
                    <w:right w:val="none" w:sz="0" w:space="0" w:color="auto"/>
                  </w:divBdr>
                  <w:divsChild>
                    <w:div w:id="1647978497">
                      <w:marLeft w:val="0"/>
                      <w:marRight w:val="0"/>
                      <w:marTop w:val="0"/>
                      <w:marBottom w:val="0"/>
                      <w:divBdr>
                        <w:top w:val="none" w:sz="0" w:space="0" w:color="auto"/>
                        <w:left w:val="none" w:sz="0" w:space="0" w:color="auto"/>
                        <w:bottom w:val="none" w:sz="0" w:space="0" w:color="auto"/>
                        <w:right w:val="none" w:sz="0" w:space="0" w:color="auto"/>
                      </w:divBdr>
                    </w:div>
                  </w:divsChild>
                </w:div>
                <w:div w:id="885944290">
                  <w:marLeft w:val="0"/>
                  <w:marRight w:val="0"/>
                  <w:marTop w:val="0"/>
                  <w:marBottom w:val="0"/>
                  <w:divBdr>
                    <w:top w:val="none" w:sz="0" w:space="0" w:color="auto"/>
                    <w:left w:val="none" w:sz="0" w:space="0" w:color="auto"/>
                    <w:bottom w:val="none" w:sz="0" w:space="0" w:color="auto"/>
                    <w:right w:val="none" w:sz="0" w:space="0" w:color="auto"/>
                  </w:divBdr>
                  <w:divsChild>
                    <w:div w:id="386538846">
                      <w:marLeft w:val="0"/>
                      <w:marRight w:val="0"/>
                      <w:marTop w:val="0"/>
                      <w:marBottom w:val="0"/>
                      <w:divBdr>
                        <w:top w:val="none" w:sz="0" w:space="0" w:color="auto"/>
                        <w:left w:val="none" w:sz="0" w:space="0" w:color="auto"/>
                        <w:bottom w:val="none" w:sz="0" w:space="0" w:color="auto"/>
                        <w:right w:val="none" w:sz="0" w:space="0" w:color="auto"/>
                      </w:divBdr>
                    </w:div>
                  </w:divsChild>
                </w:div>
                <w:div w:id="953828577">
                  <w:marLeft w:val="0"/>
                  <w:marRight w:val="0"/>
                  <w:marTop w:val="0"/>
                  <w:marBottom w:val="0"/>
                  <w:divBdr>
                    <w:top w:val="none" w:sz="0" w:space="0" w:color="auto"/>
                    <w:left w:val="none" w:sz="0" w:space="0" w:color="auto"/>
                    <w:bottom w:val="none" w:sz="0" w:space="0" w:color="auto"/>
                    <w:right w:val="none" w:sz="0" w:space="0" w:color="auto"/>
                  </w:divBdr>
                  <w:divsChild>
                    <w:div w:id="876621295">
                      <w:marLeft w:val="0"/>
                      <w:marRight w:val="0"/>
                      <w:marTop w:val="0"/>
                      <w:marBottom w:val="0"/>
                      <w:divBdr>
                        <w:top w:val="none" w:sz="0" w:space="0" w:color="auto"/>
                        <w:left w:val="none" w:sz="0" w:space="0" w:color="auto"/>
                        <w:bottom w:val="none" w:sz="0" w:space="0" w:color="auto"/>
                        <w:right w:val="none" w:sz="0" w:space="0" w:color="auto"/>
                      </w:divBdr>
                    </w:div>
                  </w:divsChild>
                </w:div>
                <w:div w:id="1034504598">
                  <w:marLeft w:val="0"/>
                  <w:marRight w:val="0"/>
                  <w:marTop w:val="0"/>
                  <w:marBottom w:val="0"/>
                  <w:divBdr>
                    <w:top w:val="none" w:sz="0" w:space="0" w:color="auto"/>
                    <w:left w:val="none" w:sz="0" w:space="0" w:color="auto"/>
                    <w:bottom w:val="none" w:sz="0" w:space="0" w:color="auto"/>
                    <w:right w:val="none" w:sz="0" w:space="0" w:color="auto"/>
                  </w:divBdr>
                  <w:divsChild>
                    <w:div w:id="955671641">
                      <w:marLeft w:val="0"/>
                      <w:marRight w:val="0"/>
                      <w:marTop w:val="0"/>
                      <w:marBottom w:val="0"/>
                      <w:divBdr>
                        <w:top w:val="none" w:sz="0" w:space="0" w:color="auto"/>
                        <w:left w:val="none" w:sz="0" w:space="0" w:color="auto"/>
                        <w:bottom w:val="none" w:sz="0" w:space="0" w:color="auto"/>
                        <w:right w:val="none" w:sz="0" w:space="0" w:color="auto"/>
                      </w:divBdr>
                    </w:div>
                  </w:divsChild>
                </w:div>
                <w:div w:id="1131482803">
                  <w:marLeft w:val="0"/>
                  <w:marRight w:val="0"/>
                  <w:marTop w:val="0"/>
                  <w:marBottom w:val="0"/>
                  <w:divBdr>
                    <w:top w:val="none" w:sz="0" w:space="0" w:color="auto"/>
                    <w:left w:val="none" w:sz="0" w:space="0" w:color="auto"/>
                    <w:bottom w:val="none" w:sz="0" w:space="0" w:color="auto"/>
                    <w:right w:val="none" w:sz="0" w:space="0" w:color="auto"/>
                  </w:divBdr>
                  <w:divsChild>
                    <w:div w:id="2092895551">
                      <w:marLeft w:val="0"/>
                      <w:marRight w:val="0"/>
                      <w:marTop w:val="0"/>
                      <w:marBottom w:val="0"/>
                      <w:divBdr>
                        <w:top w:val="none" w:sz="0" w:space="0" w:color="auto"/>
                        <w:left w:val="none" w:sz="0" w:space="0" w:color="auto"/>
                        <w:bottom w:val="none" w:sz="0" w:space="0" w:color="auto"/>
                        <w:right w:val="none" w:sz="0" w:space="0" w:color="auto"/>
                      </w:divBdr>
                    </w:div>
                  </w:divsChild>
                </w:div>
                <w:div w:id="1132138289">
                  <w:marLeft w:val="0"/>
                  <w:marRight w:val="0"/>
                  <w:marTop w:val="0"/>
                  <w:marBottom w:val="0"/>
                  <w:divBdr>
                    <w:top w:val="none" w:sz="0" w:space="0" w:color="auto"/>
                    <w:left w:val="none" w:sz="0" w:space="0" w:color="auto"/>
                    <w:bottom w:val="none" w:sz="0" w:space="0" w:color="auto"/>
                    <w:right w:val="none" w:sz="0" w:space="0" w:color="auto"/>
                  </w:divBdr>
                  <w:divsChild>
                    <w:div w:id="269358647">
                      <w:marLeft w:val="0"/>
                      <w:marRight w:val="0"/>
                      <w:marTop w:val="0"/>
                      <w:marBottom w:val="0"/>
                      <w:divBdr>
                        <w:top w:val="none" w:sz="0" w:space="0" w:color="auto"/>
                        <w:left w:val="none" w:sz="0" w:space="0" w:color="auto"/>
                        <w:bottom w:val="none" w:sz="0" w:space="0" w:color="auto"/>
                        <w:right w:val="none" w:sz="0" w:space="0" w:color="auto"/>
                      </w:divBdr>
                    </w:div>
                  </w:divsChild>
                </w:div>
                <w:div w:id="1247811585">
                  <w:marLeft w:val="0"/>
                  <w:marRight w:val="0"/>
                  <w:marTop w:val="0"/>
                  <w:marBottom w:val="0"/>
                  <w:divBdr>
                    <w:top w:val="none" w:sz="0" w:space="0" w:color="auto"/>
                    <w:left w:val="none" w:sz="0" w:space="0" w:color="auto"/>
                    <w:bottom w:val="none" w:sz="0" w:space="0" w:color="auto"/>
                    <w:right w:val="none" w:sz="0" w:space="0" w:color="auto"/>
                  </w:divBdr>
                  <w:divsChild>
                    <w:div w:id="955062242">
                      <w:marLeft w:val="0"/>
                      <w:marRight w:val="0"/>
                      <w:marTop w:val="0"/>
                      <w:marBottom w:val="0"/>
                      <w:divBdr>
                        <w:top w:val="none" w:sz="0" w:space="0" w:color="auto"/>
                        <w:left w:val="none" w:sz="0" w:space="0" w:color="auto"/>
                        <w:bottom w:val="none" w:sz="0" w:space="0" w:color="auto"/>
                        <w:right w:val="none" w:sz="0" w:space="0" w:color="auto"/>
                      </w:divBdr>
                    </w:div>
                  </w:divsChild>
                </w:div>
                <w:div w:id="1476413134">
                  <w:marLeft w:val="0"/>
                  <w:marRight w:val="0"/>
                  <w:marTop w:val="0"/>
                  <w:marBottom w:val="0"/>
                  <w:divBdr>
                    <w:top w:val="none" w:sz="0" w:space="0" w:color="auto"/>
                    <w:left w:val="none" w:sz="0" w:space="0" w:color="auto"/>
                    <w:bottom w:val="none" w:sz="0" w:space="0" w:color="auto"/>
                    <w:right w:val="none" w:sz="0" w:space="0" w:color="auto"/>
                  </w:divBdr>
                  <w:divsChild>
                    <w:div w:id="720175573">
                      <w:marLeft w:val="0"/>
                      <w:marRight w:val="0"/>
                      <w:marTop w:val="0"/>
                      <w:marBottom w:val="0"/>
                      <w:divBdr>
                        <w:top w:val="none" w:sz="0" w:space="0" w:color="auto"/>
                        <w:left w:val="none" w:sz="0" w:space="0" w:color="auto"/>
                        <w:bottom w:val="none" w:sz="0" w:space="0" w:color="auto"/>
                        <w:right w:val="none" w:sz="0" w:space="0" w:color="auto"/>
                      </w:divBdr>
                    </w:div>
                  </w:divsChild>
                </w:div>
                <w:div w:id="1567569794">
                  <w:marLeft w:val="0"/>
                  <w:marRight w:val="0"/>
                  <w:marTop w:val="0"/>
                  <w:marBottom w:val="0"/>
                  <w:divBdr>
                    <w:top w:val="none" w:sz="0" w:space="0" w:color="auto"/>
                    <w:left w:val="none" w:sz="0" w:space="0" w:color="auto"/>
                    <w:bottom w:val="none" w:sz="0" w:space="0" w:color="auto"/>
                    <w:right w:val="none" w:sz="0" w:space="0" w:color="auto"/>
                  </w:divBdr>
                  <w:divsChild>
                    <w:div w:id="1771774083">
                      <w:marLeft w:val="0"/>
                      <w:marRight w:val="0"/>
                      <w:marTop w:val="0"/>
                      <w:marBottom w:val="0"/>
                      <w:divBdr>
                        <w:top w:val="none" w:sz="0" w:space="0" w:color="auto"/>
                        <w:left w:val="none" w:sz="0" w:space="0" w:color="auto"/>
                        <w:bottom w:val="none" w:sz="0" w:space="0" w:color="auto"/>
                        <w:right w:val="none" w:sz="0" w:space="0" w:color="auto"/>
                      </w:divBdr>
                    </w:div>
                  </w:divsChild>
                </w:div>
                <w:div w:id="1704210941">
                  <w:marLeft w:val="0"/>
                  <w:marRight w:val="0"/>
                  <w:marTop w:val="0"/>
                  <w:marBottom w:val="0"/>
                  <w:divBdr>
                    <w:top w:val="none" w:sz="0" w:space="0" w:color="auto"/>
                    <w:left w:val="none" w:sz="0" w:space="0" w:color="auto"/>
                    <w:bottom w:val="none" w:sz="0" w:space="0" w:color="auto"/>
                    <w:right w:val="none" w:sz="0" w:space="0" w:color="auto"/>
                  </w:divBdr>
                  <w:divsChild>
                    <w:div w:id="541672122">
                      <w:marLeft w:val="0"/>
                      <w:marRight w:val="0"/>
                      <w:marTop w:val="0"/>
                      <w:marBottom w:val="0"/>
                      <w:divBdr>
                        <w:top w:val="none" w:sz="0" w:space="0" w:color="auto"/>
                        <w:left w:val="none" w:sz="0" w:space="0" w:color="auto"/>
                        <w:bottom w:val="none" w:sz="0" w:space="0" w:color="auto"/>
                        <w:right w:val="none" w:sz="0" w:space="0" w:color="auto"/>
                      </w:divBdr>
                    </w:div>
                  </w:divsChild>
                </w:div>
                <w:div w:id="1845246616">
                  <w:marLeft w:val="0"/>
                  <w:marRight w:val="0"/>
                  <w:marTop w:val="0"/>
                  <w:marBottom w:val="0"/>
                  <w:divBdr>
                    <w:top w:val="none" w:sz="0" w:space="0" w:color="auto"/>
                    <w:left w:val="none" w:sz="0" w:space="0" w:color="auto"/>
                    <w:bottom w:val="none" w:sz="0" w:space="0" w:color="auto"/>
                    <w:right w:val="none" w:sz="0" w:space="0" w:color="auto"/>
                  </w:divBdr>
                  <w:divsChild>
                    <w:div w:id="1295477540">
                      <w:marLeft w:val="0"/>
                      <w:marRight w:val="0"/>
                      <w:marTop w:val="0"/>
                      <w:marBottom w:val="0"/>
                      <w:divBdr>
                        <w:top w:val="none" w:sz="0" w:space="0" w:color="auto"/>
                        <w:left w:val="none" w:sz="0" w:space="0" w:color="auto"/>
                        <w:bottom w:val="none" w:sz="0" w:space="0" w:color="auto"/>
                        <w:right w:val="none" w:sz="0" w:space="0" w:color="auto"/>
                      </w:divBdr>
                    </w:div>
                  </w:divsChild>
                </w:div>
                <w:div w:id="1854807300">
                  <w:marLeft w:val="0"/>
                  <w:marRight w:val="0"/>
                  <w:marTop w:val="0"/>
                  <w:marBottom w:val="0"/>
                  <w:divBdr>
                    <w:top w:val="none" w:sz="0" w:space="0" w:color="auto"/>
                    <w:left w:val="none" w:sz="0" w:space="0" w:color="auto"/>
                    <w:bottom w:val="none" w:sz="0" w:space="0" w:color="auto"/>
                    <w:right w:val="none" w:sz="0" w:space="0" w:color="auto"/>
                  </w:divBdr>
                  <w:divsChild>
                    <w:div w:id="1225986729">
                      <w:marLeft w:val="0"/>
                      <w:marRight w:val="0"/>
                      <w:marTop w:val="0"/>
                      <w:marBottom w:val="0"/>
                      <w:divBdr>
                        <w:top w:val="none" w:sz="0" w:space="0" w:color="auto"/>
                        <w:left w:val="none" w:sz="0" w:space="0" w:color="auto"/>
                        <w:bottom w:val="none" w:sz="0" w:space="0" w:color="auto"/>
                        <w:right w:val="none" w:sz="0" w:space="0" w:color="auto"/>
                      </w:divBdr>
                    </w:div>
                  </w:divsChild>
                </w:div>
                <w:div w:id="1867133110">
                  <w:marLeft w:val="0"/>
                  <w:marRight w:val="0"/>
                  <w:marTop w:val="0"/>
                  <w:marBottom w:val="0"/>
                  <w:divBdr>
                    <w:top w:val="none" w:sz="0" w:space="0" w:color="auto"/>
                    <w:left w:val="none" w:sz="0" w:space="0" w:color="auto"/>
                    <w:bottom w:val="none" w:sz="0" w:space="0" w:color="auto"/>
                    <w:right w:val="none" w:sz="0" w:space="0" w:color="auto"/>
                  </w:divBdr>
                  <w:divsChild>
                    <w:div w:id="1798795418">
                      <w:marLeft w:val="0"/>
                      <w:marRight w:val="0"/>
                      <w:marTop w:val="0"/>
                      <w:marBottom w:val="0"/>
                      <w:divBdr>
                        <w:top w:val="none" w:sz="0" w:space="0" w:color="auto"/>
                        <w:left w:val="none" w:sz="0" w:space="0" w:color="auto"/>
                        <w:bottom w:val="none" w:sz="0" w:space="0" w:color="auto"/>
                        <w:right w:val="none" w:sz="0" w:space="0" w:color="auto"/>
                      </w:divBdr>
                    </w:div>
                  </w:divsChild>
                </w:div>
                <w:div w:id="1942451771">
                  <w:marLeft w:val="0"/>
                  <w:marRight w:val="0"/>
                  <w:marTop w:val="0"/>
                  <w:marBottom w:val="0"/>
                  <w:divBdr>
                    <w:top w:val="none" w:sz="0" w:space="0" w:color="auto"/>
                    <w:left w:val="none" w:sz="0" w:space="0" w:color="auto"/>
                    <w:bottom w:val="none" w:sz="0" w:space="0" w:color="auto"/>
                    <w:right w:val="none" w:sz="0" w:space="0" w:color="auto"/>
                  </w:divBdr>
                  <w:divsChild>
                    <w:div w:id="16310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19173">
          <w:marLeft w:val="0"/>
          <w:marRight w:val="0"/>
          <w:marTop w:val="0"/>
          <w:marBottom w:val="0"/>
          <w:divBdr>
            <w:top w:val="none" w:sz="0" w:space="0" w:color="auto"/>
            <w:left w:val="none" w:sz="0" w:space="0" w:color="auto"/>
            <w:bottom w:val="none" w:sz="0" w:space="0" w:color="auto"/>
            <w:right w:val="none" w:sz="0" w:space="0" w:color="auto"/>
          </w:divBdr>
        </w:div>
      </w:divsChild>
    </w:div>
    <w:div w:id="352921997">
      <w:bodyDiv w:val="1"/>
      <w:marLeft w:val="0"/>
      <w:marRight w:val="0"/>
      <w:marTop w:val="0"/>
      <w:marBottom w:val="0"/>
      <w:divBdr>
        <w:top w:val="none" w:sz="0" w:space="0" w:color="auto"/>
        <w:left w:val="none" w:sz="0" w:space="0" w:color="auto"/>
        <w:bottom w:val="none" w:sz="0" w:space="0" w:color="auto"/>
        <w:right w:val="none" w:sz="0" w:space="0" w:color="auto"/>
      </w:divBdr>
      <w:divsChild>
        <w:div w:id="1007308">
          <w:marLeft w:val="0"/>
          <w:marRight w:val="0"/>
          <w:marTop w:val="0"/>
          <w:marBottom w:val="0"/>
          <w:divBdr>
            <w:top w:val="none" w:sz="0" w:space="0" w:color="auto"/>
            <w:left w:val="none" w:sz="0" w:space="0" w:color="auto"/>
            <w:bottom w:val="none" w:sz="0" w:space="0" w:color="auto"/>
            <w:right w:val="none" w:sz="0" w:space="0" w:color="auto"/>
          </w:divBdr>
          <w:divsChild>
            <w:div w:id="843323223">
              <w:marLeft w:val="0"/>
              <w:marRight w:val="0"/>
              <w:marTop w:val="0"/>
              <w:marBottom w:val="0"/>
              <w:divBdr>
                <w:top w:val="none" w:sz="0" w:space="0" w:color="auto"/>
                <w:left w:val="none" w:sz="0" w:space="0" w:color="auto"/>
                <w:bottom w:val="none" w:sz="0" w:space="0" w:color="auto"/>
                <w:right w:val="none" w:sz="0" w:space="0" w:color="auto"/>
              </w:divBdr>
            </w:div>
          </w:divsChild>
        </w:div>
        <w:div w:id="33384897">
          <w:marLeft w:val="0"/>
          <w:marRight w:val="0"/>
          <w:marTop w:val="0"/>
          <w:marBottom w:val="0"/>
          <w:divBdr>
            <w:top w:val="none" w:sz="0" w:space="0" w:color="auto"/>
            <w:left w:val="none" w:sz="0" w:space="0" w:color="auto"/>
            <w:bottom w:val="none" w:sz="0" w:space="0" w:color="auto"/>
            <w:right w:val="none" w:sz="0" w:space="0" w:color="auto"/>
          </w:divBdr>
        </w:div>
        <w:div w:id="48118111">
          <w:marLeft w:val="0"/>
          <w:marRight w:val="0"/>
          <w:marTop w:val="0"/>
          <w:marBottom w:val="0"/>
          <w:divBdr>
            <w:top w:val="none" w:sz="0" w:space="0" w:color="auto"/>
            <w:left w:val="none" w:sz="0" w:space="0" w:color="auto"/>
            <w:bottom w:val="none" w:sz="0" w:space="0" w:color="auto"/>
            <w:right w:val="none" w:sz="0" w:space="0" w:color="auto"/>
          </w:divBdr>
          <w:divsChild>
            <w:div w:id="33508120">
              <w:marLeft w:val="0"/>
              <w:marRight w:val="0"/>
              <w:marTop w:val="0"/>
              <w:marBottom w:val="0"/>
              <w:divBdr>
                <w:top w:val="none" w:sz="0" w:space="0" w:color="auto"/>
                <w:left w:val="none" w:sz="0" w:space="0" w:color="auto"/>
                <w:bottom w:val="none" w:sz="0" w:space="0" w:color="auto"/>
                <w:right w:val="none" w:sz="0" w:space="0" w:color="auto"/>
              </w:divBdr>
            </w:div>
          </w:divsChild>
        </w:div>
        <w:div w:id="81220851">
          <w:marLeft w:val="0"/>
          <w:marRight w:val="0"/>
          <w:marTop w:val="0"/>
          <w:marBottom w:val="0"/>
          <w:divBdr>
            <w:top w:val="none" w:sz="0" w:space="0" w:color="auto"/>
            <w:left w:val="none" w:sz="0" w:space="0" w:color="auto"/>
            <w:bottom w:val="none" w:sz="0" w:space="0" w:color="auto"/>
            <w:right w:val="none" w:sz="0" w:space="0" w:color="auto"/>
          </w:divBdr>
          <w:divsChild>
            <w:div w:id="283655125">
              <w:marLeft w:val="0"/>
              <w:marRight w:val="0"/>
              <w:marTop w:val="0"/>
              <w:marBottom w:val="0"/>
              <w:divBdr>
                <w:top w:val="none" w:sz="0" w:space="0" w:color="auto"/>
                <w:left w:val="none" w:sz="0" w:space="0" w:color="auto"/>
                <w:bottom w:val="none" w:sz="0" w:space="0" w:color="auto"/>
                <w:right w:val="none" w:sz="0" w:space="0" w:color="auto"/>
              </w:divBdr>
            </w:div>
          </w:divsChild>
        </w:div>
        <w:div w:id="147599491">
          <w:marLeft w:val="0"/>
          <w:marRight w:val="0"/>
          <w:marTop w:val="0"/>
          <w:marBottom w:val="0"/>
          <w:divBdr>
            <w:top w:val="none" w:sz="0" w:space="0" w:color="auto"/>
            <w:left w:val="none" w:sz="0" w:space="0" w:color="auto"/>
            <w:bottom w:val="none" w:sz="0" w:space="0" w:color="auto"/>
            <w:right w:val="none" w:sz="0" w:space="0" w:color="auto"/>
          </w:divBdr>
          <w:divsChild>
            <w:div w:id="256401945">
              <w:marLeft w:val="0"/>
              <w:marRight w:val="0"/>
              <w:marTop w:val="0"/>
              <w:marBottom w:val="0"/>
              <w:divBdr>
                <w:top w:val="none" w:sz="0" w:space="0" w:color="auto"/>
                <w:left w:val="none" w:sz="0" w:space="0" w:color="auto"/>
                <w:bottom w:val="none" w:sz="0" w:space="0" w:color="auto"/>
                <w:right w:val="none" w:sz="0" w:space="0" w:color="auto"/>
              </w:divBdr>
            </w:div>
          </w:divsChild>
        </w:div>
        <w:div w:id="217205978">
          <w:marLeft w:val="0"/>
          <w:marRight w:val="0"/>
          <w:marTop w:val="0"/>
          <w:marBottom w:val="0"/>
          <w:divBdr>
            <w:top w:val="none" w:sz="0" w:space="0" w:color="auto"/>
            <w:left w:val="none" w:sz="0" w:space="0" w:color="auto"/>
            <w:bottom w:val="none" w:sz="0" w:space="0" w:color="auto"/>
            <w:right w:val="none" w:sz="0" w:space="0" w:color="auto"/>
          </w:divBdr>
          <w:divsChild>
            <w:div w:id="2104951008">
              <w:marLeft w:val="0"/>
              <w:marRight w:val="0"/>
              <w:marTop w:val="0"/>
              <w:marBottom w:val="0"/>
              <w:divBdr>
                <w:top w:val="none" w:sz="0" w:space="0" w:color="auto"/>
                <w:left w:val="none" w:sz="0" w:space="0" w:color="auto"/>
                <w:bottom w:val="none" w:sz="0" w:space="0" w:color="auto"/>
                <w:right w:val="none" w:sz="0" w:space="0" w:color="auto"/>
              </w:divBdr>
            </w:div>
          </w:divsChild>
        </w:div>
        <w:div w:id="237326228">
          <w:marLeft w:val="0"/>
          <w:marRight w:val="0"/>
          <w:marTop w:val="0"/>
          <w:marBottom w:val="0"/>
          <w:divBdr>
            <w:top w:val="none" w:sz="0" w:space="0" w:color="auto"/>
            <w:left w:val="none" w:sz="0" w:space="0" w:color="auto"/>
            <w:bottom w:val="none" w:sz="0" w:space="0" w:color="auto"/>
            <w:right w:val="none" w:sz="0" w:space="0" w:color="auto"/>
          </w:divBdr>
          <w:divsChild>
            <w:div w:id="1691180089">
              <w:marLeft w:val="0"/>
              <w:marRight w:val="0"/>
              <w:marTop w:val="0"/>
              <w:marBottom w:val="0"/>
              <w:divBdr>
                <w:top w:val="none" w:sz="0" w:space="0" w:color="auto"/>
                <w:left w:val="none" w:sz="0" w:space="0" w:color="auto"/>
                <w:bottom w:val="none" w:sz="0" w:space="0" w:color="auto"/>
                <w:right w:val="none" w:sz="0" w:space="0" w:color="auto"/>
              </w:divBdr>
            </w:div>
          </w:divsChild>
        </w:div>
        <w:div w:id="357199550">
          <w:marLeft w:val="0"/>
          <w:marRight w:val="0"/>
          <w:marTop w:val="0"/>
          <w:marBottom w:val="0"/>
          <w:divBdr>
            <w:top w:val="none" w:sz="0" w:space="0" w:color="auto"/>
            <w:left w:val="none" w:sz="0" w:space="0" w:color="auto"/>
            <w:bottom w:val="none" w:sz="0" w:space="0" w:color="auto"/>
            <w:right w:val="none" w:sz="0" w:space="0" w:color="auto"/>
          </w:divBdr>
          <w:divsChild>
            <w:div w:id="269165291">
              <w:marLeft w:val="-75"/>
              <w:marRight w:val="0"/>
              <w:marTop w:val="30"/>
              <w:marBottom w:val="30"/>
              <w:divBdr>
                <w:top w:val="none" w:sz="0" w:space="0" w:color="auto"/>
                <w:left w:val="none" w:sz="0" w:space="0" w:color="auto"/>
                <w:bottom w:val="none" w:sz="0" w:space="0" w:color="auto"/>
                <w:right w:val="none" w:sz="0" w:space="0" w:color="auto"/>
              </w:divBdr>
              <w:divsChild>
                <w:div w:id="70857997">
                  <w:marLeft w:val="0"/>
                  <w:marRight w:val="0"/>
                  <w:marTop w:val="0"/>
                  <w:marBottom w:val="0"/>
                  <w:divBdr>
                    <w:top w:val="none" w:sz="0" w:space="0" w:color="auto"/>
                    <w:left w:val="none" w:sz="0" w:space="0" w:color="auto"/>
                    <w:bottom w:val="none" w:sz="0" w:space="0" w:color="auto"/>
                    <w:right w:val="none" w:sz="0" w:space="0" w:color="auto"/>
                  </w:divBdr>
                  <w:divsChild>
                    <w:div w:id="1075666584">
                      <w:marLeft w:val="0"/>
                      <w:marRight w:val="0"/>
                      <w:marTop w:val="0"/>
                      <w:marBottom w:val="0"/>
                      <w:divBdr>
                        <w:top w:val="none" w:sz="0" w:space="0" w:color="auto"/>
                        <w:left w:val="none" w:sz="0" w:space="0" w:color="auto"/>
                        <w:bottom w:val="none" w:sz="0" w:space="0" w:color="auto"/>
                        <w:right w:val="none" w:sz="0" w:space="0" w:color="auto"/>
                      </w:divBdr>
                    </w:div>
                  </w:divsChild>
                </w:div>
                <w:div w:id="216747985">
                  <w:marLeft w:val="0"/>
                  <w:marRight w:val="0"/>
                  <w:marTop w:val="0"/>
                  <w:marBottom w:val="0"/>
                  <w:divBdr>
                    <w:top w:val="none" w:sz="0" w:space="0" w:color="auto"/>
                    <w:left w:val="none" w:sz="0" w:space="0" w:color="auto"/>
                    <w:bottom w:val="none" w:sz="0" w:space="0" w:color="auto"/>
                    <w:right w:val="none" w:sz="0" w:space="0" w:color="auto"/>
                  </w:divBdr>
                  <w:divsChild>
                    <w:div w:id="1923682112">
                      <w:marLeft w:val="0"/>
                      <w:marRight w:val="0"/>
                      <w:marTop w:val="0"/>
                      <w:marBottom w:val="0"/>
                      <w:divBdr>
                        <w:top w:val="none" w:sz="0" w:space="0" w:color="auto"/>
                        <w:left w:val="none" w:sz="0" w:space="0" w:color="auto"/>
                        <w:bottom w:val="none" w:sz="0" w:space="0" w:color="auto"/>
                        <w:right w:val="none" w:sz="0" w:space="0" w:color="auto"/>
                      </w:divBdr>
                    </w:div>
                  </w:divsChild>
                </w:div>
                <w:div w:id="363286341">
                  <w:marLeft w:val="0"/>
                  <w:marRight w:val="0"/>
                  <w:marTop w:val="0"/>
                  <w:marBottom w:val="0"/>
                  <w:divBdr>
                    <w:top w:val="none" w:sz="0" w:space="0" w:color="auto"/>
                    <w:left w:val="none" w:sz="0" w:space="0" w:color="auto"/>
                    <w:bottom w:val="none" w:sz="0" w:space="0" w:color="auto"/>
                    <w:right w:val="none" w:sz="0" w:space="0" w:color="auto"/>
                  </w:divBdr>
                  <w:divsChild>
                    <w:div w:id="1999920055">
                      <w:marLeft w:val="0"/>
                      <w:marRight w:val="0"/>
                      <w:marTop w:val="0"/>
                      <w:marBottom w:val="0"/>
                      <w:divBdr>
                        <w:top w:val="none" w:sz="0" w:space="0" w:color="auto"/>
                        <w:left w:val="none" w:sz="0" w:space="0" w:color="auto"/>
                        <w:bottom w:val="none" w:sz="0" w:space="0" w:color="auto"/>
                        <w:right w:val="none" w:sz="0" w:space="0" w:color="auto"/>
                      </w:divBdr>
                    </w:div>
                  </w:divsChild>
                </w:div>
                <w:div w:id="618995821">
                  <w:marLeft w:val="0"/>
                  <w:marRight w:val="0"/>
                  <w:marTop w:val="0"/>
                  <w:marBottom w:val="0"/>
                  <w:divBdr>
                    <w:top w:val="none" w:sz="0" w:space="0" w:color="auto"/>
                    <w:left w:val="none" w:sz="0" w:space="0" w:color="auto"/>
                    <w:bottom w:val="none" w:sz="0" w:space="0" w:color="auto"/>
                    <w:right w:val="none" w:sz="0" w:space="0" w:color="auto"/>
                  </w:divBdr>
                  <w:divsChild>
                    <w:div w:id="1171026539">
                      <w:marLeft w:val="0"/>
                      <w:marRight w:val="0"/>
                      <w:marTop w:val="0"/>
                      <w:marBottom w:val="0"/>
                      <w:divBdr>
                        <w:top w:val="none" w:sz="0" w:space="0" w:color="auto"/>
                        <w:left w:val="none" w:sz="0" w:space="0" w:color="auto"/>
                        <w:bottom w:val="none" w:sz="0" w:space="0" w:color="auto"/>
                        <w:right w:val="none" w:sz="0" w:space="0" w:color="auto"/>
                      </w:divBdr>
                    </w:div>
                  </w:divsChild>
                </w:div>
                <w:div w:id="953485439">
                  <w:marLeft w:val="0"/>
                  <w:marRight w:val="0"/>
                  <w:marTop w:val="0"/>
                  <w:marBottom w:val="0"/>
                  <w:divBdr>
                    <w:top w:val="none" w:sz="0" w:space="0" w:color="auto"/>
                    <w:left w:val="none" w:sz="0" w:space="0" w:color="auto"/>
                    <w:bottom w:val="none" w:sz="0" w:space="0" w:color="auto"/>
                    <w:right w:val="none" w:sz="0" w:space="0" w:color="auto"/>
                  </w:divBdr>
                  <w:divsChild>
                    <w:div w:id="556546881">
                      <w:marLeft w:val="0"/>
                      <w:marRight w:val="0"/>
                      <w:marTop w:val="0"/>
                      <w:marBottom w:val="0"/>
                      <w:divBdr>
                        <w:top w:val="none" w:sz="0" w:space="0" w:color="auto"/>
                        <w:left w:val="none" w:sz="0" w:space="0" w:color="auto"/>
                        <w:bottom w:val="none" w:sz="0" w:space="0" w:color="auto"/>
                        <w:right w:val="none" w:sz="0" w:space="0" w:color="auto"/>
                      </w:divBdr>
                    </w:div>
                  </w:divsChild>
                </w:div>
                <w:div w:id="1019552243">
                  <w:marLeft w:val="0"/>
                  <w:marRight w:val="0"/>
                  <w:marTop w:val="0"/>
                  <w:marBottom w:val="0"/>
                  <w:divBdr>
                    <w:top w:val="none" w:sz="0" w:space="0" w:color="auto"/>
                    <w:left w:val="none" w:sz="0" w:space="0" w:color="auto"/>
                    <w:bottom w:val="none" w:sz="0" w:space="0" w:color="auto"/>
                    <w:right w:val="none" w:sz="0" w:space="0" w:color="auto"/>
                  </w:divBdr>
                  <w:divsChild>
                    <w:div w:id="1900433915">
                      <w:marLeft w:val="0"/>
                      <w:marRight w:val="0"/>
                      <w:marTop w:val="0"/>
                      <w:marBottom w:val="0"/>
                      <w:divBdr>
                        <w:top w:val="none" w:sz="0" w:space="0" w:color="auto"/>
                        <w:left w:val="none" w:sz="0" w:space="0" w:color="auto"/>
                        <w:bottom w:val="none" w:sz="0" w:space="0" w:color="auto"/>
                        <w:right w:val="none" w:sz="0" w:space="0" w:color="auto"/>
                      </w:divBdr>
                    </w:div>
                  </w:divsChild>
                </w:div>
                <w:div w:id="1847597586">
                  <w:marLeft w:val="0"/>
                  <w:marRight w:val="0"/>
                  <w:marTop w:val="0"/>
                  <w:marBottom w:val="0"/>
                  <w:divBdr>
                    <w:top w:val="none" w:sz="0" w:space="0" w:color="auto"/>
                    <w:left w:val="none" w:sz="0" w:space="0" w:color="auto"/>
                    <w:bottom w:val="none" w:sz="0" w:space="0" w:color="auto"/>
                    <w:right w:val="none" w:sz="0" w:space="0" w:color="auto"/>
                  </w:divBdr>
                  <w:divsChild>
                    <w:div w:id="1057123899">
                      <w:marLeft w:val="0"/>
                      <w:marRight w:val="0"/>
                      <w:marTop w:val="0"/>
                      <w:marBottom w:val="0"/>
                      <w:divBdr>
                        <w:top w:val="none" w:sz="0" w:space="0" w:color="auto"/>
                        <w:left w:val="none" w:sz="0" w:space="0" w:color="auto"/>
                        <w:bottom w:val="none" w:sz="0" w:space="0" w:color="auto"/>
                        <w:right w:val="none" w:sz="0" w:space="0" w:color="auto"/>
                      </w:divBdr>
                    </w:div>
                  </w:divsChild>
                </w:div>
                <w:div w:id="1905483290">
                  <w:marLeft w:val="0"/>
                  <w:marRight w:val="0"/>
                  <w:marTop w:val="0"/>
                  <w:marBottom w:val="0"/>
                  <w:divBdr>
                    <w:top w:val="none" w:sz="0" w:space="0" w:color="auto"/>
                    <w:left w:val="none" w:sz="0" w:space="0" w:color="auto"/>
                    <w:bottom w:val="none" w:sz="0" w:space="0" w:color="auto"/>
                    <w:right w:val="none" w:sz="0" w:space="0" w:color="auto"/>
                  </w:divBdr>
                  <w:divsChild>
                    <w:div w:id="302588723">
                      <w:marLeft w:val="0"/>
                      <w:marRight w:val="0"/>
                      <w:marTop w:val="0"/>
                      <w:marBottom w:val="0"/>
                      <w:divBdr>
                        <w:top w:val="none" w:sz="0" w:space="0" w:color="auto"/>
                        <w:left w:val="none" w:sz="0" w:space="0" w:color="auto"/>
                        <w:bottom w:val="none" w:sz="0" w:space="0" w:color="auto"/>
                        <w:right w:val="none" w:sz="0" w:space="0" w:color="auto"/>
                      </w:divBdr>
                    </w:div>
                  </w:divsChild>
                </w:div>
                <w:div w:id="2129424959">
                  <w:marLeft w:val="0"/>
                  <w:marRight w:val="0"/>
                  <w:marTop w:val="0"/>
                  <w:marBottom w:val="0"/>
                  <w:divBdr>
                    <w:top w:val="none" w:sz="0" w:space="0" w:color="auto"/>
                    <w:left w:val="none" w:sz="0" w:space="0" w:color="auto"/>
                    <w:bottom w:val="none" w:sz="0" w:space="0" w:color="auto"/>
                    <w:right w:val="none" w:sz="0" w:space="0" w:color="auto"/>
                  </w:divBdr>
                  <w:divsChild>
                    <w:div w:id="11349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28707">
          <w:marLeft w:val="0"/>
          <w:marRight w:val="0"/>
          <w:marTop w:val="0"/>
          <w:marBottom w:val="0"/>
          <w:divBdr>
            <w:top w:val="none" w:sz="0" w:space="0" w:color="auto"/>
            <w:left w:val="none" w:sz="0" w:space="0" w:color="auto"/>
            <w:bottom w:val="none" w:sz="0" w:space="0" w:color="auto"/>
            <w:right w:val="none" w:sz="0" w:space="0" w:color="auto"/>
          </w:divBdr>
          <w:divsChild>
            <w:div w:id="896670582">
              <w:marLeft w:val="0"/>
              <w:marRight w:val="0"/>
              <w:marTop w:val="0"/>
              <w:marBottom w:val="0"/>
              <w:divBdr>
                <w:top w:val="none" w:sz="0" w:space="0" w:color="auto"/>
                <w:left w:val="none" w:sz="0" w:space="0" w:color="auto"/>
                <w:bottom w:val="none" w:sz="0" w:space="0" w:color="auto"/>
                <w:right w:val="none" w:sz="0" w:space="0" w:color="auto"/>
              </w:divBdr>
            </w:div>
          </w:divsChild>
        </w:div>
        <w:div w:id="396323175">
          <w:marLeft w:val="0"/>
          <w:marRight w:val="0"/>
          <w:marTop w:val="0"/>
          <w:marBottom w:val="0"/>
          <w:divBdr>
            <w:top w:val="none" w:sz="0" w:space="0" w:color="auto"/>
            <w:left w:val="none" w:sz="0" w:space="0" w:color="auto"/>
            <w:bottom w:val="none" w:sz="0" w:space="0" w:color="auto"/>
            <w:right w:val="none" w:sz="0" w:space="0" w:color="auto"/>
          </w:divBdr>
          <w:divsChild>
            <w:div w:id="927153397">
              <w:marLeft w:val="0"/>
              <w:marRight w:val="0"/>
              <w:marTop w:val="0"/>
              <w:marBottom w:val="0"/>
              <w:divBdr>
                <w:top w:val="none" w:sz="0" w:space="0" w:color="auto"/>
                <w:left w:val="none" w:sz="0" w:space="0" w:color="auto"/>
                <w:bottom w:val="none" w:sz="0" w:space="0" w:color="auto"/>
                <w:right w:val="none" w:sz="0" w:space="0" w:color="auto"/>
              </w:divBdr>
            </w:div>
          </w:divsChild>
        </w:div>
        <w:div w:id="400830386">
          <w:marLeft w:val="0"/>
          <w:marRight w:val="0"/>
          <w:marTop w:val="0"/>
          <w:marBottom w:val="0"/>
          <w:divBdr>
            <w:top w:val="none" w:sz="0" w:space="0" w:color="auto"/>
            <w:left w:val="none" w:sz="0" w:space="0" w:color="auto"/>
            <w:bottom w:val="none" w:sz="0" w:space="0" w:color="auto"/>
            <w:right w:val="none" w:sz="0" w:space="0" w:color="auto"/>
          </w:divBdr>
          <w:divsChild>
            <w:div w:id="1576816543">
              <w:marLeft w:val="-75"/>
              <w:marRight w:val="0"/>
              <w:marTop w:val="30"/>
              <w:marBottom w:val="30"/>
              <w:divBdr>
                <w:top w:val="none" w:sz="0" w:space="0" w:color="auto"/>
                <w:left w:val="none" w:sz="0" w:space="0" w:color="auto"/>
                <w:bottom w:val="none" w:sz="0" w:space="0" w:color="auto"/>
                <w:right w:val="none" w:sz="0" w:space="0" w:color="auto"/>
              </w:divBdr>
              <w:divsChild>
                <w:div w:id="107820998">
                  <w:marLeft w:val="0"/>
                  <w:marRight w:val="0"/>
                  <w:marTop w:val="0"/>
                  <w:marBottom w:val="0"/>
                  <w:divBdr>
                    <w:top w:val="none" w:sz="0" w:space="0" w:color="auto"/>
                    <w:left w:val="none" w:sz="0" w:space="0" w:color="auto"/>
                    <w:bottom w:val="none" w:sz="0" w:space="0" w:color="auto"/>
                    <w:right w:val="none" w:sz="0" w:space="0" w:color="auto"/>
                  </w:divBdr>
                  <w:divsChild>
                    <w:div w:id="218440533">
                      <w:marLeft w:val="0"/>
                      <w:marRight w:val="0"/>
                      <w:marTop w:val="0"/>
                      <w:marBottom w:val="0"/>
                      <w:divBdr>
                        <w:top w:val="none" w:sz="0" w:space="0" w:color="auto"/>
                        <w:left w:val="none" w:sz="0" w:space="0" w:color="auto"/>
                        <w:bottom w:val="none" w:sz="0" w:space="0" w:color="auto"/>
                        <w:right w:val="none" w:sz="0" w:space="0" w:color="auto"/>
                      </w:divBdr>
                    </w:div>
                  </w:divsChild>
                </w:div>
                <w:div w:id="285359438">
                  <w:marLeft w:val="0"/>
                  <w:marRight w:val="0"/>
                  <w:marTop w:val="0"/>
                  <w:marBottom w:val="0"/>
                  <w:divBdr>
                    <w:top w:val="none" w:sz="0" w:space="0" w:color="auto"/>
                    <w:left w:val="none" w:sz="0" w:space="0" w:color="auto"/>
                    <w:bottom w:val="none" w:sz="0" w:space="0" w:color="auto"/>
                    <w:right w:val="none" w:sz="0" w:space="0" w:color="auto"/>
                  </w:divBdr>
                  <w:divsChild>
                    <w:div w:id="1358502404">
                      <w:marLeft w:val="0"/>
                      <w:marRight w:val="0"/>
                      <w:marTop w:val="0"/>
                      <w:marBottom w:val="0"/>
                      <w:divBdr>
                        <w:top w:val="none" w:sz="0" w:space="0" w:color="auto"/>
                        <w:left w:val="none" w:sz="0" w:space="0" w:color="auto"/>
                        <w:bottom w:val="none" w:sz="0" w:space="0" w:color="auto"/>
                        <w:right w:val="none" w:sz="0" w:space="0" w:color="auto"/>
                      </w:divBdr>
                    </w:div>
                  </w:divsChild>
                </w:div>
                <w:div w:id="592082883">
                  <w:marLeft w:val="0"/>
                  <w:marRight w:val="0"/>
                  <w:marTop w:val="0"/>
                  <w:marBottom w:val="0"/>
                  <w:divBdr>
                    <w:top w:val="none" w:sz="0" w:space="0" w:color="auto"/>
                    <w:left w:val="none" w:sz="0" w:space="0" w:color="auto"/>
                    <w:bottom w:val="none" w:sz="0" w:space="0" w:color="auto"/>
                    <w:right w:val="none" w:sz="0" w:space="0" w:color="auto"/>
                  </w:divBdr>
                  <w:divsChild>
                    <w:div w:id="2059284594">
                      <w:marLeft w:val="0"/>
                      <w:marRight w:val="0"/>
                      <w:marTop w:val="0"/>
                      <w:marBottom w:val="0"/>
                      <w:divBdr>
                        <w:top w:val="none" w:sz="0" w:space="0" w:color="auto"/>
                        <w:left w:val="none" w:sz="0" w:space="0" w:color="auto"/>
                        <w:bottom w:val="none" w:sz="0" w:space="0" w:color="auto"/>
                        <w:right w:val="none" w:sz="0" w:space="0" w:color="auto"/>
                      </w:divBdr>
                    </w:div>
                  </w:divsChild>
                </w:div>
                <w:div w:id="723526292">
                  <w:marLeft w:val="0"/>
                  <w:marRight w:val="0"/>
                  <w:marTop w:val="0"/>
                  <w:marBottom w:val="0"/>
                  <w:divBdr>
                    <w:top w:val="none" w:sz="0" w:space="0" w:color="auto"/>
                    <w:left w:val="none" w:sz="0" w:space="0" w:color="auto"/>
                    <w:bottom w:val="none" w:sz="0" w:space="0" w:color="auto"/>
                    <w:right w:val="none" w:sz="0" w:space="0" w:color="auto"/>
                  </w:divBdr>
                  <w:divsChild>
                    <w:div w:id="419760960">
                      <w:marLeft w:val="0"/>
                      <w:marRight w:val="0"/>
                      <w:marTop w:val="0"/>
                      <w:marBottom w:val="0"/>
                      <w:divBdr>
                        <w:top w:val="none" w:sz="0" w:space="0" w:color="auto"/>
                        <w:left w:val="none" w:sz="0" w:space="0" w:color="auto"/>
                        <w:bottom w:val="none" w:sz="0" w:space="0" w:color="auto"/>
                        <w:right w:val="none" w:sz="0" w:space="0" w:color="auto"/>
                      </w:divBdr>
                    </w:div>
                  </w:divsChild>
                </w:div>
                <w:div w:id="982003544">
                  <w:marLeft w:val="0"/>
                  <w:marRight w:val="0"/>
                  <w:marTop w:val="0"/>
                  <w:marBottom w:val="0"/>
                  <w:divBdr>
                    <w:top w:val="none" w:sz="0" w:space="0" w:color="auto"/>
                    <w:left w:val="none" w:sz="0" w:space="0" w:color="auto"/>
                    <w:bottom w:val="none" w:sz="0" w:space="0" w:color="auto"/>
                    <w:right w:val="none" w:sz="0" w:space="0" w:color="auto"/>
                  </w:divBdr>
                  <w:divsChild>
                    <w:div w:id="1141340767">
                      <w:marLeft w:val="0"/>
                      <w:marRight w:val="0"/>
                      <w:marTop w:val="0"/>
                      <w:marBottom w:val="0"/>
                      <w:divBdr>
                        <w:top w:val="none" w:sz="0" w:space="0" w:color="auto"/>
                        <w:left w:val="none" w:sz="0" w:space="0" w:color="auto"/>
                        <w:bottom w:val="none" w:sz="0" w:space="0" w:color="auto"/>
                        <w:right w:val="none" w:sz="0" w:space="0" w:color="auto"/>
                      </w:divBdr>
                    </w:div>
                  </w:divsChild>
                </w:div>
                <w:div w:id="1008676884">
                  <w:marLeft w:val="0"/>
                  <w:marRight w:val="0"/>
                  <w:marTop w:val="0"/>
                  <w:marBottom w:val="0"/>
                  <w:divBdr>
                    <w:top w:val="none" w:sz="0" w:space="0" w:color="auto"/>
                    <w:left w:val="none" w:sz="0" w:space="0" w:color="auto"/>
                    <w:bottom w:val="none" w:sz="0" w:space="0" w:color="auto"/>
                    <w:right w:val="none" w:sz="0" w:space="0" w:color="auto"/>
                  </w:divBdr>
                  <w:divsChild>
                    <w:div w:id="815604473">
                      <w:marLeft w:val="0"/>
                      <w:marRight w:val="0"/>
                      <w:marTop w:val="0"/>
                      <w:marBottom w:val="0"/>
                      <w:divBdr>
                        <w:top w:val="none" w:sz="0" w:space="0" w:color="auto"/>
                        <w:left w:val="none" w:sz="0" w:space="0" w:color="auto"/>
                        <w:bottom w:val="none" w:sz="0" w:space="0" w:color="auto"/>
                        <w:right w:val="none" w:sz="0" w:space="0" w:color="auto"/>
                      </w:divBdr>
                    </w:div>
                  </w:divsChild>
                </w:div>
                <w:div w:id="1489130720">
                  <w:marLeft w:val="0"/>
                  <w:marRight w:val="0"/>
                  <w:marTop w:val="0"/>
                  <w:marBottom w:val="0"/>
                  <w:divBdr>
                    <w:top w:val="none" w:sz="0" w:space="0" w:color="auto"/>
                    <w:left w:val="none" w:sz="0" w:space="0" w:color="auto"/>
                    <w:bottom w:val="none" w:sz="0" w:space="0" w:color="auto"/>
                    <w:right w:val="none" w:sz="0" w:space="0" w:color="auto"/>
                  </w:divBdr>
                  <w:divsChild>
                    <w:div w:id="453250455">
                      <w:marLeft w:val="0"/>
                      <w:marRight w:val="0"/>
                      <w:marTop w:val="0"/>
                      <w:marBottom w:val="0"/>
                      <w:divBdr>
                        <w:top w:val="none" w:sz="0" w:space="0" w:color="auto"/>
                        <w:left w:val="none" w:sz="0" w:space="0" w:color="auto"/>
                        <w:bottom w:val="none" w:sz="0" w:space="0" w:color="auto"/>
                        <w:right w:val="none" w:sz="0" w:space="0" w:color="auto"/>
                      </w:divBdr>
                    </w:div>
                  </w:divsChild>
                </w:div>
                <w:div w:id="1719208204">
                  <w:marLeft w:val="0"/>
                  <w:marRight w:val="0"/>
                  <w:marTop w:val="0"/>
                  <w:marBottom w:val="0"/>
                  <w:divBdr>
                    <w:top w:val="none" w:sz="0" w:space="0" w:color="auto"/>
                    <w:left w:val="none" w:sz="0" w:space="0" w:color="auto"/>
                    <w:bottom w:val="none" w:sz="0" w:space="0" w:color="auto"/>
                    <w:right w:val="none" w:sz="0" w:space="0" w:color="auto"/>
                  </w:divBdr>
                  <w:divsChild>
                    <w:div w:id="1995526636">
                      <w:marLeft w:val="0"/>
                      <w:marRight w:val="0"/>
                      <w:marTop w:val="0"/>
                      <w:marBottom w:val="0"/>
                      <w:divBdr>
                        <w:top w:val="none" w:sz="0" w:space="0" w:color="auto"/>
                        <w:left w:val="none" w:sz="0" w:space="0" w:color="auto"/>
                        <w:bottom w:val="none" w:sz="0" w:space="0" w:color="auto"/>
                        <w:right w:val="none" w:sz="0" w:space="0" w:color="auto"/>
                      </w:divBdr>
                    </w:div>
                  </w:divsChild>
                </w:div>
                <w:div w:id="2032605888">
                  <w:marLeft w:val="0"/>
                  <w:marRight w:val="0"/>
                  <w:marTop w:val="0"/>
                  <w:marBottom w:val="0"/>
                  <w:divBdr>
                    <w:top w:val="none" w:sz="0" w:space="0" w:color="auto"/>
                    <w:left w:val="none" w:sz="0" w:space="0" w:color="auto"/>
                    <w:bottom w:val="none" w:sz="0" w:space="0" w:color="auto"/>
                    <w:right w:val="none" w:sz="0" w:space="0" w:color="auto"/>
                  </w:divBdr>
                  <w:divsChild>
                    <w:div w:id="28273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85559">
          <w:marLeft w:val="0"/>
          <w:marRight w:val="0"/>
          <w:marTop w:val="0"/>
          <w:marBottom w:val="0"/>
          <w:divBdr>
            <w:top w:val="none" w:sz="0" w:space="0" w:color="auto"/>
            <w:left w:val="none" w:sz="0" w:space="0" w:color="auto"/>
            <w:bottom w:val="none" w:sz="0" w:space="0" w:color="auto"/>
            <w:right w:val="none" w:sz="0" w:space="0" w:color="auto"/>
          </w:divBdr>
          <w:divsChild>
            <w:div w:id="1737973324">
              <w:marLeft w:val="0"/>
              <w:marRight w:val="0"/>
              <w:marTop w:val="0"/>
              <w:marBottom w:val="0"/>
              <w:divBdr>
                <w:top w:val="none" w:sz="0" w:space="0" w:color="auto"/>
                <w:left w:val="none" w:sz="0" w:space="0" w:color="auto"/>
                <w:bottom w:val="none" w:sz="0" w:space="0" w:color="auto"/>
                <w:right w:val="none" w:sz="0" w:space="0" w:color="auto"/>
              </w:divBdr>
            </w:div>
          </w:divsChild>
        </w:div>
        <w:div w:id="722144996">
          <w:marLeft w:val="0"/>
          <w:marRight w:val="0"/>
          <w:marTop w:val="0"/>
          <w:marBottom w:val="0"/>
          <w:divBdr>
            <w:top w:val="none" w:sz="0" w:space="0" w:color="auto"/>
            <w:left w:val="none" w:sz="0" w:space="0" w:color="auto"/>
            <w:bottom w:val="none" w:sz="0" w:space="0" w:color="auto"/>
            <w:right w:val="none" w:sz="0" w:space="0" w:color="auto"/>
          </w:divBdr>
          <w:divsChild>
            <w:div w:id="1667971617">
              <w:marLeft w:val="0"/>
              <w:marRight w:val="0"/>
              <w:marTop w:val="0"/>
              <w:marBottom w:val="0"/>
              <w:divBdr>
                <w:top w:val="none" w:sz="0" w:space="0" w:color="auto"/>
                <w:left w:val="none" w:sz="0" w:space="0" w:color="auto"/>
                <w:bottom w:val="none" w:sz="0" w:space="0" w:color="auto"/>
                <w:right w:val="none" w:sz="0" w:space="0" w:color="auto"/>
              </w:divBdr>
            </w:div>
          </w:divsChild>
        </w:div>
        <w:div w:id="809052928">
          <w:marLeft w:val="0"/>
          <w:marRight w:val="0"/>
          <w:marTop w:val="0"/>
          <w:marBottom w:val="0"/>
          <w:divBdr>
            <w:top w:val="none" w:sz="0" w:space="0" w:color="auto"/>
            <w:left w:val="none" w:sz="0" w:space="0" w:color="auto"/>
            <w:bottom w:val="none" w:sz="0" w:space="0" w:color="auto"/>
            <w:right w:val="none" w:sz="0" w:space="0" w:color="auto"/>
          </w:divBdr>
          <w:divsChild>
            <w:div w:id="1755319905">
              <w:marLeft w:val="-75"/>
              <w:marRight w:val="0"/>
              <w:marTop w:val="30"/>
              <w:marBottom w:val="30"/>
              <w:divBdr>
                <w:top w:val="none" w:sz="0" w:space="0" w:color="auto"/>
                <w:left w:val="none" w:sz="0" w:space="0" w:color="auto"/>
                <w:bottom w:val="none" w:sz="0" w:space="0" w:color="auto"/>
                <w:right w:val="none" w:sz="0" w:space="0" w:color="auto"/>
              </w:divBdr>
              <w:divsChild>
                <w:div w:id="3022623">
                  <w:marLeft w:val="0"/>
                  <w:marRight w:val="0"/>
                  <w:marTop w:val="0"/>
                  <w:marBottom w:val="0"/>
                  <w:divBdr>
                    <w:top w:val="none" w:sz="0" w:space="0" w:color="auto"/>
                    <w:left w:val="none" w:sz="0" w:space="0" w:color="auto"/>
                    <w:bottom w:val="none" w:sz="0" w:space="0" w:color="auto"/>
                    <w:right w:val="none" w:sz="0" w:space="0" w:color="auto"/>
                  </w:divBdr>
                  <w:divsChild>
                    <w:div w:id="309137099">
                      <w:marLeft w:val="0"/>
                      <w:marRight w:val="0"/>
                      <w:marTop w:val="0"/>
                      <w:marBottom w:val="0"/>
                      <w:divBdr>
                        <w:top w:val="none" w:sz="0" w:space="0" w:color="auto"/>
                        <w:left w:val="none" w:sz="0" w:space="0" w:color="auto"/>
                        <w:bottom w:val="none" w:sz="0" w:space="0" w:color="auto"/>
                        <w:right w:val="none" w:sz="0" w:space="0" w:color="auto"/>
                      </w:divBdr>
                    </w:div>
                  </w:divsChild>
                </w:div>
                <w:div w:id="135725681">
                  <w:marLeft w:val="0"/>
                  <w:marRight w:val="0"/>
                  <w:marTop w:val="0"/>
                  <w:marBottom w:val="0"/>
                  <w:divBdr>
                    <w:top w:val="none" w:sz="0" w:space="0" w:color="auto"/>
                    <w:left w:val="none" w:sz="0" w:space="0" w:color="auto"/>
                    <w:bottom w:val="none" w:sz="0" w:space="0" w:color="auto"/>
                    <w:right w:val="none" w:sz="0" w:space="0" w:color="auto"/>
                  </w:divBdr>
                  <w:divsChild>
                    <w:div w:id="1820069452">
                      <w:marLeft w:val="0"/>
                      <w:marRight w:val="0"/>
                      <w:marTop w:val="0"/>
                      <w:marBottom w:val="0"/>
                      <w:divBdr>
                        <w:top w:val="none" w:sz="0" w:space="0" w:color="auto"/>
                        <w:left w:val="none" w:sz="0" w:space="0" w:color="auto"/>
                        <w:bottom w:val="none" w:sz="0" w:space="0" w:color="auto"/>
                        <w:right w:val="none" w:sz="0" w:space="0" w:color="auto"/>
                      </w:divBdr>
                    </w:div>
                  </w:divsChild>
                </w:div>
                <w:div w:id="135995511">
                  <w:marLeft w:val="0"/>
                  <w:marRight w:val="0"/>
                  <w:marTop w:val="0"/>
                  <w:marBottom w:val="0"/>
                  <w:divBdr>
                    <w:top w:val="none" w:sz="0" w:space="0" w:color="auto"/>
                    <w:left w:val="none" w:sz="0" w:space="0" w:color="auto"/>
                    <w:bottom w:val="none" w:sz="0" w:space="0" w:color="auto"/>
                    <w:right w:val="none" w:sz="0" w:space="0" w:color="auto"/>
                  </w:divBdr>
                  <w:divsChild>
                    <w:div w:id="1470977420">
                      <w:marLeft w:val="0"/>
                      <w:marRight w:val="0"/>
                      <w:marTop w:val="0"/>
                      <w:marBottom w:val="0"/>
                      <w:divBdr>
                        <w:top w:val="none" w:sz="0" w:space="0" w:color="auto"/>
                        <w:left w:val="none" w:sz="0" w:space="0" w:color="auto"/>
                        <w:bottom w:val="none" w:sz="0" w:space="0" w:color="auto"/>
                        <w:right w:val="none" w:sz="0" w:space="0" w:color="auto"/>
                      </w:divBdr>
                    </w:div>
                  </w:divsChild>
                </w:div>
                <w:div w:id="150606150">
                  <w:marLeft w:val="0"/>
                  <w:marRight w:val="0"/>
                  <w:marTop w:val="0"/>
                  <w:marBottom w:val="0"/>
                  <w:divBdr>
                    <w:top w:val="none" w:sz="0" w:space="0" w:color="auto"/>
                    <w:left w:val="none" w:sz="0" w:space="0" w:color="auto"/>
                    <w:bottom w:val="none" w:sz="0" w:space="0" w:color="auto"/>
                    <w:right w:val="none" w:sz="0" w:space="0" w:color="auto"/>
                  </w:divBdr>
                  <w:divsChild>
                    <w:div w:id="1421486867">
                      <w:marLeft w:val="0"/>
                      <w:marRight w:val="0"/>
                      <w:marTop w:val="0"/>
                      <w:marBottom w:val="0"/>
                      <w:divBdr>
                        <w:top w:val="none" w:sz="0" w:space="0" w:color="auto"/>
                        <w:left w:val="none" w:sz="0" w:space="0" w:color="auto"/>
                        <w:bottom w:val="none" w:sz="0" w:space="0" w:color="auto"/>
                        <w:right w:val="none" w:sz="0" w:space="0" w:color="auto"/>
                      </w:divBdr>
                    </w:div>
                  </w:divsChild>
                </w:div>
                <w:div w:id="241062985">
                  <w:marLeft w:val="0"/>
                  <w:marRight w:val="0"/>
                  <w:marTop w:val="0"/>
                  <w:marBottom w:val="0"/>
                  <w:divBdr>
                    <w:top w:val="none" w:sz="0" w:space="0" w:color="auto"/>
                    <w:left w:val="none" w:sz="0" w:space="0" w:color="auto"/>
                    <w:bottom w:val="none" w:sz="0" w:space="0" w:color="auto"/>
                    <w:right w:val="none" w:sz="0" w:space="0" w:color="auto"/>
                  </w:divBdr>
                  <w:divsChild>
                    <w:div w:id="266348267">
                      <w:marLeft w:val="0"/>
                      <w:marRight w:val="0"/>
                      <w:marTop w:val="0"/>
                      <w:marBottom w:val="0"/>
                      <w:divBdr>
                        <w:top w:val="none" w:sz="0" w:space="0" w:color="auto"/>
                        <w:left w:val="none" w:sz="0" w:space="0" w:color="auto"/>
                        <w:bottom w:val="none" w:sz="0" w:space="0" w:color="auto"/>
                        <w:right w:val="none" w:sz="0" w:space="0" w:color="auto"/>
                      </w:divBdr>
                    </w:div>
                  </w:divsChild>
                </w:div>
                <w:div w:id="319119777">
                  <w:marLeft w:val="0"/>
                  <w:marRight w:val="0"/>
                  <w:marTop w:val="0"/>
                  <w:marBottom w:val="0"/>
                  <w:divBdr>
                    <w:top w:val="none" w:sz="0" w:space="0" w:color="auto"/>
                    <w:left w:val="none" w:sz="0" w:space="0" w:color="auto"/>
                    <w:bottom w:val="none" w:sz="0" w:space="0" w:color="auto"/>
                    <w:right w:val="none" w:sz="0" w:space="0" w:color="auto"/>
                  </w:divBdr>
                  <w:divsChild>
                    <w:div w:id="1858428421">
                      <w:marLeft w:val="0"/>
                      <w:marRight w:val="0"/>
                      <w:marTop w:val="0"/>
                      <w:marBottom w:val="0"/>
                      <w:divBdr>
                        <w:top w:val="none" w:sz="0" w:space="0" w:color="auto"/>
                        <w:left w:val="none" w:sz="0" w:space="0" w:color="auto"/>
                        <w:bottom w:val="none" w:sz="0" w:space="0" w:color="auto"/>
                        <w:right w:val="none" w:sz="0" w:space="0" w:color="auto"/>
                      </w:divBdr>
                    </w:div>
                  </w:divsChild>
                </w:div>
                <w:div w:id="403337522">
                  <w:marLeft w:val="0"/>
                  <w:marRight w:val="0"/>
                  <w:marTop w:val="0"/>
                  <w:marBottom w:val="0"/>
                  <w:divBdr>
                    <w:top w:val="none" w:sz="0" w:space="0" w:color="auto"/>
                    <w:left w:val="none" w:sz="0" w:space="0" w:color="auto"/>
                    <w:bottom w:val="none" w:sz="0" w:space="0" w:color="auto"/>
                    <w:right w:val="none" w:sz="0" w:space="0" w:color="auto"/>
                  </w:divBdr>
                  <w:divsChild>
                    <w:div w:id="1010134414">
                      <w:marLeft w:val="0"/>
                      <w:marRight w:val="0"/>
                      <w:marTop w:val="0"/>
                      <w:marBottom w:val="0"/>
                      <w:divBdr>
                        <w:top w:val="none" w:sz="0" w:space="0" w:color="auto"/>
                        <w:left w:val="none" w:sz="0" w:space="0" w:color="auto"/>
                        <w:bottom w:val="none" w:sz="0" w:space="0" w:color="auto"/>
                        <w:right w:val="none" w:sz="0" w:space="0" w:color="auto"/>
                      </w:divBdr>
                    </w:div>
                  </w:divsChild>
                </w:div>
                <w:div w:id="413548004">
                  <w:marLeft w:val="0"/>
                  <w:marRight w:val="0"/>
                  <w:marTop w:val="0"/>
                  <w:marBottom w:val="0"/>
                  <w:divBdr>
                    <w:top w:val="none" w:sz="0" w:space="0" w:color="auto"/>
                    <w:left w:val="none" w:sz="0" w:space="0" w:color="auto"/>
                    <w:bottom w:val="none" w:sz="0" w:space="0" w:color="auto"/>
                    <w:right w:val="none" w:sz="0" w:space="0" w:color="auto"/>
                  </w:divBdr>
                  <w:divsChild>
                    <w:div w:id="517893298">
                      <w:marLeft w:val="0"/>
                      <w:marRight w:val="0"/>
                      <w:marTop w:val="0"/>
                      <w:marBottom w:val="0"/>
                      <w:divBdr>
                        <w:top w:val="none" w:sz="0" w:space="0" w:color="auto"/>
                        <w:left w:val="none" w:sz="0" w:space="0" w:color="auto"/>
                        <w:bottom w:val="none" w:sz="0" w:space="0" w:color="auto"/>
                        <w:right w:val="none" w:sz="0" w:space="0" w:color="auto"/>
                      </w:divBdr>
                    </w:div>
                  </w:divsChild>
                </w:div>
                <w:div w:id="472869190">
                  <w:marLeft w:val="0"/>
                  <w:marRight w:val="0"/>
                  <w:marTop w:val="0"/>
                  <w:marBottom w:val="0"/>
                  <w:divBdr>
                    <w:top w:val="none" w:sz="0" w:space="0" w:color="auto"/>
                    <w:left w:val="none" w:sz="0" w:space="0" w:color="auto"/>
                    <w:bottom w:val="none" w:sz="0" w:space="0" w:color="auto"/>
                    <w:right w:val="none" w:sz="0" w:space="0" w:color="auto"/>
                  </w:divBdr>
                  <w:divsChild>
                    <w:div w:id="1346636828">
                      <w:marLeft w:val="0"/>
                      <w:marRight w:val="0"/>
                      <w:marTop w:val="0"/>
                      <w:marBottom w:val="0"/>
                      <w:divBdr>
                        <w:top w:val="none" w:sz="0" w:space="0" w:color="auto"/>
                        <w:left w:val="none" w:sz="0" w:space="0" w:color="auto"/>
                        <w:bottom w:val="none" w:sz="0" w:space="0" w:color="auto"/>
                        <w:right w:val="none" w:sz="0" w:space="0" w:color="auto"/>
                      </w:divBdr>
                    </w:div>
                  </w:divsChild>
                </w:div>
                <w:div w:id="536621031">
                  <w:marLeft w:val="0"/>
                  <w:marRight w:val="0"/>
                  <w:marTop w:val="0"/>
                  <w:marBottom w:val="0"/>
                  <w:divBdr>
                    <w:top w:val="none" w:sz="0" w:space="0" w:color="auto"/>
                    <w:left w:val="none" w:sz="0" w:space="0" w:color="auto"/>
                    <w:bottom w:val="none" w:sz="0" w:space="0" w:color="auto"/>
                    <w:right w:val="none" w:sz="0" w:space="0" w:color="auto"/>
                  </w:divBdr>
                  <w:divsChild>
                    <w:div w:id="477453349">
                      <w:marLeft w:val="0"/>
                      <w:marRight w:val="0"/>
                      <w:marTop w:val="0"/>
                      <w:marBottom w:val="0"/>
                      <w:divBdr>
                        <w:top w:val="none" w:sz="0" w:space="0" w:color="auto"/>
                        <w:left w:val="none" w:sz="0" w:space="0" w:color="auto"/>
                        <w:bottom w:val="none" w:sz="0" w:space="0" w:color="auto"/>
                        <w:right w:val="none" w:sz="0" w:space="0" w:color="auto"/>
                      </w:divBdr>
                    </w:div>
                  </w:divsChild>
                </w:div>
                <w:div w:id="604702157">
                  <w:marLeft w:val="0"/>
                  <w:marRight w:val="0"/>
                  <w:marTop w:val="0"/>
                  <w:marBottom w:val="0"/>
                  <w:divBdr>
                    <w:top w:val="none" w:sz="0" w:space="0" w:color="auto"/>
                    <w:left w:val="none" w:sz="0" w:space="0" w:color="auto"/>
                    <w:bottom w:val="none" w:sz="0" w:space="0" w:color="auto"/>
                    <w:right w:val="none" w:sz="0" w:space="0" w:color="auto"/>
                  </w:divBdr>
                  <w:divsChild>
                    <w:div w:id="476846132">
                      <w:marLeft w:val="0"/>
                      <w:marRight w:val="0"/>
                      <w:marTop w:val="0"/>
                      <w:marBottom w:val="0"/>
                      <w:divBdr>
                        <w:top w:val="none" w:sz="0" w:space="0" w:color="auto"/>
                        <w:left w:val="none" w:sz="0" w:space="0" w:color="auto"/>
                        <w:bottom w:val="none" w:sz="0" w:space="0" w:color="auto"/>
                        <w:right w:val="none" w:sz="0" w:space="0" w:color="auto"/>
                      </w:divBdr>
                    </w:div>
                  </w:divsChild>
                </w:div>
                <w:div w:id="799416105">
                  <w:marLeft w:val="0"/>
                  <w:marRight w:val="0"/>
                  <w:marTop w:val="0"/>
                  <w:marBottom w:val="0"/>
                  <w:divBdr>
                    <w:top w:val="none" w:sz="0" w:space="0" w:color="auto"/>
                    <w:left w:val="none" w:sz="0" w:space="0" w:color="auto"/>
                    <w:bottom w:val="none" w:sz="0" w:space="0" w:color="auto"/>
                    <w:right w:val="none" w:sz="0" w:space="0" w:color="auto"/>
                  </w:divBdr>
                  <w:divsChild>
                    <w:div w:id="1439527158">
                      <w:marLeft w:val="0"/>
                      <w:marRight w:val="0"/>
                      <w:marTop w:val="0"/>
                      <w:marBottom w:val="0"/>
                      <w:divBdr>
                        <w:top w:val="none" w:sz="0" w:space="0" w:color="auto"/>
                        <w:left w:val="none" w:sz="0" w:space="0" w:color="auto"/>
                        <w:bottom w:val="none" w:sz="0" w:space="0" w:color="auto"/>
                        <w:right w:val="none" w:sz="0" w:space="0" w:color="auto"/>
                      </w:divBdr>
                    </w:div>
                  </w:divsChild>
                </w:div>
                <w:div w:id="854228339">
                  <w:marLeft w:val="0"/>
                  <w:marRight w:val="0"/>
                  <w:marTop w:val="0"/>
                  <w:marBottom w:val="0"/>
                  <w:divBdr>
                    <w:top w:val="none" w:sz="0" w:space="0" w:color="auto"/>
                    <w:left w:val="none" w:sz="0" w:space="0" w:color="auto"/>
                    <w:bottom w:val="none" w:sz="0" w:space="0" w:color="auto"/>
                    <w:right w:val="none" w:sz="0" w:space="0" w:color="auto"/>
                  </w:divBdr>
                  <w:divsChild>
                    <w:div w:id="106780356">
                      <w:marLeft w:val="0"/>
                      <w:marRight w:val="0"/>
                      <w:marTop w:val="0"/>
                      <w:marBottom w:val="0"/>
                      <w:divBdr>
                        <w:top w:val="none" w:sz="0" w:space="0" w:color="auto"/>
                        <w:left w:val="none" w:sz="0" w:space="0" w:color="auto"/>
                        <w:bottom w:val="none" w:sz="0" w:space="0" w:color="auto"/>
                        <w:right w:val="none" w:sz="0" w:space="0" w:color="auto"/>
                      </w:divBdr>
                    </w:div>
                  </w:divsChild>
                </w:div>
                <w:div w:id="1039357162">
                  <w:marLeft w:val="0"/>
                  <w:marRight w:val="0"/>
                  <w:marTop w:val="0"/>
                  <w:marBottom w:val="0"/>
                  <w:divBdr>
                    <w:top w:val="none" w:sz="0" w:space="0" w:color="auto"/>
                    <w:left w:val="none" w:sz="0" w:space="0" w:color="auto"/>
                    <w:bottom w:val="none" w:sz="0" w:space="0" w:color="auto"/>
                    <w:right w:val="none" w:sz="0" w:space="0" w:color="auto"/>
                  </w:divBdr>
                  <w:divsChild>
                    <w:div w:id="1075670265">
                      <w:marLeft w:val="0"/>
                      <w:marRight w:val="0"/>
                      <w:marTop w:val="0"/>
                      <w:marBottom w:val="0"/>
                      <w:divBdr>
                        <w:top w:val="none" w:sz="0" w:space="0" w:color="auto"/>
                        <w:left w:val="none" w:sz="0" w:space="0" w:color="auto"/>
                        <w:bottom w:val="none" w:sz="0" w:space="0" w:color="auto"/>
                        <w:right w:val="none" w:sz="0" w:space="0" w:color="auto"/>
                      </w:divBdr>
                    </w:div>
                  </w:divsChild>
                </w:div>
                <w:div w:id="1108621481">
                  <w:marLeft w:val="0"/>
                  <w:marRight w:val="0"/>
                  <w:marTop w:val="0"/>
                  <w:marBottom w:val="0"/>
                  <w:divBdr>
                    <w:top w:val="none" w:sz="0" w:space="0" w:color="auto"/>
                    <w:left w:val="none" w:sz="0" w:space="0" w:color="auto"/>
                    <w:bottom w:val="none" w:sz="0" w:space="0" w:color="auto"/>
                    <w:right w:val="none" w:sz="0" w:space="0" w:color="auto"/>
                  </w:divBdr>
                  <w:divsChild>
                    <w:div w:id="981160811">
                      <w:marLeft w:val="0"/>
                      <w:marRight w:val="0"/>
                      <w:marTop w:val="0"/>
                      <w:marBottom w:val="0"/>
                      <w:divBdr>
                        <w:top w:val="none" w:sz="0" w:space="0" w:color="auto"/>
                        <w:left w:val="none" w:sz="0" w:space="0" w:color="auto"/>
                        <w:bottom w:val="none" w:sz="0" w:space="0" w:color="auto"/>
                        <w:right w:val="none" w:sz="0" w:space="0" w:color="auto"/>
                      </w:divBdr>
                    </w:div>
                  </w:divsChild>
                </w:div>
                <w:div w:id="1147472739">
                  <w:marLeft w:val="0"/>
                  <w:marRight w:val="0"/>
                  <w:marTop w:val="0"/>
                  <w:marBottom w:val="0"/>
                  <w:divBdr>
                    <w:top w:val="none" w:sz="0" w:space="0" w:color="auto"/>
                    <w:left w:val="none" w:sz="0" w:space="0" w:color="auto"/>
                    <w:bottom w:val="none" w:sz="0" w:space="0" w:color="auto"/>
                    <w:right w:val="none" w:sz="0" w:space="0" w:color="auto"/>
                  </w:divBdr>
                  <w:divsChild>
                    <w:div w:id="2102407120">
                      <w:marLeft w:val="0"/>
                      <w:marRight w:val="0"/>
                      <w:marTop w:val="0"/>
                      <w:marBottom w:val="0"/>
                      <w:divBdr>
                        <w:top w:val="none" w:sz="0" w:space="0" w:color="auto"/>
                        <w:left w:val="none" w:sz="0" w:space="0" w:color="auto"/>
                        <w:bottom w:val="none" w:sz="0" w:space="0" w:color="auto"/>
                        <w:right w:val="none" w:sz="0" w:space="0" w:color="auto"/>
                      </w:divBdr>
                    </w:div>
                  </w:divsChild>
                </w:div>
                <w:div w:id="1193573981">
                  <w:marLeft w:val="0"/>
                  <w:marRight w:val="0"/>
                  <w:marTop w:val="0"/>
                  <w:marBottom w:val="0"/>
                  <w:divBdr>
                    <w:top w:val="none" w:sz="0" w:space="0" w:color="auto"/>
                    <w:left w:val="none" w:sz="0" w:space="0" w:color="auto"/>
                    <w:bottom w:val="none" w:sz="0" w:space="0" w:color="auto"/>
                    <w:right w:val="none" w:sz="0" w:space="0" w:color="auto"/>
                  </w:divBdr>
                  <w:divsChild>
                    <w:div w:id="1489902145">
                      <w:marLeft w:val="0"/>
                      <w:marRight w:val="0"/>
                      <w:marTop w:val="0"/>
                      <w:marBottom w:val="0"/>
                      <w:divBdr>
                        <w:top w:val="none" w:sz="0" w:space="0" w:color="auto"/>
                        <w:left w:val="none" w:sz="0" w:space="0" w:color="auto"/>
                        <w:bottom w:val="none" w:sz="0" w:space="0" w:color="auto"/>
                        <w:right w:val="none" w:sz="0" w:space="0" w:color="auto"/>
                      </w:divBdr>
                    </w:div>
                  </w:divsChild>
                </w:div>
                <w:div w:id="1205755570">
                  <w:marLeft w:val="0"/>
                  <w:marRight w:val="0"/>
                  <w:marTop w:val="0"/>
                  <w:marBottom w:val="0"/>
                  <w:divBdr>
                    <w:top w:val="none" w:sz="0" w:space="0" w:color="auto"/>
                    <w:left w:val="none" w:sz="0" w:space="0" w:color="auto"/>
                    <w:bottom w:val="none" w:sz="0" w:space="0" w:color="auto"/>
                    <w:right w:val="none" w:sz="0" w:space="0" w:color="auto"/>
                  </w:divBdr>
                  <w:divsChild>
                    <w:div w:id="234824304">
                      <w:marLeft w:val="0"/>
                      <w:marRight w:val="0"/>
                      <w:marTop w:val="0"/>
                      <w:marBottom w:val="0"/>
                      <w:divBdr>
                        <w:top w:val="none" w:sz="0" w:space="0" w:color="auto"/>
                        <w:left w:val="none" w:sz="0" w:space="0" w:color="auto"/>
                        <w:bottom w:val="none" w:sz="0" w:space="0" w:color="auto"/>
                        <w:right w:val="none" w:sz="0" w:space="0" w:color="auto"/>
                      </w:divBdr>
                    </w:div>
                  </w:divsChild>
                </w:div>
                <w:div w:id="1357581901">
                  <w:marLeft w:val="0"/>
                  <w:marRight w:val="0"/>
                  <w:marTop w:val="0"/>
                  <w:marBottom w:val="0"/>
                  <w:divBdr>
                    <w:top w:val="none" w:sz="0" w:space="0" w:color="auto"/>
                    <w:left w:val="none" w:sz="0" w:space="0" w:color="auto"/>
                    <w:bottom w:val="none" w:sz="0" w:space="0" w:color="auto"/>
                    <w:right w:val="none" w:sz="0" w:space="0" w:color="auto"/>
                  </w:divBdr>
                  <w:divsChild>
                    <w:div w:id="1230572837">
                      <w:marLeft w:val="0"/>
                      <w:marRight w:val="0"/>
                      <w:marTop w:val="0"/>
                      <w:marBottom w:val="0"/>
                      <w:divBdr>
                        <w:top w:val="none" w:sz="0" w:space="0" w:color="auto"/>
                        <w:left w:val="none" w:sz="0" w:space="0" w:color="auto"/>
                        <w:bottom w:val="none" w:sz="0" w:space="0" w:color="auto"/>
                        <w:right w:val="none" w:sz="0" w:space="0" w:color="auto"/>
                      </w:divBdr>
                    </w:div>
                  </w:divsChild>
                </w:div>
                <w:div w:id="1514685567">
                  <w:marLeft w:val="0"/>
                  <w:marRight w:val="0"/>
                  <w:marTop w:val="0"/>
                  <w:marBottom w:val="0"/>
                  <w:divBdr>
                    <w:top w:val="none" w:sz="0" w:space="0" w:color="auto"/>
                    <w:left w:val="none" w:sz="0" w:space="0" w:color="auto"/>
                    <w:bottom w:val="none" w:sz="0" w:space="0" w:color="auto"/>
                    <w:right w:val="none" w:sz="0" w:space="0" w:color="auto"/>
                  </w:divBdr>
                  <w:divsChild>
                    <w:div w:id="1599753651">
                      <w:marLeft w:val="0"/>
                      <w:marRight w:val="0"/>
                      <w:marTop w:val="0"/>
                      <w:marBottom w:val="0"/>
                      <w:divBdr>
                        <w:top w:val="none" w:sz="0" w:space="0" w:color="auto"/>
                        <w:left w:val="none" w:sz="0" w:space="0" w:color="auto"/>
                        <w:bottom w:val="none" w:sz="0" w:space="0" w:color="auto"/>
                        <w:right w:val="none" w:sz="0" w:space="0" w:color="auto"/>
                      </w:divBdr>
                    </w:div>
                  </w:divsChild>
                </w:div>
                <w:div w:id="1575965221">
                  <w:marLeft w:val="0"/>
                  <w:marRight w:val="0"/>
                  <w:marTop w:val="0"/>
                  <w:marBottom w:val="0"/>
                  <w:divBdr>
                    <w:top w:val="none" w:sz="0" w:space="0" w:color="auto"/>
                    <w:left w:val="none" w:sz="0" w:space="0" w:color="auto"/>
                    <w:bottom w:val="none" w:sz="0" w:space="0" w:color="auto"/>
                    <w:right w:val="none" w:sz="0" w:space="0" w:color="auto"/>
                  </w:divBdr>
                  <w:divsChild>
                    <w:div w:id="740172928">
                      <w:marLeft w:val="0"/>
                      <w:marRight w:val="0"/>
                      <w:marTop w:val="0"/>
                      <w:marBottom w:val="0"/>
                      <w:divBdr>
                        <w:top w:val="none" w:sz="0" w:space="0" w:color="auto"/>
                        <w:left w:val="none" w:sz="0" w:space="0" w:color="auto"/>
                        <w:bottom w:val="none" w:sz="0" w:space="0" w:color="auto"/>
                        <w:right w:val="none" w:sz="0" w:space="0" w:color="auto"/>
                      </w:divBdr>
                    </w:div>
                  </w:divsChild>
                </w:div>
                <w:div w:id="1635215134">
                  <w:marLeft w:val="0"/>
                  <w:marRight w:val="0"/>
                  <w:marTop w:val="0"/>
                  <w:marBottom w:val="0"/>
                  <w:divBdr>
                    <w:top w:val="none" w:sz="0" w:space="0" w:color="auto"/>
                    <w:left w:val="none" w:sz="0" w:space="0" w:color="auto"/>
                    <w:bottom w:val="none" w:sz="0" w:space="0" w:color="auto"/>
                    <w:right w:val="none" w:sz="0" w:space="0" w:color="auto"/>
                  </w:divBdr>
                  <w:divsChild>
                    <w:div w:id="684359448">
                      <w:marLeft w:val="0"/>
                      <w:marRight w:val="0"/>
                      <w:marTop w:val="0"/>
                      <w:marBottom w:val="0"/>
                      <w:divBdr>
                        <w:top w:val="none" w:sz="0" w:space="0" w:color="auto"/>
                        <w:left w:val="none" w:sz="0" w:space="0" w:color="auto"/>
                        <w:bottom w:val="none" w:sz="0" w:space="0" w:color="auto"/>
                        <w:right w:val="none" w:sz="0" w:space="0" w:color="auto"/>
                      </w:divBdr>
                    </w:div>
                  </w:divsChild>
                </w:div>
                <w:div w:id="1685476056">
                  <w:marLeft w:val="0"/>
                  <w:marRight w:val="0"/>
                  <w:marTop w:val="0"/>
                  <w:marBottom w:val="0"/>
                  <w:divBdr>
                    <w:top w:val="none" w:sz="0" w:space="0" w:color="auto"/>
                    <w:left w:val="none" w:sz="0" w:space="0" w:color="auto"/>
                    <w:bottom w:val="none" w:sz="0" w:space="0" w:color="auto"/>
                    <w:right w:val="none" w:sz="0" w:space="0" w:color="auto"/>
                  </w:divBdr>
                  <w:divsChild>
                    <w:div w:id="1877616645">
                      <w:marLeft w:val="0"/>
                      <w:marRight w:val="0"/>
                      <w:marTop w:val="0"/>
                      <w:marBottom w:val="0"/>
                      <w:divBdr>
                        <w:top w:val="none" w:sz="0" w:space="0" w:color="auto"/>
                        <w:left w:val="none" w:sz="0" w:space="0" w:color="auto"/>
                        <w:bottom w:val="none" w:sz="0" w:space="0" w:color="auto"/>
                        <w:right w:val="none" w:sz="0" w:space="0" w:color="auto"/>
                      </w:divBdr>
                    </w:div>
                  </w:divsChild>
                </w:div>
                <w:div w:id="1766414861">
                  <w:marLeft w:val="0"/>
                  <w:marRight w:val="0"/>
                  <w:marTop w:val="0"/>
                  <w:marBottom w:val="0"/>
                  <w:divBdr>
                    <w:top w:val="none" w:sz="0" w:space="0" w:color="auto"/>
                    <w:left w:val="none" w:sz="0" w:space="0" w:color="auto"/>
                    <w:bottom w:val="none" w:sz="0" w:space="0" w:color="auto"/>
                    <w:right w:val="none" w:sz="0" w:space="0" w:color="auto"/>
                  </w:divBdr>
                  <w:divsChild>
                    <w:div w:id="2063211962">
                      <w:marLeft w:val="0"/>
                      <w:marRight w:val="0"/>
                      <w:marTop w:val="0"/>
                      <w:marBottom w:val="0"/>
                      <w:divBdr>
                        <w:top w:val="none" w:sz="0" w:space="0" w:color="auto"/>
                        <w:left w:val="none" w:sz="0" w:space="0" w:color="auto"/>
                        <w:bottom w:val="none" w:sz="0" w:space="0" w:color="auto"/>
                        <w:right w:val="none" w:sz="0" w:space="0" w:color="auto"/>
                      </w:divBdr>
                    </w:div>
                  </w:divsChild>
                </w:div>
                <w:div w:id="2049719123">
                  <w:marLeft w:val="0"/>
                  <w:marRight w:val="0"/>
                  <w:marTop w:val="0"/>
                  <w:marBottom w:val="0"/>
                  <w:divBdr>
                    <w:top w:val="none" w:sz="0" w:space="0" w:color="auto"/>
                    <w:left w:val="none" w:sz="0" w:space="0" w:color="auto"/>
                    <w:bottom w:val="none" w:sz="0" w:space="0" w:color="auto"/>
                    <w:right w:val="none" w:sz="0" w:space="0" w:color="auto"/>
                  </w:divBdr>
                  <w:divsChild>
                    <w:div w:id="21207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00544">
          <w:marLeft w:val="0"/>
          <w:marRight w:val="0"/>
          <w:marTop w:val="0"/>
          <w:marBottom w:val="0"/>
          <w:divBdr>
            <w:top w:val="none" w:sz="0" w:space="0" w:color="auto"/>
            <w:left w:val="none" w:sz="0" w:space="0" w:color="auto"/>
            <w:bottom w:val="none" w:sz="0" w:space="0" w:color="auto"/>
            <w:right w:val="none" w:sz="0" w:space="0" w:color="auto"/>
          </w:divBdr>
        </w:div>
        <w:div w:id="882983107">
          <w:marLeft w:val="0"/>
          <w:marRight w:val="0"/>
          <w:marTop w:val="0"/>
          <w:marBottom w:val="0"/>
          <w:divBdr>
            <w:top w:val="none" w:sz="0" w:space="0" w:color="auto"/>
            <w:left w:val="none" w:sz="0" w:space="0" w:color="auto"/>
            <w:bottom w:val="none" w:sz="0" w:space="0" w:color="auto"/>
            <w:right w:val="none" w:sz="0" w:space="0" w:color="auto"/>
          </w:divBdr>
          <w:divsChild>
            <w:div w:id="350382369">
              <w:marLeft w:val="-75"/>
              <w:marRight w:val="0"/>
              <w:marTop w:val="30"/>
              <w:marBottom w:val="30"/>
              <w:divBdr>
                <w:top w:val="none" w:sz="0" w:space="0" w:color="auto"/>
                <w:left w:val="none" w:sz="0" w:space="0" w:color="auto"/>
                <w:bottom w:val="none" w:sz="0" w:space="0" w:color="auto"/>
                <w:right w:val="none" w:sz="0" w:space="0" w:color="auto"/>
              </w:divBdr>
              <w:divsChild>
                <w:div w:id="267005361">
                  <w:marLeft w:val="0"/>
                  <w:marRight w:val="0"/>
                  <w:marTop w:val="0"/>
                  <w:marBottom w:val="0"/>
                  <w:divBdr>
                    <w:top w:val="none" w:sz="0" w:space="0" w:color="auto"/>
                    <w:left w:val="none" w:sz="0" w:space="0" w:color="auto"/>
                    <w:bottom w:val="none" w:sz="0" w:space="0" w:color="auto"/>
                    <w:right w:val="none" w:sz="0" w:space="0" w:color="auto"/>
                  </w:divBdr>
                  <w:divsChild>
                    <w:div w:id="629439472">
                      <w:marLeft w:val="0"/>
                      <w:marRight w:val="0"/>
                      <w:marTop w:val="0"/>
                      <w:marBottom w:val="0"/>
                      <w:divBdr>
                        <w:top w:val="none" w:sz="0" w:space="0" w:color="auto"/>
                        <w:left w:val="none" w:sz="0" w:space="0" w:color="auto"/>
                        <w:bottom w:val="none" w:sz="0" w:space="0" w:color="auto"/>
                        <w:right w:val="none" w:sz="0" w:space="0" w:color="auto"/>
                      </w:divBdr>
                    </w:div>
                    <w:div w:id="1220169657">
                      <w:marLeft w:val="0"/>
                      <w:marRight w:val="0"/>
                      <w:marTop w:val="0"/>
                      <w:marBottom w:val="0"/>
                      <w:divBdr>
                        <w:top w:val="none" w:sz="0" w:space="0" w:color="auto"/>
                        <w:left w:val="none" w:sz="0" w:space="0" w:color="auto"/>
                        <w:bottom w:val="none" w:sz="0" w:space="0" w:color="auto"/>
                        <w:right w:val="none" w:sz="0" w:space="0" w:color="auto"/>
                      </w:divBdr>
                    </w:div>
                  </w:divsChild>
                </w:div>
                <w:div w:id="911769316">
                  <w:marLeft w:val="0"/>
                  <w:marRight w:val="0"/>
                  <w:marTop w:val="0"/>
                  <w:marBottom w:val="0"/>
                  <w:divBdr>
                    <w:top w:val="none" w:sz="0" w:space="0" w:color="auto"/>
                    <w:left w:val="none" w:sz="0" w:space="0" w:color="auto"/>
                    <w:bottom w:val="none" w:sz="0" w:space="0" w:color="auto"/>
                    <w:right w:val="none" w:sz="0" w:space="0" w:color="auto"/>
                  </w:divBdr>
                  <w:divsChild>
                    <w:div w:id="1073358375">
                      <w:marLeft w:val="0"/>
                      <w:marRight w:val="0"/>
                      <w:marTop w:val="0"/>
                      <w:marBottom w:val="0"/>
                      <w:divBdr>
                        <w:top w:val="none" w:sz="0" w:space="0" w:color="auto"/>
                        <w:left w:val="none" w:sz="0" w:space="0" w:color="auto"/>
                        <w:bottom w:val="none" w:sz="0" w:space="0" w:color="auto"/>
                        <w:right w:val="none" w:sz="0" w:space="0" w:color="auto"/>
                      </w:divBdr>
                    </w:div>
                    <w:div w:id="1364281674">
                      <w:marLeft w:val="0"/>
                      <w:marRight w:val="0"/>
                      <w:marTop w:val="0"/>
                      <w:marBottom w:val="0"/>
                      <w:divBdr>
                        <w:top w:val="none" w:sz="0" w:space="0" w:color="auto"/>
                        <w:left w:val="none" w:sz="0" w:space="0" w:color="auto"/>
                        <w:bottom w:val="none" w:sz="0" w:space="0" w:color="auto"/>
                        <w:right w:val="none" w:sz="0" w:space="0" w:color="auto"/>
                      </w:divBdr>
                    </w:div>
                  </w:divsChild>
                </w:div>
                <w:div w:id="1144469072">
                  <w:marLeft w:val="0"/>
                  <w:marRight w:val="0"/>
                  <w:marTop w:val="0"/>
                  <w:marBottom w:val="0"/>
                  <w:divBdr>
                    <w:top w:val="none" w:sz="0" w:space="0" w:color="auto"/>
                    <w:left w:val="none" w:sz="0" w:space="0" w:color="auto"/>
                    <w:bottom w:val="none" w:sz="0" w:space="0" w:color="auto"/>
                    <w:right w:val="none" w:sz="0" w:space="0" w:color="auto"/>
                  </w:divBdr>
                  <w:divsChild>
                    <w:div w:id="618031900">
                      <w:marLeft w:val="0"/>
                      <w:marRight w:val="0"/>
                      <w:marTop w:val="0"/>
                      <w:marBottom w:val="0"/>
                      <w:divBdr>
                        <w:top w:val="none" w:sz="0" w:space="0" w:color="auto"/>
                        <w:left w:val="none" w:sz="0" w:space="0" w:color="auto"/>
                        <w:bottom w:val="none" w:sz="0" w:space="0" w:color="auto"/>
                        <w:right w:val="none" w:sz="0" w:space="0" w:color="auto"/>
                      </w:divBdr>
                    </w:div>
                  </w:divsChild>
                </w:div>
                <w:div w:id="1256400489">
                  <w:marLeft w:val="0"/>
                  <w:marRight w:val="0"/>
                  <w:marTop w:val="0"/>
                  <w:marBottom w:val="0"/>
                  <w:divBdr>
                    <w:top w:val="none" w:sz="0" w:space="0" w:color="auto"/>
                    <w:left w:val="none" w:sz="0" w:space="0" w:color="auto"/>
                    <w:bottom w:val="none" w:sz="0" w:space="0" w:color="auto"/>
                    <w:right w:val="none" w:sz="0" w:space="0" w:color="auto"/>
                  </w:divBdr>
                  <w:divsChild>
                    <w:div w:id="553086075">
                      <w:marLeft w:val="0"/>
                      <w:marRight w:val="0"/>
                      <w:marTop w:val="0"/>
                      <w:marBottom w:val="0"/>
                      <w:divBdr>
                        <w:top w:val="none" w:sz="0" w:space="0" w:color="auto"/>
                        <w:left w:val="none" w:sz="0" w:space="0" w:color="auto"/>
                        <w:bottom w:val="none" w:sz="0" w:space="0" w:color="auto"/>
                        <w:right w:val="none" w:sz="0" w:space="0" w:color="auto"/>
                      </w:divBdr>
                    </w:div>
                  </w:divsChild>
                </w:div>
                <w:div w:id="1278489746">
                  <w:marLeft w:val="0"/>
                  <w:marRight w:val="0"/>
                  <w:marTop w:val="0"/>
                  <w:marBottom w:val="0"/>
                  <w:divBdr>
                    <w:top w:val="none" w:sz="0" w:space="0" w:color="auto"/>
                    <w:left w:val="none" w:sz="0" w:space="0" w:color="auto"/>
                    <w:bottom w:val="none" w:sz="0" w:space="0" w:color="auto"/>
                    <w:right w:val="none" w:sz="0" w:space="0" w:color="auto"/>
                  </w:divBdr>
                  <w:divsChild>
                    <w:div w:id="18726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3924">
          <w:marLeft w:val="0"/>
          <w:marRight w:val="0"/>
          <w:marTop w:val="0"/>
          <w:marBottom w:val="0"/>
          <w:divBdr>
            <w:top w:val="none" w:sz="0" w:space="0" w:color="auto"/>
            <w:left w:val="none" w:sz="0" w:space="0" w:color="auto"/>
            <w:bottom w:val="none" w:sz="0" w:space="0" w:color="auto"/>
            <w:right w:val="none" w:sz="0" w:space="0" w:color="auto"/>
          </w:divBdr>
          <w:divsChild>
            <w:div w:id="179249140">
              <w:marLeft w:val="0"/>
              <w:marRight w:val="0"/>
              <w:marTop w:val="0"/>
              <w:marBottom w:val="0"/>
              <w:divBdr>
                <w:top w:val="none" w:sz="0" w:space="0" w:color="auto"/>
                <w:left w:val="none" w:sz="0" w:space="0" w:color="auto"/>
                <w:bottom w:val="none" w:sz="0" w:space="0" w:color="auto"/>
                <w:right w:val="none" w:sz="0" w:space="0" w:color="auto"/>
              </w:divBdr>
            </w:div>
          </w:divsChild>
        </w:div>
        <w:div w:id="1505365071">
          <w:marLeft w:val="0"/>
          <w:marRight w:val="0"/>
          <w:marTop w:val="0"/>
          <w:marBottom w:val="0"/>
          <w:divBdr>
            <w:top w:val="none" w:sz="0" w:space="0" w:color="auto"/>
            <w:left w:val="none" w:sz="0" w:space="0" w:color="auto"/>
            <w:bottom w:val="none" w:sz="0" w:space="0" w:color="auto"/>
            <w:right w:val="none" w:sz="0" w:space="0" w:color="auto"/>
          </w:divBdr>
        </w:div>
        <w:div w:id="1511288485">
          <w:marLeft w:val="0"/>
          <w:marRight w:val="0"/>
          <w:marTop w:val="0"/>
          <w:marBottom w:val="0"/>
          <w:divBdr>
            <w:top w:val="none" w:sz="0" w:space="0" w:color="auto"/>
            <w:left w:val="none" w:sz="0" w:space="0" w:color="auto"/>
            <w:bottom w:val="none" w:sz="0" w:space="0" w:color="auto"/>
            <w:right w:val="none" w:sz="0" w:space="0" w:color="auto"/>
          </w:divBdr>
          <w:divsChild>
            <w:div w:id="1647398579">
              <w:marLeft w:val="0"/>
              <w:marRight w:val="0"/>
              <w:marTop w:val="0"/>
              <w:marBottom w:val="0"/>
              <w:divBdr>
                <w:top w:val="none" w:sz="0" w:space="0" w:color="auto"/>
                <w:left w:val="none" w:sz="0" w:space="0" w:color="auto"/>
                <w:bottom w:val="none" w:sz="0" w:space="0" w:color="auto"/>
                <w:right w:val="none" w:sz="0" w:space="0" w:color="auto"/>
              </w:divBdr>
            </w:div>
          </w:divsChild>
        </w:div>
        <w:div w:id="1554581068">
          <w:marLeft w:val="0"/>
          <w:marRight w:val="0"/>
          <w:marTop w:val="0"/>
          <w:marBottom w:val="0"/>
          <w:divBdr>
            <w:top w:val="none" w:sz="0" w:space="0" w:color="auto"/>
            <w:left w:val="none" w:sz="0" w:space="0" w:color="auto"/>
            <w:bottom w:val="none" w:sz="0" w:space="0" w:color="auto"/>
            <w:right w:val="none" w:sz="0" w:space="0" w:color="auto"/>
          </w:divBdr>
        </w:div>
        <w:div w:id="1556433254">
          <w:marLeft w:val="0"/>
          <w:marRight w:val="0"/>
          <w:marTop w:val="0"/>
          <w:marBottom w:val="0"/>
          <w:divBdr>
            <w:top w:val="none" w:sz="0" w:space="0" w:color="auto"/>
            <w:left w:val="none" w:sz="0" w:space="0" w:color="auto"/>
            <w:bottom w:val="none" w:sz="0" w:space="0" w:color="auto"/>
            <w:right w:val="none" w:sz="0" w:space="0" w:color="auto"/>
          </w:divBdr>
          <w:divsChild>
            <w:div w:id="1394541550">
              <w:marLeft w:val="0"/>
              <w:marRight w:val="0"/>
              <w:marTop w:val="0"/>
              <w:marBottom w:val="0"/>
              <w:divBdr>
                <w:top w:val="none" w:sz="0" w:space="0" w:color="auto"/>
                <w:left w:val="none" w:sz="0" w:space="0" w:color="auto"/>
                <w:bottom w:val="none" w:sz="0" w:space="0" w:color="auto"/>
                <w:right w:val="none" w:sz="0" w:space="0" w:color="auto"/>
              </w:divBdr>
            </w:div>
          </w:divsChild>
        </w:div>
        <w:div w:id="1562910152">
          <w:marLeft w:val="0"/>
          <w:marRight w:val="0"/>
          <w:marTop w:val="0"/>
          <w:marBottom w:val="0"/>
          <w:divBdr>
            <w:top w:val="none" w:sz="0" w:space="0" w:color="auto"/>
            <w:left w:val="none" w:sz="0" w:space="0" w:color="auto"/>
            <w:bottom w:val="none" w:sz="0" w:space="0" w:color="auto"/>
            <w:right w:val="none" w:sz="0" w:space="0" w:color="auto"/>
          </w:divBdr>
          <w:divsChild>
            <w:div w:id="1748961453">
              <w:marLeft w:val="0"/>
              <w:marRight w:val="0"/>
              <w:marTop w:val="0"/>
              <w:marBottom w:val="0"/>
              <w:divBdr>
                <w:top w:val="none" w:sz="0" w:space="0" w:color="auto"/>
                <w:left w:val="none" w:sz="0" w:space="0" w:color="auto"/>
                <w:bottom w:val="none" w:sz="0" w:space="0" w:color="auto"/>
                <w:right w:val="none" w:sz="0" w:space="0" w:color="auto"/>
              </w:divBdr>
            </w:div>
          </w:divsChild>
        </w:div>
        <w:div w:id="1693341135">
          <w:marLeft w:val="0"/>
          <w:marRight w:val="0"/>
          <w:marTop w:val="0"/>
          <w:marBottom w:val="0"/>
          <w:divBdr>
            <w:top w:val="none" w:sz="0" w:space="0" w:color="auto"/>
            <w:left w:val="none" w:sz="0" w:space="0" w:color="auto"/>
            <w:bottom w:val="none" w:sz="0" w:space="0" w:color="auto"/>
            <w:right w:val="none" w:sz="0" w:space="0" w:color="auto"/>
          </w:divBdr>
          <w:divsChild>
            <w:div w:id="1393626335">
              <w:marLeft w:val="0"/>
              <w:marRight w:val="0"/>
              <w:marTop w:val="0"/>
              <w:marBottom w:val="0"/>
              <w:divBdr>
                <w:top w:val="none" w:sz="0" w:space="0" w:color="auto"/>
                <w:left w:val="none" w:sz="0" w:space="0" w:color="auto"/>
                <w:bottom w:val="none" w:sz="0" w:space="0" w:color="auto"/>
                <w:right w:val="none" w:sz="0" w:space="0" w:color="auto"/>
              </w:divBdr>
            </w:div>
          </w:divsChild>
        </w:div>
        <w:div w:id="1815294588">
          <w:marLeft w:val="0"/>
          <w:marRight w:val="0"/>
          <w:marTop w:val="0"/>
          <w:marBottom w:val="0"/>
          <w:divBdr>
            <w:top w:val="none" w:sz="0" w:space="0" w:color="auto"/>
            <w:left w:val="none" w:sz="0" w:space="0" w:color="auto"/>
            <w:bottom w:val="none" w:sz="0" w:space="0" w:color="auto"/>
            <w:right w:val="none" w:sz="0" w:space="0" w:color="auto"/>
          </w:divBdr>
        </w:div>
        <w:div w:id="1819690669">
          <w:marLeft w:val="0"/>
          <w:marRight w:val="0"/>
          <w:marTop w:val="0"/>
          <w:marBottom w:val="0"/>
          <w:divBdr>
            <w:top w:val="none" w:sz="0" w:space="0" w:color="auto"/>
            <w:left w:val="none" w:sz="0" w:space="0" w:color="auto"/>
            <w:bottom w:val="none" w:sz="0" w:space="0" w:color="auto"/>
            <w:right w:val="none" w:sz="0" w:space="0" w:color="auto"/>
          </w:divBdr>
        </w:div>
        <w:div w:id="1877618409">
          <w:marLeft w:val="0"/>
          <w:marRight w:val="0"/>
          <w:marTop w:val="0"/>
          <w:marBottom w:val="0"/>
          <w:divBdr>
            <w:top w:val="none" w:sz="0" w:space="0" w:color="auto"/>
            <w:left w:val="none" w:sz="0" w:space="0" w:color="auto"/>
            <w:bottom w:val="none" w:sz="0" w:space="0" w:color="auto"/>
            <w:right w:val="none" w:sz="0" w:space="0" w:color="auto"/>
          </w:divBdr>
          <w:divsChild>
            <w:div w:id="1061251399">
              <w:marLeft w:val="0"/>
              <w:marRight w:val="0"/>
              <w:marTop w:val="0"/>
              <w:marBottom w:val="0"/>
              <w:divBdr>
                <w:top w:val="none" w:sz="0" w:space="0" w:color="auto"/>
                <w:left w:val="none" w:sz="0" w:space="0" w:color="auto"/>
                <w:bottom w:val="none" w:sz="0" w:space="0" w:color="auto"/>
                <w:right w:val="none" w:sz="0" w:space="0" w:color="auto"/>
              </w:divBdr>
            </w:div>
          </w:divsChild>
        </w:div>
        <w:div w:id="2116095058">
          <w:marLeft w:val="0"/>
          <w:marRight w:val="0"/>
          <w:marTop w:val="0"/>
          <w:marBottom w:val="0"/>
          <w:divBdr>
            <w:top w:val="none" w:sz="0" w:space="0" w:color="auto"/>
            <w:left w:val="none" w:sz="0" w:space="0" w:color="auto"/>
            <w:bottom w:val="none" w:sz="0" w:space="0" w:color="auto"/>
            <w:right w:val="none" w:sz="0" w:space="0" w:color="auto"/>
          </w:divBdr>
          <w:divsChild>
            <w:div w:id="7037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976">
      <w:bodyDiv w:val="1"/>
      <w:marLeft w:val="0"/>
      <w:marRight w:val="0"/>
      <w:marTop w:val="0"/>
      <w:marBottom w:val="0"/>
      <w:divBdr>
        <w:top w:val="none" w:sz="0" w:space="0" w:color="auto"/>
        <w:left w:val="none" w:sz="0" w:space="0" w:color="auto"/>
        <w:bottom w:val="none" w:sz="0" w:space="0" w:color="auto"/>
        <w:right w:val="none" w:sz="0" w:space="0" w:color="auto"/>
      </w:divBdr>
      <w:divsChild>
        <w:div w:id="115219109">
          <w:marLeft w:val="0"/>
          <w:marRight w:val="0"/>
          <w:marTop w:val="0"/>
          <w:marBottom w:val="0"/>
          <w:divBdr>
            <w:top w:val="none" w:sz="0" w:space="0" w:color="auto"/>
            <w:left w:val="none" w:sz="0" w:space="0" w:color="auto"/>
            <w:bottom w:val="none" w:sz="0" w:space="0" w:color="auto"/>
            <w:right w:val="none" w:sz="0" w:space="0" w:color="auto"/>
          </w:divBdr>
          <w:divsChild>
            <w:div w:id="253977263">
              <w:marLeft w:val="-75"/>
              <w:marRight w:val="0"/>
              <w:marTop w:val="30"/>
              <w:marBottom w:val="30"/>
              <w:divBdr>
                <w:top w:val="none" w:sz="0" w:space="0" w:color="auto"/>
                <w:left w:val="none" w:sz="0" w:space="0" w:color="auto"/>
                <w:bottom w:val="none" w:sz="0" w:space="0" w:color="auto"/>
                <w:right w:val="none" w:sz="0" w:space="0" w:color="auto"/>
              </w:divBdr>
              <w:divsChild>
                <w:div w:id="351537656">
                  <w:marLeft w:val="0"/>
                  <w:marRight w:val="0"/>
                  <w:marTop w:val="0"/>
                  <w:marBottom w:val="0"/>
                  <w:divBdr>
                    <w:top w:val="none" w:sz="0" w:space="0" w:color="auto"/>
                    <w:left w:val="none" w:sz="0" w:space="0" w:color="auto"/>
                    <w:bottom w:val="none" w:sz="0" w:space="0" w:color="auto"/>
                    <w:right w:val="none" w:sz="0" w:space="0" w:color="auto"/>
                  </w:divBdr>
                  <w:divsChild>
                    <w:div w:id="793134209">
                      <w:marLeft w:val="0"/>
                      <w:marRight w:val="0"/>
                      <w:marTop w:val="0"/>
                      <w:marBottom w:val="0"/>
                      <w:divBdr>
                        <w:top w:val="none" w:sz="0" w:space="0" w:color="auto"/>
                        <w:left w:val="none" w:sz="0" w:space="0" w:color="auto"/>
                        <w:bottom w:val="none" w:sz="0" w:space="0" w:color="auto"/>
                        <w:right w:val="none" w:sz="0" w:space="0" w:color="auto"/>
                      </w:divBdr>
                    </w:div>
                  </w:divsChild>
                </w:div>
                <w:div w:id="516504811">
                  <w:marLeft w:val="0"/>
                  <w:marRight w:val="0"/>
                  <w:marTop w:val="0"/>
                  <w:marBottom w:val="0"/>
                  <w:divBdr>
                    <w:top w:val="none" w:sz="0" w:space="0" w:color="auto"/>
                    <w:left w:val="none" w:sz="0" w:space="0" w:color="auto"/>
                    <w:bottom w:val="none" w:sz="0" w:space="0" w:color="auto"/>
                    <w:right w:val="none" w:sz="0" w:space="0" w:color="auto"/>
                  </w:divBdr>
                  <w:divsChild>
                    <w:div w:id="1244341788">
                      <w:marLeft w:val="0"/>
                      <w:marRight w:val="0"/>
                      <w:marTop w:val="0"/>
                      <w:marBottom w:val="0"/>
                      <w:divBdr>
                        <w:top w:val="none" w:sz="0" w:space="0" w:color="auto"/>
                        <w:left w:val="none" w:sz="0" w:space="0" w:color="auto"/>
                        <w:bottom w:val="none" w:sz="0" w:space="0" w:color="auto"/>
                        <w:right w:val="none" w:sz="0" w:space="0" w:color="auto"/>
                      </w:divBdr>
                    </w:div>
                  </w:divsChild>
                </w:div>
                <w:div w:id="553124650">
                  <w:marLeft w:val="0"/>
                  <w:marRight w:val="0"/>
                  <w:marTop w:val="0"/>
                  <w:marBottom w:val="0"/>
                  <w:divBdr>
                    <w:top w:val="none" w:sz="0" w:space="0" w:color="auto"/>
                    <w:left w:val="none" w:sz="0" w:space="0" w:color="auto"/>
                    <w:bottom w:val="none" w:sz="0" w:space="0" w:color="auto"/>
                    <w:right w:val="none" w:sz="0" w:space="0" w:color="auto"/>
                  </w:divBdr>
                  <w:divsChild>
                    <w:div w:id="951784830">
                      <w:marLeft w:val="0"/>
                      <w:marRight w:val="0"/>
                      <w:marTop w:val="0"/>
                      <w:marBottom w:val="0"/>
                      <w:divBdr>
                        <w:top w:val="none" w:sz="0" w:space="0" w:color="auto"/>
                        <w:left w:val="none" w:sz="0" w:space="0" w:color="auto"/>
                        <w:bottom w:val="none" w:sz="0" w:space="0" w:color="auto"/>
                        <w:right w:val="none" w:sz="0" w:space="0" w:color="auto"/>
                      </w:divBdr>
                    </w:div>
                  </w:divsChild>
                </w:div>
                <w:div w:id="664934770">
                  <w:marLeft w:val="0"/>
                  <w:marRight w:val="0"/>
                  <w:marTop w:val="0"/>
                  <w:marBottom w:val="0"/>
                  <w:divBdr>
                    <w:top w:val="none" w:sz="0" w:space="0" w:color="auto"/>
                    <w:left w:val="none" w:sz="0" w:space="0" w:color="auto"/>
                    <w:bottom w:val="none" w:sz="0" w:space="0" w:color="auto"/>
                    <w:right w:val="none" w:sz="0" w:space="0" w:color="auto"/>
                  </w:divBdr>
                  <w:divsChild>
                    <w:div w:id="1830319120">
                      <w:marLeft w:val="0"/>
                      <w:marRight w:val="0"/>
                      <w:marTop w:val="0"/>
                      <w:marBottom w:val="0"/>
                      <w:divBdr>
                        <w:top w:val="none" w:sz="0" w:space="0" w:color="auto"/>
                        <w:left w:val="none" w:sz="0" w:space="0" w:color="auto"/>
                        <w:bottom w:val="none" w:sz="0" w:space="0" w:color="auto"/>
                        <w:right w:val="none" w:sz="0" w:space="0" w:color="auto"/>
                      </w:divBdr>
                    </w:div>
                  </w:divsChild>
                </w:div>
                <w:div w:id="671101051">
                  <w:marLeft w:val="0"/>
                  <w:marRight w:val="0"/>
                  <w:marTop w:val="0"/>
                  <w:marBottom w:val="0"/>
                  <w:divBdr>
                    <w:top w:val="none" w:sz="0" w:space="0" w:color="auto"/>
                    <w:left w:val="none" w:sz="0" w:space="0" w:color="auto"/>
                    <w:bottom w:val="none" w:sz="0" w:space="0" w:color="auto"/>
                    <w:right w:val="none" w:sz="0" w:space="0" w:color="auto"/>
                  </w:divBdr>
                  <w:divsChild>
                    <w:div w:id="505823641">
                      <w:marLeft w:val="0"/>
                      <w:marRight w:val="0"/>
                      <w:marTop w:val="0"/>
                      <w:marBottom w:val="0"/>
                      <w:divBdr>
                        <w:top w:val="none" w:sz="0" w:space="0" w:color="auto"/>
                        <w:left w:val="none" w:sz="0" w:space="0" w:color="auto"/>
                        <w:bottom w:val="none" w:sz="0" w:space="0" w:color="auto"/>
                        <w:right w:val="none" w:sz="0" w:space="0" w:color="auto"/>
                      </w:divBdr>
                    </w:div>
                  </w:divsChild>
                </w:div>
                <w:div w:id="723063146">
                  <w:marLeft w:val="0"/>
                  <w:marRight w:val="0"/>
                  <w:marTop w:val="0"/>
                  <w:marBottom w:val="0"/>
                  <w:divBdr>
                    <w:top w:val="none" w:sz="0" w:space="0" w:color="auto"/>
                    <w:left w:val="none" w:sz="0" w:space="0" w:color="auto"/>
                    <w:bottom w:val="none" w:sz="0" w:space="0" w:color="auto"/>
                    <w:right w:val="none" w:sz="0" w:space="0" w:color="auto"/>
                  </w:divBdr>
                  <w:divsChild>
                    <w:div w:id="604925907">
                      <w:marLeft w:val="0"/>
                      <w:marRight w:val="0"/>
                      <w:marTop w:val="0"/>
                      <w:marBottom w:val="0"/>
                      <w:divBdr>
                        <w:top w:val="none" w:sz="0" w:space="0" w:color="auto"/>
                        <w:left w:val="none" w:sz="0" w:space="0" w:color="auto"/>
                        <w:bottom w:val="none" w:sz="0" w:space="0" w:color="auto"/>
                        <w:right w:val="none" w:sz="0" w:space="0" w:color="auto"/>
                      </w:divBdr>
                    </w:div>
                  </w:divsChild>
                </w:div>
                <w:div w:id="733116405">
                  <w:marLeft w:val="0"/>
                  <w:marRight w:val="0"/>
                  <w:marTop w:val="0"/>
                  <w:marBottom w:val="0"/>
                  <w:divBdr>
                    <w:top w:val="none" w:sz="0" w:space="0" w:color="auto"/>
                    <w:left w:val="none" w:sz="0" w:space="0" w:color="auto"/>
                    <w:bottom w:val="none" w:sz="0" w:space="0" w:color="auto"/>
                    <w:right w:val="none" w:sz="0" w:space="0" w:color="auto"/>
                  </w:divBdr>
                  <w:divsChild>
                    <w:div w:id="1433353171">
                      <w:marLeft w:val="0"/>
                      <w:marRight w:val="0"/>
                      <w:marTop w:val="0"/>
                      <w:marBottom w:val="0"/>
                      <w:divBdr>
                        <w:top w:val="none" w:sz="0" w:space="0" w:color="auto"/>
                        <w:left w:val="none" w:sz="0" w:space="0" w:color="auto"/>
                        <w:bottom w:val="none" w:sz="0" w:space="0" w:color="auto"/>
                        <w:right w:val="none" w:sz="0" w:space="0" w:color="auto"/>
                      </w:divBdr>
                    </w:div>
                  </w:divsChild>
                </w:div>
                <w:div w:id="865874226">
                  <w:marLeft w:val="0"/>
                  <w:marRight w:val="0"/>
                  <w:marTop w:val="0"/>
                  <w:marBottom w:val="0"/>
                  <w:divBdr>
                    <w:top w:val="none" w:sz="0" w:space="0" w:color="auto"/>
                    <w:left w:val="none" w:sz="0" w:space="0" w:color="auto"/>
                    <w:bottom w:val="none" w:sz="0" w:space="0" w:color="auto"/>
                    <w:right w:val="none" w:sz="0" w:space="0" w:color="auto"/>
                  </w:divBdr>
                  <w:divsChild>
                    <w:div w:id="2095347575">
                      <w:marLeft w:val="0"/>
                      <w:marRight w:val="0"/>
                      <w:marTop w:val="0"/>
                      <w:marBottom w:val="0"/>
                      <w:divBdr>
                        <w:top w:val="none" w:sz="0" w:space="0" w:color="auto"/>
                        <w:left w:val="none" w:sz="0" w:space="0" w:color="auto"/>
                        <w:bottom w:val="none" w:sz="0" w:space="0" w:color="auto"/>
                        <w:right w:val="none" w:sz="0" w:space="0" w:color="auto"/>
                      </w:divBdr>
                    </w:div>
                  </w:divsChild>
                </w:div>
                <w:div w:id="950166333">
                  <w:marLeft w:val="0"/>
                  <w:marRight w:val="0"/>
                  <w:marTop w:val="0"/>
                  <w:marBottom w:val="0"/>
                  <w:divBdr>
                    <w:top w:val="none" w:sz="0" w:space="0" w:color="auto"/>
                    <w:left w:val="none" w:sz="0" w:space="0" w:color="auto"/>
                    <w:bottom w:val="none" w:sz="0" w:space="0" w:color="auto"/>
                    <w:right w:val="none" w:sz="0" w:space="0" w:color="auto"/>
                  </w:divBdr>
                  <w:divsChild>
                    <w:div w:id="1835876465">
                      <w:marLeft w:val="0"/>
                      <w:marRight w:val="0"/>
                      <w:marTop w:val="0"/>
                      <w:marBottom w:val="0"/>
                      <w:divBdr>
                        <w:top w:val="none" w:sz="0" w:space="0" w:color="auto"/>
                        <w:left w:val="none" w:sz="0" w:space="0" w:color="auto"/>
                        <w:bottom w:val="none" w:sz="0" w:space="0" w:color="auto"/>
                        <w:right w:val="none" w:sz="0" w:space="0" w:color="auto"/>
                      </w:divBdr>
                    </w:div>
                  </w:divsChild>
                </w:div>
                <w:div w:id="1028488971">
                  <w:marLeft w:val="0"/>
                  <w:marRight w:val="0"/>
                  <w:marTop w:val="0"/>
                  <w:marBottom w:val="0"/>
                  <w:divBdr>
                    <w:top w:val="none" w:sz="0" w:space="0" w:color="auto"/>
                    <w:left w:val="none" w:sz="0" w:space="0" w:color="auto"/>
                    <w:bottom w:val="none" w:sz="0" w:space="0" w:color="auto"/>
                    <w:right w:val="none" w:sz="0" w:space="0" w:color="auto"/>
                  </w:divBdr>
                  <w:divsChild>
                    <w:div w:id="1675837856">
                      <w:marLeft w:val="0"/>
                      <w:marRight w:val="0"/>
                      <w:marTop w:val="0"/>
                      <w:marBottom w:val="0"/>
                      <w:divBdr>
                        <w:top w:val="none" w:sz="0" w:space="0" w:color="auto"/>
                        <w:left w:val="none" w:sz="0" w:space="0" w:color="auto"/>
                        <w:bottom w:val="none" w:sz="0" w:space="0" w:color="auto"/>
                        <w:right w:val="none" w:sz="0" w:space="0" w:color="auto"/>
                      </w:divBdr>
                    </w:div>
                  </w:divsChild>
                </w:div>
                <w:div w:id="1475487251">
                  <w:marLeft w:val="0"/>
                  <w:marRight w:val="0"/>
                  <w:marTop w:val="0"/>
                  <w:marBottom w:val="0"/>
                  <w:divBdr>
                    <w:top w:val="none" w:sz="0" w:space="0" w:color="auto"/>
                    <w:left w:val="none" w:sz="0" w:space="0" w:color="auto"/>
                    <w:bottom w:val="none" w:sz="0" w:space="0" w:color="auto"/>
                    <w:right w:val="none" w:sz="0" w:space="0" w:color="auto"/>
                  </w:divBdr>
                  <w:divsChild>
                    <w:div w:id="482891314">
                      <w:marLeft w:val="0"/>
                      <w:marRight w:val="0"/>
                      <w:marTop w:val="0"/>
                      <w:marBottom w:val="0"/>
                      <w:divBdr>
                        <w:top w:val="none" w:sz="0" w:space="0" w:color="auto"/>
                        <w:left w:val="none" w:sz="0" w:space="0" w:color="auto"/>
                        <w:bottom w:val="none" w:sz="0" w:space="0" w:color="auto"/>
                        <w:right w:val="none" w:sz="0" w:space="0" w:color="auto"/>
                      </w:divBdr>
                    </w:div>
                  </w:divsChild>
                </w:div>
                <w:div w:id="1578855864">
                  <w:marLeft w:val="0"/>
                  <w:marRight w:val="0"/>
                  <w:marTop w:val="0"/>
                  <w:marBottom w:val="0"/>
                  <w:divBdr>
                    <w:top w:val="none" w:sz="0" w:space="0" w:color="auto"/>
                    <w:left w:val="none" w:sz="0" w:space="0" w:color="auto"/>
                    <w:bottom w:val="none" w:sz="0" w:space="0" w:color="auto"/>
                    <w:right w:val="none" w:sz="0" w:space="0" w:color="auto"/>
                  </w:divBdr>
                  <w:divsChild>
                    <w:div w:id="1871062948">
                      <w:marLeft w:val="0"/>
                      <w:marRight w:val="0"/>
                      <w:marTop w:val="0"/>
                      <w:marBottom w:val="0"/>
                      <w:divBdr>
                        <w:top w:val="none" w:sz="0" w:space="0" w:color="auto"/>
                        <w:left w:val="none" w:sz="0" w:space="0" w:color="auto"/>
                        <w:bottom w:val="none" w:sz="0" w:space="0" w:color="auto"/>
                        <w:right w:val="none" w:sz="0" w:space="0" w:color="auto"/>
                      </w:divBdr>
                    </w:div>
                  </w:divsChild>
                </w:div>
                <w:div w:id="1633360166">
                  <w:marLeft w:val="0"/>
                  <w:marRight w:val="0"/>
                  <w:marTop w:val="0"/>
                  <w:marBottom w:val="0"/>
                  <w:divBdr>
                    <w:top w:val="none" w:sz="0" w:space="0" w:color="auto"/>
                    <w:left w:val="none" w:sz="0" w:space="0" w:color="auto"/>
                    <w:bottom w:val="none" w:sz="0" w:space="0" w:color="auto"/>
                    <w:right w:val="none" w:sz="0" w:space="0" w:color="auto"/>
                  </w:divBdr>
                  <w:divsChild>
                    <w:div w:id="1048410483">
                      <w:marLeft w:val="0"/>
                      <w:marRight w:val="0"/>
                      <w:marTop w:val="0"/>
                      <w:marBottom w:val="0"/>
                      <w:divBdr>
                        <w:top w:val="none" w:sz="0" w:space="0" w:color="auto"/>
                        <w:left w:val="none" w:sz="0" w:space="0" w:color="auto"/>
                        <w:bottom w:val="none" w:sz="0" w:space="0" w:color="auto"/>
                        <w:right w:val="none" w:sz="0" w:space="0" w:color="auto"/>
                      </w:divBdr>
                    </w:div>
                  </w:divsChild>
                </w:div>
                <w:div w:id="1886259376">
                  <w:marLeft w:val="0"/>
                  <w:marRight w:val="0"/>
                  <w:marTop w:val="0"/>
                  <w:marBottom w:val="0"/>
                  <w:divBdr>
                    <w:top w:val="none" w:sz="0" w:space="0" w:color="auto"/>
                    <w:left w:val="none" w:sz="0" w:space="0" w:color="auto"/>
                    <w:bottom w:val="none" w:sz="0" w:space="0" w:color="auto"/>
                    <w:right w:val="none" w:sz="0" w:space="0" w:color="auto"/>
                  </w:divBdr>
                  <w:divsChild>
                    <w:div w:id="1008679900">
                      <w:marLeft w:val="0"/>
                      <w:marRight w:val="0"/>
                      <w:marTop w:val="0"/>
                      <w:marBottom w:val="0"/>
                      <w:divBdr>
                        <w:top w:val="none" w:sz="0" w:space="0" w:color="auto"/>
                        <w:left w:val="none" w:sz="0" w:space="0" w:color="auto"/>
                        <w:bottom w:val="none" w:sz="0" w:space="0" w:color="auto"/>
                        <w:right w:val="none" w:sz="0" w:space="0" w:color="auto"/>
                      </w:divBdr>
                    </w:div>
                  </w:divsChild>
                </w:div>
                <w:div w:id="1889294911">
                  <w:marLeft w:val="0"/>
                  <w:marRight w:val="0"/>
                  <w:marTop w:val="0"/>
                  <w:marBottom w:val="0"/>
                  <w:divBdr>
                    <w:top w:val="none" w:sz="0" w:space="0" w:color="auto"/>
                    <w:left w:val="none" w:sz="0" w:space="0" w:color="auto"/>
                    <w:bottom w:val="none" w:sz="0" w:space="0" w:color="auto"/>
                    <w:right w:val="none" w:sz="0" w:space="0" w:color="auto"/>
                  </w:divBdr>
                  <w:divsChild>
                    <w:div w:id="1603687466">
                      <w:marLeft w:val="0"/>
                      <w:marRight w:val="0"/>
                      <w:marTop w:val="0"/>
                      <w:marBottom w:val="0"/>
                      <w:divBdr>
                        <w:top w:val="none" w:sz="0" w:space="0" w:color="auto"/>
                        <w:left w:val="none" w:sz="0" w:space="0" w:color="auto"/>
                        <w:bottom w:val="none" w:sz="0" w:space="0" w:color="auto"/>
                        <w:right w:val="none" w:sz="0" w:space="0" w:color="auto"/>
                      </w:divBdr>
                    </w:div>
                  </w:divsChild>
                </w:div>
                <w:div w:id="1930581663">
                  <w:marLeft w:val="0"/>
                  <w:marRight w:val="0"/>
                  <w:marTop w:val="0"/>
                  <w:marBottom w:val="0"/>
                  <w:divBdr>
                    <w:top w:val="none" w:sz="0" w:space="0" w:color="auto"/>
                    <w:left w:val="none" w:sz="0" w:space="0" w:color="auto"/>
                    <w:bottom w:val="none" w:sz="0" w:space="0" w:color="auto"/>
                    <w:right w:val="none" w:sz="0" w:space="0" w:color="auto"/>
                  </w:divBdr>
                  <w:divsChild>
                    <w:div w:id="1181897246">
                      <w:marLeft w:val="0"/>
                      <w:marRight w:val="0"/>
                      <w:marTop w:val="0"/>
                      <w:marBottom w:val="0"/>
                      <w:divBdr>
                        <w:top w:val="none" w:sz="0" w:space="0" w:color="auto"/>
                        <w:left w:val="none" w:sz="0" w:space="0" w:color="auto"/>
                        <w:bottom w:val="none" w:sz="0" w:space="0" w:color="auto"/>
                        <w:right w:val="none" w:sz="0" w:space="0" w:color="auto"/>
                      </w:divBdr>
                    </w:div>
                  </w:divsChild>
                </w:div>
                <w:div w:id="1986397456">
                  <w:marLeft w:val="0"/>
                  <w:marRight w:val="0"/>
                  <w:marTop w:val="0"/>
                  <w:marBottom w:val="0"/>
                  <w:divBdr>
                    <w:top w:val="none" w:sz="0" w:space="0" w:color="auto"/>
                    <w:left w:val="none" w:sz="0" w:space="0" w:color="auto"/>
                    <w:bottom w:val="none" w:sz="0" w:space="0" w:color="auto"/>
                    <w:right w:val="none" w:sz="0" w:space="0" w:color="auto"/>
                  </w:divBdr>
                  <w:divsChild>
                    <w:div w:id="15219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1144">
          <w:marLeft w:val="0"/>
          <w:marRight w:val="0"/>
          <w:marTop w:val="0"/>
          <w:marBottom w:val="0"/>
          <w:divBdr>
            <w:top w:val="none" w:sz="0" w:space="0" w:color="auto"/>
            <w:left w:val="none" w:sz="0" w:space="0" w:color="auto"/>
            <w:bottom w:val="none" w:sz="0" w:space="0" w:color="auto"/>
            <w:right w:val="none" w:sz="0" w:space="0" w:color="auto"/>
          </w:divBdr>
          <w:divsChild>
            <w:div w:id="1127166696">
              <w:marLeft w:val="-75"/>
              <w:marRight w:val="0"/>
              <w:marTop w:val="30"/>
              <w:marBottom w:val="30"/>
              <w:divBdr>
                <w:top w:val="none" w:sz="0" w:space="0" w:color="auto"/>
                <w:left w:val="none" w:sz="0" w:space="0" w:color="auto"/>
                <w:bottom w:val="none" w:sz="0" w:space="0" w:color="auto"/>
                <w:right w:val="none" w:sz="0" w:space="0" w:color="auto"/>
              </w:divBdr>
              <w:divsChild>
                <w:div w:id="338581771">
                  <w:marLeft w:val="0"/>
                  <w:marRight w:val="0"/>
                  <w:marTop w:val="0"/>
                  <w:marBottom w:val="0"/>
                  <w:divBdr>
                    <w:top w:val="none" w:sz="0" w:space="0" w:color="auto"/>
                    <w:left w:val="none" w:sz="0" w:space="0" w:color="auto"/>
                    <w:bottom w:val="none" w:sz="0" w:space="0" w:color="auto"/>
                    <w:right w:val="none" w:sz="0" w:space="0" w:color="auto"/>
                  </w:divBdr>
                  <w:divsChild>
                    <w:div w:id="17967978">
                      <w:marLeft w:val="0"/>
                      <w:marRight w:val="0"/>
                      <w:marTop w:val="0"/>
                      <w:marBottom w:val="0"/>
                      <w:divBdr>
                        <w:top w:val="none" w:sz="0" w:space="0" w:color="auto"/>
                        <w:left w:val="none" w:sz="0" w:space="0" w:color="auto"/>
                        <w:bottom w:val="none" w:sz="0" w:space="0" w:color="auto"/>
                        <w:right w:val="none" w:sz="0" w:space="0" w:color="auto"/>
                      </w:divBdr>
                    </w:div>
                  </w:divsChild>
                </w:div>
                <w:div w:id="1215845788">
                  <w:marLeft w:val="0"/>
                  <w:marRight w:val="0"/>
                  <w:marTop w:val="0"/>
                  <w:marBottom w:val="0"/>
                  <w:divBdr>
                    <w:top w:val="none" w:sz="0" w:space="0" w:color="auto"/>
                    <w:left w:val="none" w:sz="0" w:space="0" w:color="auto"/>
                    <w:bottom w:val="none" w:sz="0" w:space="0" w:color="auto"/>
                    <w:right w:val="none" w:sz="0" w:space="0" w:color="auto"/>
                  </w:divBdr>
                  <w:divsChild>
                    <w:div w:id="585650504">
                      <w:marLeft w:val="0"/>
                      <w:marRight w:val="0"/>
                      <w:marTop w:val="0"/>
                      <w:marBottom w:val="0"/>
                      <w:divBdr>
                        <w:top w:val="none" w:sz="0" w:space="0" w:color="auto"/>
                        <w:left w:val="none" w:sz="0" w:space="0" w:color="auto"/>
                        <w:bottom w:val="none" w:sz="0" w:space="0" w:color="auto"/>
                        <w:right w:val="none" w:sz="0" w:space="0" w:color="auto"/>
                      </w:divBdr>
                    </w:div>
                  </w:divsChild>
                </w:div>
                <w:div w:id="1400983652">
                  <w:marLeft w:val="0"/>
                  <w:marRight w:val="0"/>
                  <w:marTop w:val="0"/>
                  <w:marBottom w:val="0"/>
                  <w:divBdr>
                    <w:top w:val="none" w:sz="0" w:space="0" w:color="auto"/>
                    <w:left w:val="none" w:sz="0" w:space="0" w:color="auto"/>
                    <w:bottom w:val="none" w:sz="0" w:space="0" w:color="auto"/>
                    <w:right w:val="none" w:sz="0" w:space="0" w:color="auto"/>
                  </w:divBdr>
                  <w:divsChild>
                    <w:div w:id="931355833">
                      <w:marLeft w:val="0"/>
                      <w:marRight w:val="0"/>
                      <w:marTop w:val="0"/>
                      <w:marBottom w:val="0"/>
                      <w:divBdr>
                        <w:top w:val="none" w:sz="0" w:space="0" w:color="auto"/>
                        <w:left w:val="none" w:sz="0" w:space="0" w:color="auto"/>
                        <w:bottom w:val="none" w:sz="0" w:space="0" w:color="auto"/>
                        <w:right w:val="none" w:sz="0" w:space="0" w:color="auto"/>
                      </w:divBdr>
                    </w:div>
                  </w:divsChild>
                </w:div>
                <w:div w:id="1460537099">
                  <w:marLeft w:val="0"/>
                  <w:marRight w:val="0"/>
                  <w:marTop w:val="0"/>
                  <w:marBottom w:val="0"/>
                  <w:divBdr>
                    <w:top w:val="none" w:sz="0" w:space="0" w:color="auto"/>
                    <w:left w:val="none" w:sz="0" w:space="0" w:color="auto"/>
                    <w:bottom w:val="none" w:sz="0" w:space="0" w:color="auto"/>
                    <w:right w:val="none" w:sz="0" w:space="0" w:color="auto"/>
                  </w:divBdr>
                  <w:divsChild>
                    <w:div w:id="17074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44410">
          <w:marLeft w:val="0"/>
          <w:marRight w:val="0"/>
          <w:marTop w:val="0"/>
          <w:marBottom w:val="0"/>
          <w:divBdr>
            <w:top w:val="none" w:sz="0" w:space="0" w:color="auto"/>
            <w:left w:val="none" w:sz="0" w:space="0" w:color="auto"/>
            <w:bottom w:val="none" w:sz="0" w:space="0" w:color="auto"/>
            <w:right w:val="none" w:sz="0" w:space="0" w:color="auto"/>
          </w:divBdr>
        </w:div>
        <w:div w:id="518618501">
          <w:marLeft w:val="0"/>
          <w:marRight w:val="0"/>
          <w:marTop w:val="0"/>
          <w:marBottom w:val="0"/>
          <w:divBdr>
            <w:top w:val="none" w:sz="0" w:space="0" w:color="auto"/>
            <w:left w:val="none" w:sz="0" w:space="0" w:color="auto"/>
            <w:bottom w:val="none" w:sz="0" w:space="0" w:color="auto"/>
            <w:right w:val="none" w:sz="0" w:space="0" w:color="auto"/>
          </w:divBdr>
        </w:div>
        <w:div w:id="576328834">
          <w:marLeft w:val="0"/>
          <w:marRight w:val="0"/>
          <w:marTop w:val="0"/>
          <w:marBottom w:val="0"/>
          <w:divBdr>
            <w:top w:val="none" w:sz="0" w:space="0" w:color="auto"/>
            <w:left w:val="none" w:sz="0" w:space="0" w:color="auto"/>
            <w:bottom w:val="none" w:sz="0" w:space="0" w:color="auto"/>
            <w:right w:val="none" w:sz="0" w:space="0" w:color="auto"/>
          </w:divBdr>
        </w:div>
        <w:div w:id="919675981">
          <w:marLeft w:val="0"/>
          <w:marRight w:val="0"/>
          <w:marTop w:val="0"/>
          <w:marBottom w:val="0"/>
          <w:divBdr>
            <w:top w:val="none" w:sz="0" w:space="0" w:color="auto"/>
            <w:left w:val="none" w:sz="0" w:space="0" w:color="auto"/>
            <w:bottom w:val="none" w:sz="0" w:space="0" w:color="auto"/>
            <w:right w:val="none" w:sz="0" w:space="0" w:color="auto"/>
          </w:divBdr>
        </w:div>
        <w:div w:id="959414218">
          <w:marLeft w:val="0"/>
          <w:marRight w:val="0"/>
          <w:marTop w:val="0"/>
          <w:marBottom w:val="0"/>
          <w:divBdr>
            <w:top w:val="none" w:sz="0" w:space="0" w:color="auto"/>
            <w:left w:val="none" w:sz="0" w:space="0" w:color="auto"/>
            <w:bottom w:val="none" w:sz="0" w:space="0" w:color="auto"/>
            <w:right w:val="none" w:sz="0" w:space="0" w:color="auto"/>
          </w:divBdr>
          <w:divsChild>
            <w:div w:id="689524046">
              <w:marLeft w:val="-75"/>
              <w:marRight w:val="0"/>
              <w:marTop w:val="30"/>
              <w:marBottom w:val="30"/>
              <w:divBdr>
                <w:top w:val="none" w:sz="0" w:space="0" w:color="auto"/>
                <w:left w:val="none" w:sz="0" w:space="0" w:color="auto"/>
                <w:bottom w:val="none" w:sz="0" w:space="0" w:color="auto"/>
                <w:right w:val="none" w:sz="0" w:space="0" w:color="auto"/>
              </w:divBdr>
              <w:divsChild>
                <w:div w:id="2753579">
                  <w:marLeft w:val="0"/>
                  <w:marRight w:val="0"/>
                  <w:marTop w:val="0"/>
                  <w:marBottom w:val="0"/>
                  <w:divBdr>
                    <w:top w:val="none" w:sz="0" w:space="0" w:color="auto"/>
                    <w:left w:val="none" w:sz="0" w:space="0" w:color="auto"/>
                    <w:bottom w:val="none" w:sz="0" w:space="0" w:color="auto"/>
                    <w:right w:val="none" w:sz="0" w:space="0" w:color="auto"/>
                  </w:divBdr>
                  <w:divsChild>
                    <w:div w:id="1820465254">
                      <w:marLeft w:val="0"/>
                      <w:marRight w:val="0"/>
                      <w:marTop w:val="0"/>
                      <w:marBottom w:val="0"/>
                      <w:divBdr>
                        <w:top w:val="none" w:sz="0" w:space="0" w:color="auto"/>
                        <w:left w:val="none" w:sz="0" w:space="0" w:color="auto"/>
                        <w:bottom w:val="none" w:sz="0" w:space="0" w:color="auto"/>
                        <w:right w:val="none" w:sz="0" w:space="0" w:color="auto"/>
                      </w:divBdr>
                    </w:div>
                  </w:divsChild>
                </w:div>
                <w:div w:id="12151146">
                  <w:marLeft w:val="0"/>
                  <w:marRight w:val="0"/>
                  <w:marTop w:val="0"/>
                  <w:marBottom w:val="0"/>
                  <w:divBdr>
                    <w:top w:val="none" w:sz="0" w:space="0" w:color="auto"/>
                    <w:left w:val="none" w:sz="0" w:space="0" w:color="auto"/>
                    <w:bottom w:val="none" w:sz="0" w:space="0" w:color="auto"/>
                    <w:right w:val="none" w:sz="0" w:space="0" w:color="auto"/>
                  </w:divBdr>
                  <w:divsChild>
                    <w:div w:id="1331830502">
                      <w:marLeft w:val="0"/>
                      <w:marRight w:val="0"/>
                      <w:marTop w:val="0"/>
                      <w:marBottom w:val="0"/>
                      <w:divBdr>
                        <w:top w:val="none" w:sz="0" w:space="0" w:color="auto"/>
                        <w:left w:val="none" w:sz="0" w:space="0" w:color="auto"/>
                        <w:bottom w:val="none" w:sz="0" w:space="0" w:color="auto"/>
                        <w:right w:val="none" w:sz="0" w:space="0" w:color="auto"/>
                      </w:divBdr>
                    </w:div>
                  </w:divsChild>
                </w:div>
                <w:div w:id="170802589">
                  <w:marLeft w:val="0"/>
                  <w:marRight w:val="0"/>
                  <w:marTop w:val="0"/>
                  <w:marBottom w:val="0"/>
                  <w:divBdr>
                    <w:top w:val="none" w:sz="0" w:space="0" w:color="auto"/>
                    <w:left w:val="none" w:sz="0" w:space="0" w:color="auto"/>
                    <w:bottom w:val="none" w:sz="0" w:space="0" w:color="auto"/>
                    <w:right w:val="none" w:sz="0" w:space="0" w:color="auto"/>
                  </w:divBdr>
                  <w:divsChild>
                    <w:div w:id="1780755606">
                      <w:marLeft w:val="0"/>
                      <w:marRight w:val="0"/>
                      <w:marTop w:val="0"/>
                      <w:marBottom w:val="0"/>
                      <w:divBdr>
                        <w:top w:val="none" w:sz="0" w:space="0" w:color="auto"/>
                        <w:left w:val="none" w:sz="0" w:space="0" w:color="auto"/>
                        <w:bottom w:val="none" w:sz="0" w:space="0" w:color="auto"/>
                        <w:right w:val="none" w:sz="0" w:space="0" w:color="auto"/>
                      </w:divBdr>
                    </w:div>
                  </w:divsChild>
                </w:div>
                <w:div w:id="264312794">
                  <w:marLeft w:val="0"/>
                  <w:marRight w:val="0"/>
                  <w:marTop w:val="0"/>
                  <w:marBottom w:val="0"/>
                  <w:divBdr>
                    <w:top w:val="none" w:sz="0" w:space="0" w:color="auto"/>
                    <w:left w:val="none" w:sz="0" w:space="0" w:color="auto"/>
                    <w:bottom w:val="none" w:sz="0" w:space="0" w:color="auto"/>
                    <w:right w:val="none" w:sz="0" w:space="0" w:color="auto"/>
                  </w:divBdr>
                  <w:divsChild>
                    <w:div w:id="1613514420">
                      <w:marLeft w:val="0"/>
                      <w:marRight w:val="0"/>
                      <w:marTop w:val="0"/>
                      <w:marBottom w:val="0"/>
                      <w:divBdr>
                        <w:top w:val="none" w:sz="0" w:space="0" w:color="auto"/>
                        <w:left w:val="none" w:sz="0" w:space="0" w:color="auto"/>
                        <w:bottom w:val="none" w:sz="0" w:space="0" w:color="auto"/>
                        <w:right w:val="none" w:sz="0" w:space="0" w:color="auto"/>
                      </w:divBdr>
                    </w:div>
                  </w:divsChild>
                </w:div>
                <w:div w:id="315493863">
                  <w:marLeft w:val="0"/>
                  <w:marRight w:val="0"/>
                  <w:marTop w:val="0"/>
                  <w:marBottom w:val="0"/>
                  <w:divBdr>
                    <w:top w:val="none" w:sz="0" w:space="0" w:color="auto"/>
                    <w:left w:val="none" w:sz="0" w:space="0" w:color="auto"/>
                    <w:bottom w:val="none" w:sz="0" w:space="0" w:color="auto"/>
                    <w:right w:val="none" w:sz="0" w:space="0" w:color="auto"/>
                  </w:divBdr>
                  <w:divsChild>
                    <w:div w:id="49502388">
                      <w:marLeft w:val="0"/>
                      <w:marRight w:val="0"/>
                      <w:marTop w:val="0"/>
                      <w:marBottom w:val="0"/>
                      <w:divBdr>
                        <w:top w:val="none" w:sz="0" w:space="0" w:color="auto"/>
                        <w:left w:val="none" w:sz="0" w:space="0" w:color="auto"/>
                        <w:bottom w:val="none" w:sz="0" w:space="0" w:color="auto"/>
                        <w:right w:val="none" w:sz="0" w:space="0" w:color="auto"/>
                      </w:divBdr>
                    </w:div>
                  </w:divsChild>
                </w:div>
                <w:div w:id="331302022">
                  <w:marLeft w:val="0"/>
                  <w:marRight w:val="0"/>
                  <w:marTop w:val="0"/>
                  <w:marBottom w:val="0"/>
                  <w:divBdr>
                    <w:top w:val="none" w:sz="0" w:space="0" w:color="auto"/>
                    <w:left w:val="none" w:sz="0" w:space="0" w:color="auto"/>
                    <w:bottom w:val="none" w:sz="0" w:space="0" w:color="auto"/>
                    <w:right w:val="none" w:sz="0" w:space="0" w:color="auto"/>
                  </w:divBdr>
                  <w:divsChild>
                    <w:div w:id="1455247926">
                      <w:marLeft w:val="0"/>
                      <w:marRight w:val="0"/>
                      <w:marTop w:val="0"/>
                      <w:marBottom w:val="0"/>
                      <w:divBdr>
                        <w:top w:val="none" w:sz="0" w:space="0" w:color="auto"/>
                        <w:left w:val="none" w:sz="0" w:space="0" w:color="auto"/>
                        <w:bottom w:val="none" w:sz="0" w:space="0" w:color="auto"/>
                        <w:right w:val="none" w:sz="0" w:space="0" w:color="auto"/>
                      </w:divBdr>
                    </w:div>
                  </w:divsChild>
                </w:div>
                <w:div w:id="341979928">
                  <w:marLeft w:val="0"/>
                  <w:marRight w:val="0"/>
                  <w:marTop w:val="0"/>
                  <w:marBottom w:val="0"/>
                  <w:divBdr>
                    <w:top w:val="none" w:sz="0" w:space="0" w:color="auto"/>
                    <w:left w:val="none" w:sz="0" w:space="0" w:color="auto"/>
                    <w:bottom w:val="none" w:sz="0" w:space="0" w:color="auto"/>
                    <w:right w:val="none" w:sz="0" w:space="0" w:color="auto"/>
                  </w:divBdr>
                  <w:divsChild>
                    <w:div w:id="1845238790">
                      <w:marLeft w:val="0"/>
                      <w:marRight w:val="0"/>
                      <w:marTop w:val="0"/>
                      <w:marBottom w:val="0"/>
                      <w:divBdr>
                        <w:top w:val="none" w:sz="0" w:space="0" w:color="auto"/>
                        <w:left w:val="none" w:sz="0" w:space="0" w:color="auto"/>
                        <w:bottom w:val="none" w:sz="0" w:space="0" w:color="auto"/>
                        <w:right w:val="none" w:sz="0" w:space="0" w:color="auto"/>
                      </w:divBdr>
                    </w:div>
                  </w:divsChild>
                </w:div>
                <w:div w:id="346447524">
                  <w:marLeft w:val="0"/>
                  <w:marRight w:val="0"/>
                  <w:marTop w:val="0"/>
                  <w:marBottom w:val="0"/>
                  <w:divBdr>
                    <w:top w:val="none" w:sz="0" w:space="0" w:color="auto"/>
                    <w:left w:val="none" w:sz="0" w:space="0" w:color="auto"/>
                    <w:bottom w:val="none" w:sz="0" w:space="0" w:color="auto"/>
                    <w:right w:val="none" w:sz="0" w:space="0" w:color="auto"/>
                  </w:divBdr>
                  <w:divsChild>
                    <w:div w:id="1251551065">
                      <w:marLeft w:val="0"/>
                      <w:marRight w:val="0"/>
                      <w:marTop w:val="0"/>
                      <w:marBottom w:val="0"/>
                      <w:divBdr>
                        <w:top w:val="none" w:sz="0" w:space="0" w:color="auto"/>
                        <w:left w:val="none" w:sz="0" w:space="0" w:color="auto"/>
                        <w:bottom w:val="none" w:sz="0" w:space="0" w:color="auto"/>
                        <w:right w:val="none" w:sz="0" w:space="0" w:color="auto"/>
                      </w:divBdr>
                    </w:div>
                  </w:divsChild>
                </w:div>
                <w:div w:id="574514243">
                  <w:marLeft w:val="0"/>
                  <w:marRight w:val="0"/>
                  <w:marTop w:val="0"/>
                  <w:marBottom w:val="0"/>
                  <w:divBdr>
                    <w:top w:val="none" w:sz="0" w:space="0" w:color="auto"/>
                    <w:left w:val="none" w:sz="0" w:space="0" w:color="auto"/>
                    <w:bottom w:val="none" w:sz="0" w:space="0" w:color="auto"/>
                    <w:right w:val="none" w:sz="0" w:space="0" w:color="auto"/>
                  </w:divBdr>
                  <w:divsChild>
                    <w:div w:id="1004942954">
                      <w:marLeft w:val="0"/>
                      <w:marRight w:val="0"/>
                      <w:marTop w:val="0"/>
                      <w:marBottom w:val="0"/>
                      <w:divBdr>
                        <w:top w:val="none" w:sz="0" w:space="0" w:color="auto"/>
                        <w:left w:val="none" w:sz="0" w:space="0" w:color="auto"/>
                        <w:bottom w:val="none" w:sz="0" w:space="0" w:color="auto"/>
                        <w:right w:val="none" w:sz="0" w:space="0" w:color="auto"/>
                      </w:divBdr>
                    </w:div>
                  </w:divsChild>
                </w:div>
                <w:div w:id="641621909">
                  <w:marLeft w:val="0"/>
                  <w:marRight w:val="0"/>
                  <w:marTop w:val="0"/>
                  <w:marBottom w:val="0"/>
                  <w:divBdr>
                    <w:top w:val="none" w:sz="0" w:space="0" w:color="auto"/>
                    <w:left w:val="none" w:sz="0" w:space="0" w:color="auto"/>
                    <w:bottom w:val="none" w:sz="0" w:space="0" w:color="auto"/>
                    <w:right w:val="none" w:sz="0" w:space="0" w:color="auto"/>
                  </w:divBdr>
                  <w:divsChild>
                    <w:div w:id="1009335885">
                      <w:marLeft w:val="0"/>
                      <w:marRight w:val="0"/>
                      <w:marTop w:val="0"/>
                      <w:marBottom w:val="0"/>
                      <w:divBdr>
                        <w:top w:val="none" w:sz="0" w:space="0" w:color="auto"/>
                        <w:left w:val="none" w:sz="0" w:space="0" w:color="auto"/>
                        <w:bottom w:val="none" w:sz="0" w:space="0" w:color="auto"/>
                        <w:right w:val="none" w:sz="0" w:space="0" w:color="auto"/>
                      </w:divBdr>
                    </w:div>
                  </w:divsChild>
                </w:div>
                <w:div w:id="729764121">
                  <w:marLeft w:val="0"/>
                  <w:marRight w:val="0"/>
                  <w:marTop w:val="0"/>
                  <w:marBottom w:val="0"/>
                  <w:divBdr>
                    <w:top w:val="none" w:sz="0" w:space="0" w:color="auto"/>
                    <w:left w:val="none" w:sz="0" w:space="0" w:color="auto"/>
                    <w:bottom w:val="none" w:sz="0" w:space="0" w:color="auto"/>
                    <w:right w:val="none" w:sz="0" w:space="0" w:color="auto"/>
                  </w:divBdr>
                  <w:divsChild>
                    <w:div w:id="526871240">
                      <w:marLeft w:val="0"/>
                      <w:marRight w:val="0"/>
                      <w:marTop w:val="0"/>
                      <w:marBottom w:val="0"/>
                      <w:divBdr>
                        <w:top w:val="none" w:sz="0" w:space="0" w:color="auto"/>
                        <w:left w:val="none" w:sz="0" w:space="0" w:color="auto"/>
                        <w:bottom w:val="none" w:sz="0" w:space="0" w:color="auto"/>
                        <w:right w:val="none" w:sz="0" w:space="0" w:color="auto"/>
                      </w:divBdr>
                    </w:div>
                  </w:divsChild>
                </w:div>
                <w:div w:id="902639071">
                  <w:marLeft w:val="0"/>
                  <w:marRight w:val="0"/>
                  <w:marTop w:val="0"/>
                  <w:marBottom w:val="0"/>
                  <w:divBdr>
                    <w:top w:val="none" w:sz="0" w:space="0" w:color="auto"/>
                    <w:left w:val="none" w:sz="0" w:space="0" w:color="auto"/>
                    <w:bottom w:val="none" w:sz="0" w:space="0" w:color="auto"/>
                    <w:right w:val="none" w:sz="0" w:space="0" w:color="auto"/>
                  </w:divBdr>
                  <w:divsChild>
                    <w:div w:id="1324970403">
                      <w:marLeft w:val="0"/>
                      <w:marRight w:val="0"/>
                      <w:marTop w:val="0"/>
                      <w:marBottom w:val="0"/>
                      <w:divBdr>
                        <w:top w:val="none" w:sz="0" w:space="0" w:color="auto"/>
                        <w:left w:val="none" w:sz="0" w:space="0" w:color="auto"/>
                        <w:bottom w:val="none" w:sz="0" w:space="0" w:color="auto"/>
                        <w:right w:val="none" w:sz="0" w:space="0" w:color="auto"/>
                      </w:divBdr>
                    </w:div>
                  </w:divsChild>
                </w:div>
                <w:div w:id="986015654">
                  <w:marLeft w:val="0"/>
                  <w:marRight w:val="0"/>
                  <w:marTop w:val="0"/>
                  <w:marBottom w:val="0"/>
                  <w:divBdr>
                    <w:top w:val="none" w:sz="0" w:space="0" w:color="auto"/>
                    <w:left w:val="none" w:sz="0" w:space="0" w:color="auto"/>
                    <w:bottom w:val="none" w:sz="0" w:space="0" w:color="auto"/>
                    <w:right w:val="none" w:sz="0" w:space="0" w:color="auto"/>
                  </w:divBdr>
                  <w:divsChild>
                    <w:div w:id="72050463">
                      <w:marLeft w:val="0"/>
                      <w:marRight w:val="0"/>
                      <w:marTop w:val="0"/>
                      <w:marBottom w:val="0"/>
                      <w:divBdr>
                        <w:top w:val="none" w:sz="0" w:space="0" w:color="auto"/>
                        <w:left w:val="none" w:sz="0" w:space="0" w:color="auto"/>
                        <w:bottom w:val="none" w:sz="0" w:space="0" w:color="auto"/>
                        <w:right w:val="none" w:sz="0" w:space="0" w:color="auto"/>
                      </w:divBdr>
                    </w:div>
                  </w:divsChild>
                </w:div>
                <w:div w:id="1232544730">
                  <w:marLeft w:val="0"/>
                  <w:marRight w:val="0"/>
                  <w:marTop w:val="0"/>
                  <w:marBottom w:val="0"/>
                  <w:divBdr>
                    <w:top w:val="none" w:sz="0" w:space="0" w:color="auto"/>
                    <w:left w:val="none" w:sz="0" w:space="0" w:color="auto"/>
                    <w:bottom w:val="none" w:sz="0" w:space="0" w:color="auto"/>
                    <w:right w:val="none" w:sz="0" w:space="0" w:color="auto"/>
                  </w:divBdr>
                  <w:divsChild>
                    <w:div w:id="1783500709">
                      <w:marLeft w:val="0"/>
                      <w:marRight w:val="0"/>
                      <w:marTop w:val="0"/>
                      <w:marBottom w:val="0"/>
                      <w:divBdr>
                        <w:top w:val="none" w:sz="0" w:space="0" w:color="auto"/>
                        <w:left w:val="none" w:sz="0" w:space="0" w:color="auto"/>
                        <w:bottom w:val="none" w:sz="0" w:space="0" w:color="auto"/>
                        <w:right w:val="none" w:sz="0" w:space="0" w:color="auto"/>
                      </w:divBdr>
                    </w:div>
                  </w:divsChild>
                </w:div>
                <w:div w:id="1563909846">
                  <w:marLeft w:val="0"/>
                  <w:marRight w:val="0"/>
                  <w:marTop w:val="0"/>
                  <w:marBottom w:val="0"/>
                  <w:divBdr>
                    <w:top w:val="none" w:sz="0" w:space="0" w:color="auto"/>
                    <w:left w:val="none" w:sz="0" w:space="0" w:color="auto"/>
                    <w:bottom w:val="none" w:sz="0" w:space="0" w:color="auto"/>
                    <w:right w:val="none" w:sz="0" w:space="0" w:color="auto"/>
                  </w:divBdr>
                  <w:divsChild>
                    <w:div w:id="1211844912">
                      <w:marLeft w:val="0"/>
                      <w:marRight w:val="0"/>
                      <w:marTop w:val="0"/>
                      <w:marBottom w:val="0"/>
                      <w:divBdr>
                        <w:top w:val="none" w:sz="0" w:space="0" w:color="auto"/>
                        <w:left w:val="none" w:sz="0" w:space="0" w:color="auto"/>
                        <w:bottom w:val="none" w:sz="0" w:space="0" w:color="auto"/>
                        <w:right w:val="none" w:sz="0" w:space="0" w:color="auto"/>
                      </w:divBdr>
                    </w:div>
                  </w:divsChild>
                </w:div>
                <w:div w:id="1705864698">
                  <w:marLeft w:val="0"/>
                  <w:marRight w:val="0"/>
                  <w:marTop w:val="0"/>
                  <w:marBottom w:val="0"/>
                  <w:divBdr>
                    <w:top w:val="none" w:sz="0" w:space="0" w:color="auto"/>
                    <w:left w:val="none" w:sz="0" w:space="0" w:color="auto"/>
                    <w:bottom w:val="none" w:sz="0" w:space="0" w:color="auto"/>
                    <w:right w:val="none" w:sz="0" w:space="0" w:color="auto"/>
                  </w:divBdr>
                  <w:divsChild>
                    <w:div w:id="1417047817">
                      <w:marLeft w:val="0"/>
                      <w:marRight w:val="0"/>
                      <w:marTop w:val="0"/>
                      <w:marBottom w:val="0"/>
                      <w:divBdr>
                        <w:top w:val="none" w:sz="0" w:space="0" w:color="auto"/>
                        <w:left w:val="none" w:sz="0" w:space="0" w:color="auto"/>
                        <w:bottom w:val="none" w:sz="0" w:space="0" w:color="auto"/>
                        <w:right w:val="none" w:sz="0" w:space="0" w:color="auto"/>
                      </w:divBdr>
                    </w:div>
                  </w:divsChild>
                </w:div>
                <w:div w:id="1727945810">
                  <w:marLeft w:val="0"/>
                  <w:marRight w:val="0"/>
                  <w:marTop w:val="0"/>
                  <w:marBottom w:val="0"/>
                  <w:divBdr>
                    <w:top w:val="none" w:sz="0" w:space="0" w:color="auto"/>
                    <w:left w:val="none" w:sz="0" w:space="0" w:color="auto"/>
                    <w:bottom w:val="none" w:sz="0" w:space="0" w:color="auto"/>
                    <w:right w:val="none" w:sz="0" w:space="0" w:color="auto"/>
                  </w:divBdr>
                  <w:divsChild>
                    <w:div w:id="68893926">
                      <w:marLeft w:val="0"/>
                      <w:marRight w:val="0"/>
                      <w:marTop w:val="0"/>
                      <w:marBottom w:val="0"/>
                      <w:divBdr>
                        <w:top w:val="none" w:sz="0" w:space="0" w:color="auto"/>
                        <w:left w:val="none" w:sz="0" w:space="0" w:color="auto"/>
                        <w:bottom w:val="none" w:sz="0" w:space="0" w:color="auto"/>
                        <w:right w:val="none" w:sz="0" w:space="0" w:color="auto"/>
                      </w:divBdr>
                    </w:div>
                  </w:divsChild>
                </w:div>
                <w:div w:id="1730035201">
                  <w:marLeft w:val="0"/>
                  <w:marRight w:val="0"/>
                  <w:marTop w:val="0"/>
                  <w:marBottom w:val="0"/>
                  <w:divBdr>
                    <w:top w:val="none" w:sz="0" w:space="0" w:color="auto"/>
                    <w:left w:val="none" w:sz="0" w:space="0" w:color="auto"/>
                    <w:bottom w:val="none" w:sz="0" w:space="0" w:color="auto"/>
                    <w:right w:val="none" w:sz="0" w:space="0" w:color="auto"/>
                  </w:divBdr>
                  <w:divsChild>
                    <w:div w:id="1556353091">
                      <w:marLeft w:val="0"/>
                      <w:marRight w:val="0"/>
                      <w:marTop w:val="0"/>
                      <w:marBottom w:val="0"/>
                      <w:divBdr>
                        <w:top w:val="none" w:sz="0" w:space="0" w:color="auto"/>
                        <w:left w:val="none" w:sz="0" w:space="0" w:color="auto"/>
                        <w:bottom w:val="none" w:sz="0" w:space="0" w:color="auto"/>
                        <w:right w:val="none" w:sz="0" w:space="0" w:color="auto"/>
                      </w:divBdr>
                    </w:div>
                  </w:divsChild>
                </w:div>
                <w:div w:id="1770198878">
                  <w:marLeft w:val="0"/>
                  <w:marRight w:val="0"/>
                  <w:marTop w:val="0"/>
                  <w:marBottom w:val="0"/>
                  <w:divBdr>
                    <w:top w:val="none" w:sz="0" w:space="0" w:color="auto"/>
                    <w:left w:val="none" w:sz="0" w:space="0" w:color="auto"/>
                    <w:bottom w:val="none" w:sz="0" w:space="0" w:color="auto"/>
                    <w:right w:val="none" w:sz="0" w:space="0" w:color="auto"/>
                  </w:divBdr>
                  <w:divsChild>
                    <w:div w:id="90665201">
                      <w:marLeft w:val="0"/>
                      <w:marRight w:val="0"/>
                      <w:marTop w:val="0"/>
                      <w:marBottom w:val="0"/>
                      <w:divBdr>
                        <w:top w:val="none" w:sz="0" w:space="0" w:color="auto"/>
                        <w:left w:val="none" w:sz="0" w:space="0" w:color="auto"/>
                        <w:bottom w:val="none" w:sz="0" w:space="0" w:color="auto"/>
                        <w:right w:val="none" w:sz="0" w:space="0" w:color="auto"/>
                      </w:divBdr>
                    </w:div>
                  </w:divsChild>
                </w:div>
                <w:div w:id="2091733084">
                  <w:marLeft w:val="0"/>
                  <w:marRight w:val="0"/>
                  <w:marTop w:val="0"/>
                  <w:marBottom w:val="0"/>
                  <w:divBdr>
                    <w:top w:val="none" w:sz="0" w:space="0" w:color="auto"/>
                    <w:left w:val="none" w:sz="0" w:space="0" w:color="auto"/>
                    <w:bottom w:val="none" w:sz="0" w:space="0" w:color="auto"/>
                    <w:right w:val="none" w:sz="0" w:space="0" w:color="auto"/>
                  </w:divBdr>
                  <w:divsChild>
                    <w:div w:id="1742437968">
                      <w:marLeft w:val="0"/>
                      <w:marRight w:val="0"/>
                      <w:marTop w:val="0"/>
                      <w:marBottom w:val="0"/>
                      <w:divBdr>
                        <w:top w:val="none" w:sz="0" w:space="0" w:color="auto"/>
                        <w:left w:val="none" w:sz="0" w:space="0" w:color="auto"/>
                        <w:bottom w:val="none" w:sz="0" w:space="0" w:color="auto"/>
                        <w:right w:val="none" w:sz="0" w:space="0" w:color="auto"/>
                      </w:divBdr>
                    </w:div>
                  </w:divsChild>
                </w:div>
                <w:div w:id="2137719951">
                  <w:marLeft w:val="0"/>
                  <w:marRight w:val="0"/>
                  <w:marTop w:val="0"/>
                  <w:marBottom w:val="0"/>
                  <w:divBdr>
                    <w:top w:val="none" w:sz="0" w:space="0" w:color="auto"/>
                    <w:left w:val="none" w:sz="0" w:space="0" w:color="auto"/>
                    <w:bottom w:val="none" w:sz="0" w:space="0" w:color="auto"/>
                    <w:right w:val="none" w:sz="0" w:space="0" w:color="auto"/>
                  </w:divBdr>
                  <w:divsChild>
                    <w:div w:id="2015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78874">
          <w:marLeft w:val="0"/>
          <w:marRight w:val="0"/>
          <w:marTop w:val="0"/>
          <w:marBottom w:val="0"/>
          <w:divBdr>
            <w:top w:val="none" w:sz="0" w:space="0" w:color="auto"/>
            <w:left w:val="none" w:sz="0" w:space="0" w:color="auto"/>
            <w:bottom w:val="none" w:sz="0" w:space="0" w:color="auto"/>
            <w:right w:val="none" w:sz="0" w:space="0" w:color="auto"/>
          </w:divBdr>
        </w:div>
        <w:div w:id="1145196835">
          <w:marLeft w:val="0"/>
          <w:marRight w:val="0"/>
          <w:marTop w:val="0"/>
          <w:marBottom w:val="0"/>
          <w:divBdr>
            <w:top w:val="none" w:sz="0" w:space="0" w:color="auto"/>
            <w:left w:val="none" w:sz="0" w:space="0" w:color="auto"/>
            <w:bottom w:val="none" w:sz="0" w:space="0" w:color="auto"/>
            <w:right w:val="none" w:sz="0" w:space="0" w:color="auto"/>
          </w:divBdr>
        </w:div>
        <w:div w:id="1193299898">
          <w:marLeft w:val="0"/>
          <w:marRight w:val="0"/>
          <w:marTop w:val="0"/>
          <w:marBottom w:val="0"/>
          <w:divBdr>
            <w:top w:val="none" w:sz="0" w:space="0" w:color="auto"/>
            <w:left w:val="none" w:sz="0" w:space="0" w:color="auto"/>
            <w:bottom w:val="none" w:sz="0" w:space="0" w:color="auto"/>
            <w:right w:val="none" w:sz="0" w:space="0" w:color="auto"/>
          </w:divBdr>
        </w:div>
        <w:div w:id="1270508076">
          <w:marLeft w:val="0"/>
          <w:marRight w:val="0"/>
          <w:marTop w:val="0"/>
          <w:marBottom w:val="0"/>
          <w:divBdr>
            <w:top w:val="none" w:sz="0" w:space="0" w:color="auto"/>
            <w:left w:val="none" w:sz="0" w:space="0" w:color="auto"/>
            <w:bottom w:val="none" w:sz="0" w:space="0" w:color="auto"/>
            <w:right w:val="none" w:sz="0" w:space="0" w:color="auto"/>
          </w:divBdr>
        </w:div>
        <w:div w:id="1450202117">
          <w:marLeft w:val="0"/>
          <w:marRight w:val="0"/>
          <w:marTop w:val="0"/>
          <w:marBottom w:val="0"/>
          <w:divBdr>
            <w:top w:val="none" w:sz="0" w:space="0" w:color="auto"/>
            <w:left w:val="none" w:sz="0" w:space="0" w:color="auto"/>
            <w:bottom w:val="none" w:sz="0" w:space="0" w:color="auto"/>
            <w:right w:val="none" w:sz="0" w:space="0" w:color="auto"/>
          </w:divBdr>
        </w:div>
        <w:div w:id="1466659890">
          <w:marLeft w:val="0"/>
          <w:marRight w:val="0"/>
          <w:marTop w:val="0"/>
          <w:marBottom w:val="0"/>
          <w:divBdr>
            <w:top w:val="none" w:sz="0" w:space="0" w:color="auto"/>
            <w:left w:val="none" w:sz="0" w:space="0" w:color="auto"/>
            <w:bottom w:val="none" w:sz="0" w:space="0" w:color="auto"/>
            <w:right w:val="none" w:sz="0" w:space="0" w:color="auto"/>
          </w:divBdr>
          <w:divsChild>
            <w:div w:id="2017927219">
              <w:marLeft w:val="-75"/>
              <w:marRight w:val="0"/>
              <w:marTop w:val="30"/>
              <w:marBottom w:val="30"/>
              <w:divBdr>
                <w:top w:val="none" w:sz="0" w:space="0" w:color="auto"/>
                <w:left w:val="none" w:sz="0" w:space="0" w:color="auto"/>
                <w:bottom w:val="none" w:sz="0" w:space="0" w:color="auto"/>
                <w:right w:val="none" w:sz="0" w:space="0" w:color="auto"/>
              </w:divBdr>
              <w:divsChild>
                <w:div w:id="87509421">
                  <w:marLeft w:val="0"/>
                  <w:marRight w:val="0"/>
                  <w:marTop w:val="0"/>
                  <w:marBottom w:val="0"/>
                  <w:divBdr>
                    <w:top w:val="none" w:sz="0" w:space="0" w:color="auto"/>
                    <w:left w:val="none" w:sz="0" w:space="0" w:color="auto"/>
                    <w:bottom w:val="none" w:sz="0" w:space="0" w:color="auto"/>
                    <w:right w:val="none" w:sz="0" w:space="0" w:color="auto"/>
                  </w:divBdr>
                  <w:divsChild>
                    <w:div w:id="704449321">
                      <w:marLeft w:val="0"/>
                      <w:marRight w:val="0"/>
                      <w:marTop w:val="0"/>
                      <w:marBottom w:val="0"/>
                      <w:divBdr>
                        <w:top w:val="none" w:sz="0" w:space="0" w:color="auto"/>
                        <w:left w:val="none" w:sz="0" w:space="0" w:color="auto"/>
                        <w:bottom w:val="none" w:sz="0" w:space="0" w:color="auto"/>
                        <w:right w:val="none" w:sz="0" w:space="0" w:color="auto"/>
                      </w:divBdr>
                    </w:div>
                    <w:div w:id="726414093">
                      <w:marLeft w:val="0"/>
                      <w:marRight w:val="0"/>
                      <w:marTop w:val="0"/>
                      <w:marBottom w:val="0"/>
                      <w:divBdr>
                        <w:top w:val="none" w:sz="0" w:space="0" w:color="auto"/>
                        <w:left w:val="none" w:sz="0" w:space="0" w:color="auto"/>
                        <w:bottom w:val="none" w:sz="0" w:space="0" w:color="auto"/>
                        <w:right w:val="none" w:sz="0" w:space="0" w:color="auto"/>
                      </w:divBdr>
                    </w:div>
                  </w:divsChild>
                </w:div>
                <w:div w:id="354156855">
                  <w:marLeft w:val="0"/>
                  <w:marRight w:val="0"/>
                  <w:marTop w:val="0"/>
                  <w:marBottom w:val="0"/>
                  <w:divBdr>
                    <w:top w:val="none" w:sz="0" w:space="0" w:color="auto"/>
                    <w:left w:val="none" w:sz="0" w:space="0" w:color="auto"/>
                    <w:bottom w:val="none" w:sz="0" w:space="0" w:color="auto"/>
                    <w:right w:val="none" w:sz="0" w:space="0" w:color="auto"/>
                  </w:divBdr>
                  <w:divsChild>
                    <w:div w:id="805928669">
                      <w:marLeft w:val="0"/>
                      <w:marRight w:val="0"/>
                      <w:marTop w:val="0"/>
                      <w:marBottom w:val="0"/>
                      <w:divBdr>
                        <w:top w:val="none" w:sz="0" w:space="0" w:color="auto"/>
                        <w:left w:val="none" w:sz="0" w:space="0" w:color="auto"/>
                        <w:bottom w:val="none" w:sz="0" w:space="0" w:color="auto"/>
                        <w:right w:val="none" w:sz="0" w:space="0" w:color="auto"/>
                      </w:divBdr>
                    </w:div>
                  </w:divsChild>
                </w:div>
                <w:div w:id="877277060">
                  <w:marLeft w:val="0"/>
                  <w:marRight w:val="0"/>
                  <w:marTop w:val="0"/>
                  <w:marBottom w:val="0"/>
                  <w:divBdr>
                    <w:top w:val="none" w:sz="0" w:space="0" w:color="auto"/>
                    <w:left w:val="none" w:sz="0" w:space="0" w:color="auto"/>
                    <w:bottom w:val="none" w:sz="0" w:space="0" w:color="auto"/>
                    <w:right w:val="none" w:sz="0" w:space="0" w:color="auto"/>
                  </w:divBdr>
                  <w:divsChild>
                    <w:div w:id="209810485">
                      <w:marLeft w:val="0"/>
                      <w:marRight w:val="0"/>
                      <w:marTop w:val="0"/>
                      <w:marBottom w:val="0"/>
                      <w:divBdr>
                        <w:top w:val="none" w:sz="0" w:space="0" w:color="auto"/>
                        <w:left w:val="none" w:sz="0" w:space="0" w:color="auto"/>
                        <w:bottom w:val="none" w:sz="0" w:space="0" w:color="auto"/>
                        <w:right w:val="none" w:sz="0" w:space="0" w:color="auto"/>
                      </w:divBdr>
                    </w:div>
                    <w:div w:id="387539541">
                      <w:marLeft w:val="0"/>
                      <w:marRight w:val="0"/>
                      <w:marTop w:val="0"/>
                      <w:marBottom w:val="0"/>
                      <w:divBdr>
                        <w:top w:val="none" w:sz="0" w:space="0" w:color="auto"/>
                        <w:left w:val="none" w:sz="0" w:space="0" w:color="auto"/>
                        <w:bottom w:val="none" w:sz="0" w:space="0" w:color="auto"/>
                        <w:right w:val="none" w:sz="0" w:space="0" w:color="auto"/>
                      </w:divBdr>
                    </w:div>
                  </w:divsChild>
                </w:div>
                <w:div w:id="904679647">
                  <w:marLeft w:val="0"/>
                  <w:marRight w:val="0"/>
                  <w:marTop w:val="0"/>
                  <w:marBottom w:val="0"/>
                  <w:divBdr>
                    <w:top w:val="none" w:sz="0" w:space="0" w:color="auto"/>
                    <w:left w:val="none" w:sz="0" w:space="0" w:color="auto"/>
                    <w:bottom w:val="none" w:sz="0" w:space="0" w:color="auto"/>
                    <w:right w:val="none" w:sz="0" w:space="0" w:color="auto"/>
                  </w:divBdr>
                  <w:divsChild>
                    <w:div w:id="605118645">
                      <w:marLeft w:val="0"/>
                      <w:marRight w:val="0"/>
                      <w:marTop w:val="0"/>
                      <w:marBottom w:val="0"/>
                      <w:divBdr>
                        <w:top w:val="none" w:sz="0" w:space="0" w:color="auto"/>
                        <w:left w:val="none" w:sz="0" w:space="0" w:color="auto"/>
                        <w:bottom w:val="none" w:sz="0" w:space="0" w:color="auto"/>
                        <w:right w:val="none" w:sz="0" w:space="0" w:color="auto"/>
                      </w:divBdr>
                    </w:div>
                    <w:div w:id="840239116">
                      <w:marLeft w:val="0"/>
                      <w:marRight w:val="0"/>
                      <w:marTop w:val="0"/>
                      <w:marBottom w:val="0"/>
                      <w:divBdr>
                        <w:top w:val="none" w:sz="0" w:space="0" w:color="auto"/>
                        <w:left w:val="none" w:sz="0" w:space="0" w:color="auto"/>
                        <w:bottom w:val="none" w:sz="0" w:space="0" w:color="auto"/>
                        <w:right w:val="none" w:sz="0" w:space="0" w:color="auto"/>
                      </w:divBdr>
                    </w:div>
                  </w:divsChild>
                </w:div>
                <w:div w:id="1523277381">
                  <w:marLeft w:val="0"/>
                  <w:marRight w:val="0"/>
                  <w:marTop w:val="0"/>
                  <w:marBottom w:val="0"/>
                  <w:divBdr>
                    <w:top w:val="none" w:sz="0" w:space="0" w:color="auto"/>
                    <w:left w:val="none" w:sz="0" w:space="0" w:color="auto"/>
                    <w:bottom w:val="none" w:sz="0" w:space="0" w:color="auto"/>
                    <w:right w:val="none" w:sz="0" w:space="0" w:color="auto"/>
                  </w:divBdr>
                  <w:divsChild>
                    <w:div w:id="19455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79823">
          <w:marLeft w:val="0"/>
          <w:marRight w:val="0"/>
          <w:marTop w:val="0"/>
          <w:marBottom w:val="0"/>
          <w:divBdr>
            <w:top w:val="none" w:sz="0" w:space="0" w:color="auto"/>
            <w:left w:val="none" w:sz="0" w:space="0" w:color="auto"/>
            <w:bottom w:val="none" w:sz="0" w:space="0" w:color="auto"/>
            <w:right w:val="none" w:sz="0" w:space="0" w:color="auto"/>
          </w:divBdr>
        </w:div>
        <w:div w:id="1559196691">
          <w:marLeft w:val="0"/>
          <w:marRight w:val="0"/>
          <w:marTop w:val="0"/>
          <w:marBottom w:val="0"/>
          <w:divBdr>
            <w:top w:val="none" w:sz="0" w:space="0" w:color="auto"/>
            <w:left w:val="none" w:sz="0" w:space="0" w:color="auto"/>
            <w:bottom w:val="none" w:sz="0" w:space="0" w:color="auto"/>
            <w:right w:val="none" w:sz="0" w:space="0" w:color="auto"/>
          </w:divBdr>
          <w:divsChild>
            <w:div w:id="42608648">
              <w:marLeft w:val="-75"/>
              <w:marRight w:val="0"/>
              <w:marTop w:val="30"/>
              <w:marBottom w:val="30"/>
              <w:divBdr>
                <w:top w:val="none" w:sz="0" w:space="0" w:color="auto"/>
                <w:left w:val="none" w:sz="0" w:space="0" w:color="auto"/>
                <w:bottom w:val="none" w:sz="0" w:space="0" w:color="auto"/>
                <w:right w:val="none" w:sz="0" w:space="0" w:color="auto"/>
              </w:divBdr>
              <w:divsChild>
                <w:div w:id="237636076">
                  <w:marLeft w:val="0"/>
                  <w:marRight w:val="0"/>
                  <w:marTop w:val="0"/>
                  <w:marBottom w:val="0"/>
                  <w:divBdr>
                    <w:top w:val="none" w:sz="0" w:space="0" w:color="auto"/>
                    <w:left w:val="none" w:sz="0" w:space="0" w:color="auto"/>
                    <w:bottom w:val="none" w:sz="0" w:space="0" w:color="auto"/>
                    <w:right w:val="none" w:sz="0" w:space="0" w:color="auto"/>
                  </w:divBdr>
                  <w:divsChild>
                    <w:div w:id="1609970105">
                      <w:marLeft w:val="0"/>
                      <w:marRight w:val="0"/>
                      <w:marTop w:val="0"/>
                      <w:marBottom w:val="0"/>
                      <w:divBdr>
                        <w:top w:val="none" w:sz="0" w:space="0" w:color="auto"/>
                        <w:left w:val="none" w:sz="0" w:space="0" w:color="auto"/>
                        <w:bottom w:val="none" w:sz="0" w:space="0" w:color="auto"/>
                        <w:right w:val="none" w:sz="0" w:space="0" w:color="auto"/>
                      </w:divBdr>
                    </w:div>
                  </w:divsChild>
                </w:div>
                <w:div w:id="292366639">
                  <w:marLeft w:val="0"/>
                  <w:marRight w:val="0"/>
                  <w:marTop w:val="0"/>
                  <w:marBottom w:val="0"/>
                  <w:divBdr>
                    <w:top w:val="none" w:sz="0" w:space="0" w:color="auto"/>
                    <w:left w:val="none" w:sz="0" w:space="0" w:color="auto"/>
                    <w:bottom w:val="none" w:sz="0" w:space="0" w:color="auto"/>
                    <w:right w:val="none" w:sz="0" w:space="0" w:color="auto"/>
                  </w:divBdr>
                  <w:divsChild>
                    <w:div w:id="420807247">
                      <w:marLeft w:val="0"/>
                      <w:marRight w:val="0"/>
                      <w:marTop w:val="0"/>
                      <w:marBottom w:val="0"/>
                      <w:divBdr>
                        <w:top w:val="none" w:sz="0" w:space="0" w:color="auto"/>
                        <w:left w:val="none" w:sz="0" w:space="0" w:color="auto"/>
                        <w:bottom w:val="none" w:sz="0" w:space="0" w:color="auto"/>
                        <w:right w:val="none" w:sz="0" w:space="0" w:color="auto"/>
                      </w:divBdr>
                    </w:div>
                  </w:divsChild>
                </w:div>
                <w:div w:id="354497811">
                  <w:marLeft w:val="0"/>
                  <w:marRight w:val="0"/>
                  <w:marTop w:val="0"/>
                  <w:marBottom w:val="0"/>
                  <w:divBdr>
                    <w:top w:val="none" w:sz="0" w:space="0" w:color="auto"/>
                    <w:left w:val="none" w:sz="0" w:space="0" w:color="auto"/>
                    <w:bottom w:val="none" w:sz="0" w:space="0" w:color="auto"/>
                    <w:right w:val="none" w:sz="0" w:space="0" w:color="auto"/>
                  </w:divBdr>
                  <w:divsChild>
                    <w:div w:id="876353231">
                      <w:marLeft w:val="0"/>
                      <w:marRight w:val="0"/>
                      <w:marTop w:val="0"/>
                      <w:marBottom w:val="0"/>
                      <w:divBdr>
                        <w:top w:val="none" w:sz="0" w:space="0" w:color="auto"/>
                        <w:left w:val="none" w:sz="0" w:space="0" w:color="auto"/>
                        <w:bottom w:val="none" w:sz="0" w:space="0" w:color="auto"/>
                        <w:right w:val="none" w:sz="0" w:space="0" w:color="auto"/>
                      </w:divBdr>
                    </w:div>
                  </w:divsChild>
                </w:div>
                <w:div w:id="734936529">
                  <w:marLeft w:val="0"/>
                  <w:marRight w:val="0"/>
                  <w:marTop w:val="0"/>
                  <w:marBottom w:val="0"/>
                  <w:divBdr>
                    <w:top w:val="none" w:sz="0" w:space="0" w:color="auto"/>
                    <w:left w:val="none" w:sz="0" w:space="0" w:color="auto"/>
                    <w:bottom w:val="none" w:sz="0" w:space="0" w:color="auto"/>
                    <w:right w:val="none" w:sz="0" w:space="0" w:color="auto"/>
                  </w:divBdr>
                  <w:divsChild>
                    <w:div w:id="580020486">
                      <w:marLeft w:val="0"/>
                      <w:marRight w:val="0"/>
                      <w:marTop w:val="0"/>
                      <w:marBottom w:val="0"/>
                      <w:divBdr>
                        <w:top w:val="none" w:sz="0" w:space="0" w:color="auto"/>
                        <w:left w:val="none" w:sz="0" w:space="0" w:color="auto"/>
                        <w:bottom w:val="none" w:sz="0" w:space="0" w:color="auto"/>
                        <w:right w:val="none" w:sz="0" w:space="0" w:color="auto"/>
                      </w:divBdr>
                    </w:div>
                  </w:divsChild>
                </w:div>
                <w:div w:id="881792215">
                  <w:marLeft w:val="0"/>
                  <w:marRight w:val="0"/>
                  <w:marTop w:val="0"/>
                  <w:marBottom w:val="0"/>
                  <w:divBdr>
                    <w:top w:val="none" w:sz="0" w:space="0" w:color="auto"/>
                    <w:left w:val="none" w:sz="0" w:space="0" w:color="auto"/>
                    <w:bottom w:val="none" w:sz="0" w:space="0" w:color="auto"/>
                    <w:right w:val="none" w:sz="0" w:space="0" w:color="auto"/>
                  </w:divBdr>
                  <w:divsChild>
                    <w:div w:id="654067615">
                      <w:marLeft w:val="0"/>
                      <w:marRight w:val="0"/>
                      <w:marTop w:val="0"/>
                      <w:marBottom w:val="0"/>
                      <w:divBdr>
                        <w:top w:val="none" w:sz="0" w:space="0" w:color="auto"/>
                        <w:left w:val="none" w:sz="0" w:space="0" w:color="auto"/>
                        <w:bottom w:val="none" w:sz="0" w:space="0" w:color="auto"/>
                        <w:right w:val="none" w:sz="0" w:space="0" w:color="auto"/>
                      </w:divBdr>
                    </w:div>
                  </w:divsChild>
                </w:div>
                <w:div w:id="917984603">
                  <w:marLeft w:val="0"/>
                  <w:marRight w:val="0"/>
                  <w:marTop w:val="0"/>
                  <w:marBottom w:val="0"/>
                  <w:divBdr>
                    <w:top w:val="none" w:sz="0" w:space="0" w:color="auto"/>
                    <w:left w:val="none" w:sz="0" w:space="0" w:color="auto"/>
                    <w:bottom w:val="none" w:sz="0" w:space="0" w:color="auto"/>
                    <w:right w:val="none" w:sz="0" w:space="0" w:color="auto"/>
                  </w:divBdr>
                  <w:divsChild>
                    <w:div w:id="316224290">
                      <w:marLeft w:val="0"/>
                      <w:marRight w:val="0"/>
                      <w:marTop w:val="0"/>
                      <w:marBottom w:val="0"/>
                      <w:divBdr>
                        <w:top w:val="none" w:sz="0" w:space="0" w:color="auto"/>
                        <w:left w:val="none" w:sz="0" w:space="0" w:color="auto"/>
                        <w:bottom w:val="none" w:sz="0" w:space="0" w:color="auto"/>
                        <w:right w:val="none" w:sz="0" w:space="0" w:color="auto"/>
                      </w:divBdr>
                    </w:div>
                  </w:divsChild>
                </w:div>
                <w:div w:id="932249782">
                  <w:marLeft w:val="0"/>
                  <w:marRight w:val="0"/>
                  <w:marTop w:val="0"/>
                  <w:marBottom w:val="0"/>
                  <w:divBdr>
                    <w:top w:val="none" w:sz="0" w:space="0" w:color="auto"/>
                    <w:left w:val="none" w:sz="0" w:space="0" w:color="auto"/>
                    <w:bottom w:val="none" w:sz="0" w:space="0" w:color="auto"/>
                    <w:right w:val="none" w:sz="0" w:space="0" w:color="auto"/>
                  </w:divBdr>
                  <w:divsChild>
                    <w:div w:id="1455053245">
                      <w:marLeft w:val="0"/>
                      <w:marRight w:val="0"/>
                      <w:marTop w:val="0"/>
                      <w:marBottom w:val="0"/>
                      <w:divBdr>
                        <w:top w:val="none" w:sz="0" w:space="0" w:color="auto"/>
                        <w:left w:val="none" w:sz="0" w:space="0" w:color="auto"/>
                        <w:bottom w:val="none" w:sz="0" w:space="0" w:color="auto"/>
                        <w:right w:val="none" w:sz="0" w:space="0" w:color="auto"/>
                      </w:divBdr>
                    </w:div>
                  </w:divsChild>
                </w:div>
                <w:div w:id="933707636">
                  <w:marLeft w:val="0"/>
                  <w:marRight w:val="0"/>
                  <w:marTop w:val="0"/>
                  <w:marBottom w:val="0"/>
                  <w:divBdr>
                    <w:top w:val="none" w:sz="0" w:space="0" w:color="auto"/>
                    <w:left w:val="none" w:sz="0" w:space="0" w:color="auto"/>
                    <w:bottom w:val="none" w:sz="0" w:space="0" w:color="auto"/>
                    <w:right w:val="none" w:sz="0" w:space="0" w:color="auto"/>
                  </w:divBdr>
                  <w:divsChild>
                    <w:div w:id="906577529">
                      <w:marLeft w:val="0"/>
                      <w:marRight w:val="0"/>
                      <w:marTop w:val="0"/>
                      <w:marBottom w:val="0"/>
                      <w:divBdr>
                        <w:top w:val="none" w:sz="0" w:space="0" w:color="auto"/>
                        <w:left w:val="none" w:sz="0" w:space="0" w:color="auto"/>
                        <w:bottom w:val="none" w:sz="0" w:space="0" w:color="auto"/>
                        <w:right w:val="none" w:sz="0" w:space="0" w:color="auto"/>
                      </w:divBdr>
                    </w:div>
                  </w:divsChild>
                </w:div>
                <w:div w:id="1176655993">
                  <w:marLeft w:val="0"/>
                  <w:marRight w:val="0"/>
                  <w:marTop w:val="0"/>
                  <w:marBottom w:val="0"/>
                  <w:divBdr>
                    <w:top w:val="none" w:sz="0" w:space="0" w:color="auto"/>
                    <w:left w:val="none" w:sz="0" w:space="0" w:color="auto"/>
                    <w:bottom w:val="none" w:sz="0" w:space="0" w:color="auto"/>
                    <w:right w:val="none" w:sz="0" w:space="0" w:color="auto"/>
                  </w:divBdr>
                  <w:divsChild>
                    <w:div w:id="41046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362158">
          <w:marLeft w:val="0"/>
          <w:marRight w:val="0"/>
          <w:marTop w:val="0"/>
          <w:marBottom w:val="0"/>
          <w:divBdr>
            <w:top w:val="none" w:sz="0" w:space="0" w:color="auto"/>
            <w:left w:val="none" w:sz="0" w:space="0" w:color="auto"/>
            <w:bottom w:val="none" w:sz="0" w:space="0" w:color="auto"/>
            <w:right w:val="none" w:sz="0" w:space="0" w:color="auto"/>
          </w:divBdr>
        </w:div>
        <w:div w:id="1692878020">
          <w:marLeft w:val="0"/>
          <w:marRight w:val="0"/>
          <w:marTop w:val="0"/>
          <w:marBottom w:val="0"/>
          <w:divBdr>
            <w:top w:val="none" w:sz="0" w:space="0" w:color="auto"/>
            <w:left w:val="none" w:sz="0" w:space="0" w:color="auto"/>
            <w:bottom w:val="none" w:sz="0" w:space="0" w:color="auto"/>
            <w:right w:val="none" w:sz="0" w:space="0" w:color="auto"/>
          </w:divBdr>
        </w:div>
        <w:div w:id="1758089818">
          <w:marLeft w:val="0"/>
          <w:marRight w:val="0"/>
          <w:marTop w:val="0"/>
          <w:marBottom w:val="0"/>
          <w:divBdr>
            <w:top w:val="none" w:sz="0" w:space="0" w:color="auto"/>
            <w:left w:val="none" w:sz="0" w:space="0" w:color="auto"/>
            <w:bottom w:val="none" w:sz="0" w:space="0" w:color="auto"/>
            <w:right w:val="none" w:sz="0" w:space="0" w:color="auto"/>
          </w:divBdr>
        </w:div>
        <w:div w:id="1797867091">
          <w:marLeft w:val="0"/>
          <w:marRight w:val="0"/>
          <w:marTop w:val="0"/>
          <w:marBottom w:val="0"/>
          <w:divBdr>
            <w:top w:val="none" w:sz="0" w:space="0" w:color="auto"/>
            <w:left w:val="none" w:sz="0" w:space="0" w:color="auto"/>
            <w:bottom w:val="none" w:sz="0" w:space="0" w:color="auto"/>
            <w:right w:val="none" w:sz="0" w:space="0" w:color="auto"/>
          </w:divBdr>
          <w:divsChild>
            <w:div w:id="79647459">
              <w:marLeft w:val="-75"/>
              <w:marRight w:val="0"/>
              <w:marTop w:val="30"/>
              <w:marBottom w:val="30"/>
              <w:divBdr>
                <w:top w:val="none" w:sz="0" w:space="0" w:color="auto"/>
                <w:left w:val="none" w:sz="0" w:space="0" w:color="auto"/>
                <w:bottom w:val="none" w:sz="0" w:space="0" w:color="auto"/>
                <w:right w:val="none" w:sz="0" w:space="0" w:color="auto"/>
              </w:divBdr>
              <w:divsChild>
                <w:div w:id="134689398">
                  <w:marLeft w:val="0"/>
                  <w:marRight w:val="0"/>
                  <w:marTop w:val="0"/>
                  <w:marBottom w:val="0"/>
                  <w:divBdr>
                    <w:top w:val="none" w:sz="0" w:space="0" w:color="auto"/>
                    <w:left w:val="none" w:sz="0" w:space="0" w:color="auto"/>
                    <w:bottom w:val="none" w:sz="0" w:space="0" w:color="auto"/>
                    <w:right w:val="none" w:sz="0" w:space="0" w:color="auto"/>
                  </w:divBdr>
                  <w:divsChild>
                    <w:div w:id="1294600159">
                      <w:marLeft w:val="0"/>
                      <w:marRight w:val="0"/>
                      <w:marTop w:val="0"/>
                      <w:marBottom w:val="0"/>
                      <w:divBdr>
                        <w:top w:val="none" w:sz="0" w:space="0" w:color="auto"/>
                        <w:left w:val="none" w:sz="0" w:space="0" w:color="auto"/>
                        <w:bottom w:val="none" w:sz="0" w:space="0" w:color="auto"/>
                        <w:right w:val="none" w:sz="0" w:space="0" w:color="auto"/>
                      </w:divBdr>
                    </w:div>
                  </w:divsChild>
                </w:div>
                <w:div w:id="1398362461">
                  <w:marLeft w:val="0"/>
                  <w:marRight w:val="0"/>
                  <w:marTop w:val="0"/>
                  <w:marBottom w:val="0"/>
                  <w:divBdr>
                    <w:top w:val="none" w:sz="0" w:space="0" w:color="auto"/>
                    <w:left w:val="none" w:sz="0" w:space="0" w:color="auto"/>
                    <w:bottom w:val="none" w:sz="0" w:space="0" w:color="auto"/>
                    <w:right w:val="none" w:sz="0" w:space="0" w:color="auto"/>
                  </w:divBdr>
                  <w:divsChild>
                    <w:div w:id="1958414042">
                      <w:marLeft w:val="0"/>
                      <w:marRight w:val="0"/>
                      <w:marTop w:val="0"/>
                      <w:marBottom w:val="0"/>
                      <w:divBdr>
                        <w:top w:val="none" w:sz="0" w:space="0" w:color="auto"/>
                        <w:left w:val="none" w:sz="0" w:space="0" w:color="auto"/>
                        <w:bottom w:val="none" w:sz="0" w:space="0" w:color="auto"/>
                        <w:right w:val="none" w:sz="0" w:space="0" w:color="auto"/>
                      </w:divBdr>
                    </w:div>
                  </w:divsChild>
                </w:div>
                <w:div w:id="1893731849">
                  <w:marLeft w:val="0"/>
                  <w:marRight w:val="0"/>
                  <w:marTop w:val="0"/>
                  <w:marBottom w:val="0"/>
                  <w:divBdr>
                    <w:top w:val="none" w:sz="0" w:space="0" w:color="auto"/>
                    <w:left w:val="none" w:sz="0" w:space="0" w:color="auto"/>
                    <w:bottom w:val="none" w:sz="0" w:space="0" w:color="auto"/>
                    <w:right w:val="none" w:sz="0" w:space="0" w:color="auto"/>
                  </w:divBdr>
                  <w:divsChild>
                    <w:div w:id="108743258">
                      <w:marLeft w:val="0"/>
                      <w:marRight w:val="0"/>
                      <w:marTop w:val="0"/>
                      <w:marBottom w:val="0"/>
                      <w:divBdr>
                        <w:top w:val="none" w:sz="0" w:space="0" w:color="auto"/>
                        <w:left w:val="none" w:sz="0" w:space="0" w:color="auto"/>
                        <w:bottom w:val="none" w:sz="0" w:space="0" w:color="auto"/>
                        <w:right w:val="none" w:sz="0" w:space="0" w:color="auto"/>
                      </w:divBdr>
                    </w:div>
                  </w:divsChild>
                </w:div>
                <w:div w:id="1910967180">
                  <w:marLeft w:val="0"/>
                  <w:marRight w:val="0"/>
                  <w:marTop w:val="0"/>
                  <w:marBottom w:val="0"/>
                  <w:divBdr>
                    <w:top w:val="none" w:sz="0" w:space="0" w:color="auto"/>
                    <w:left w:val="none" w:sz="0" w:space="0" w:color="auto"/>
                    <w:bottom w:val="none" w:sz="0" w:space="0" w:color="auto"/>
                    <w:right w:val="none" w:sz="0" w:space="0" w:color="auto"/>
                  </w:divBdr>
                  <w:divsChild>
                    <w:div w:id="2073651193">
                      <w:marLeft w:val="0"/>
                      <w:marRight w:val="0"/>
                      <w:marTop w:val="0"/>
                      <w:marBottom w:val="0"/>
                      <w:divBdr>
                        <w:top w:val="none" w:sz="0" w:space="0" w:color="auto"/>
                        <w:left w:val="none" w:sz="0" w:space="0" w:color="auto"/>
                        <w:bottom w:val="none" w:sz="0" w:space="0" w:color="auto"/>
                        <w:right w:val="none" w:sz="0" w:space="0" w:color="auto"/>
                      </w:divBdr>
                    </w:div>
                  </w:divsChild>
                </w:div>
                <w:div w:id="1988237938">
                  <w:marLeft w:val="0"/>
                  <w:marRight w:val="0"/>
                  <w:marTop w:val="0"/>
                  <w:marBottom w:val="0"/>
                  <w:divBdr>
                    <w:top w:val="none" w:sz="0" w:space="0" w:color="auto"/>
                    <w:left w:val="none" w:sz="0" w:space="0" w:color="auto"/>
                    <w:bottom w:val="none" w:sz="0" w:space="0" w:color="auto"/>
                    <w:right w:val="none" w:sz="0" w:space="0" w:color="auto"/>
                  </w:divBdr>
                  <w:divsChild>
                    <w:div w:id="7886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04856">
          <w:marLeft w:val="0"/>
          <w:marRight w:val="0"/>
          <w:marTop w:val="0"/>
          <w:marBottom w:val="0"/>
          <w:divBdr>
            <w:top w:val="none" w:sz="0" w:space="0" w:color="auto"/>
            <w:left w:val="none" w:sz="0" w:space="0" w:color="auto"/>
            <w:bottom w:val="none" w:sz="0" w:space="0" w:color="auto"/>
            <w:right w:val="none" w:sz="0" w:space="0" w:color="auto"/>
          </w:divBdr>
        </w:div>
        <w:div w:id="1976637417">
          <w:marLeft w:val="0"/>
          <w:marRight w:val="0"/>
          <w:marTop w:val="0"/>
          <w:marBottom w:val="0"/>
          <w:divBdr>
            <w:top w:val="none" w:sz="0" w:space="0" w:color="auto"/>
            <w:left w:val="none" w:sz="0" w:space="0" w:color="auto"/>
            <w:bottom w:val="none" w:sz="0" w:space="0" w:color="auto"/>
            <w:right w:val="none" w:sz="0" w:space="0" w:color="auto"/>
          </w:divBdr>
        </w:div>
      </w:divsChild>
    </w:div>
    <w:div w:id="687873232">
      <w:bodyDiv w:val="1"/>
      <w:marLeft w:val="0"/>
      <w:marRight w:val="0"/>
      <w:marTop w:val="0"/>
      <w:marBottom w:val="0"/>
      <w:divBdr>
        <w:top w:val="none" w:sz="0" w:space="0" w:color="auto"/>
        <w:left w:val="none" w:sz="0" w:space="0" w:color="auto"/>
        <w:bottom w:val="none" w:sz="0" w:space="0" w:color="auto"/>
        <w:right w:val="none" w:sz="0" w:space="0" w:color="auto"/>
      </w:divBdr>
    </w:div>
    <w:div w:id="815951306">
      <w:bodyDiv w:val="1"/>
      <w:marLeft w:val="0"/>
      <w:marRight w:val="0"/>
      <w:marTop w:val="0"/>
      <w:marBottom w:val="0"/>
      <w:divBdr>
        <w:top w:val="none" w:sz="0" w:space="0" w:color="auto"/>
        <w:left w:val="none" w:sz="0" w:space="0" w:color="auto"/>
        <w:bottom w:val="none" w:sz="0" w:space="0" w:color="auto"/>
        <w:right w:val="none" w:sz="0" w:space="0" w:color="auto"/>
      </w:divBdr>
      <w:divsChild>
        <w:div w:id="130025956">
          <w:marLeft w:val="0"/>
          <w:marRight w:val="0"/>
          <w:marTop w:val="0"/>
          <w:marBottom w:val="0"/>
          <w:divBdr>
            <w:top w:val="none" w:sz="0" w:space="0" w:color="auto"/>
            <w:left w:val="none" w:sz="0" w:space="0" w:color="auto"/>
            <w:bottom w:val="none" w:sz="0" w:space="0" w:color="auto"/>
            <w:right w:val="none" w:sz="0" w:space="0" w:color="auto"/>
          </w:divBdr>
        </w:div>
        <w:div w:id="168570443">
          <w:marLeft w:val="0"/>
          <w:marRight w:val="0"/>
          <w:marTop w:val="0"/>
          <w:marBottom w:val="0"/>
          <w:divBdr>
            <w:top w:val="none" w:sz="0" w:space="0" w:color="auto"/>
            <w:left w:val="none" w:sz="0" w:space="0" w:color="auto"/>
            <w:bottom w:val="none" w:sz="0" w:space="0" w:color="auto"/>
            <w:right w:val="none" w:sz="0" w:space="0" w:color="auto"/>
          </w:divBdr>
          <w:divsChild>
            <w:div w:id="1397436836">
              <w:marLeft w:val="0"/>
              <w:marRight w:val="0"/>
              <w:marTop w:val="0"/>
              <w:marBottom w:val="0"/>
              <w:divBdr>
                <w:top w:val="none" w:sz="0" w:space="0" w:color="auto"/>
                <w:left w:val="none" w:sz="0" w:space="0" w:color="auto"/>
                <w:bottom w:val="none" w:sz="0" w:space="0" w:color="auto"/>
                <w:right w:val="none" w:sz="0" w:space="0" w:color="auto"/>
              </w:divBdr>
            </w:div>
          </w:divsChild>
        </w:div>
        <w:div w:id="169495192">
          <w:marLeft w:val="0"/>
          <w:marRight w:val="0"/>
          <w:marTop w:val="0"/>
          <w:marBottom w:val="0"/>
          <w:divBdr>
            <w:top w:val="none" w:sz="0" w:space="0" w:color="auto"/>
            <w:left w:val="none" w:sz="0" w:space="0" w:color="auto"/>
            <w:bottom w:val="none" w:sz="0" w:space="0" w:color="auto"/>
            <w:right w:val="none" w:sz="0" w:space="0" w:color="auto"/>
          </w:divBdr>
        </w:div>
        <w:div w:id="170072290">
          <w:marLeft w:val="0"/>
          <w:marRight w:val="0"/>
          <w:marTop w:val="0"/>
          <w:marBottom w:val="0"/>
          <w:divBdr>
            <w:top w:val="none" w:sz="0" w:space="0" w:color="auto"/>
            <w:left w:val="none" w:sz="0" w:space="0" w:color="auto"/>
            <w:bottom w:val="none" w:sz="0" w:space="0" w:color="auto"/>
            <w:right w:val="none" w:sz="0" w:space="0" w:color="auto"/>
          </w:divBdr>
          <w:divsChild>
            <w:div w:id="1362707618">
              <w:marLeft w:val="0"/>
              <w:marRight w:val="0"/>
              <w:marTop w:val="0"/>
              <w:marBottom w:val="0"/>
              <w:divBdr>
                <w:top w:val="none" w:sz="0" w:space="0" w:color="auto"/>
                <w:left w:val="none" w:sz="0" w:space="0" w:color="auto"/>
                <w:bottom w:val="none" w:sz="0" w:space="0" w:color="auto"/>
                <w:right w:val="none" w:sz="0" w:space="0" w:color="auto"/>
              </w:divBdr>
            </w:div>
          </w:divsChild>
        </w:div>
        <w:div w:id="185607026">
          <w:marLeft w:val="0"/>
          <w:marRight w:val="0"/>
          <w:marTop w:val="0"/>
          <w:marBottom w:val="0"/>
          <w:divBdr>
            <w:top w:val="none" w:sz="0" w:space="0" w:color="auto"/>
            <w:left w:val="none" w:sz="0" w:space="0" w:color="auto"/>
            <w:bottom w:val="none" w:sz="0" w:space="0" w:color="auto"/>
            <w:right w:val="none" w:sz="0" w:space="0" w:color="auto"/>
          </w:divBdr>
          <w:divsChild>
            <w:div w:id="480855078">
              <w:marLeft w:val="0"/>
              <w:marRight w:val="0"/>
              <w:marTop w:val="0"/>
              <w:marBottom w:val="0"/>
              <w:divBdr>
                <w:top w:val="none" w:sz="0" w:space="0" w:color="auto"/>
                <w:left w:val="none" w:sz="0" w:space="0" w:color="auto"/>
                <w:bottom w:val="none" w:sz="0" w:space="0" w:color="auto"/>
                <w:right w:val="none" w:sz="0" w:space="0" w:color="auto"/>
              </w:divBdr>
            </w:div>
          </w:divsChild>
        </w:div>
        <w:div w:id="267928158">
          <w:marLeft w:val="0"/>
          <w:marRight w:val="0"/>
          <w:marTop w:val="0"/>
          <w:marBottom w:val="0"/>
          <w:divBdr>
            <w:top w:val="none" w:sz="0" w:space="0" w:color="auto"/>
            <w:left w:val="none" w:sz="0" w:space="0" w:color="auto"/>
            <w:bottom w:val="none" w:sz="0" w:space="0" w:color="auto"/>
            <w:right w:val="none" w:sz="0" w:space="0" w:color="auto"/>
          </w:divBdr>
          <w:divsChild>
            <w:div w:id="1527869498">
              <w:marLeft w:val="0"/>
              <w:marRight w:val="0"/>
              <w:marTop w:val="0"/>
              <w:marBottom w:val="0"/>
              <w:divBdr>
                <w:top w:val="none" w:sz="0" w:space="0" w:color="auto"/>
                <w:left w:val="none" w:sz="0" w:space="0" w:color="auto"/>
                <w:bottom w:val="none" w:sz="0" w:space="0" w:color="auto"/>
                <w:right w:val="none" w:sz="0" w:space="0" w:color="auto"/>
              </w:divBdr>
            </w:div>
          </w:divsChild>
        </w:div>
        <w:div w:id="400372205">
          <w:marLeft w:val="0"/>
          <w:marRight w:val="0"/>
          <w:marTop w:val="0"/>
          <w:marBottom w:val="0"/>
          <w:divBdr>
            <w:top w:val="none" w:sz="0" w:space="0" w:color="auto"/>
            <w:left w:val="none" w:sz="0" w:space="0" w:color="auto"/>
            <w:bottom w:val="none" w:sz="0" w:space="0" w:color="auto"/>
            <w:right w:val="none" w:sz="0" w:space="0" w:color="auto"/>
          </w:divBdr>
          <w:divsChild>
            <w:div w:id="674577676">
              <w:marLeft w:val="0"/>
              <w:marRight w:val="0"/>
              <w:marTop w:val="0"/>
              <w:marBottom w:val="0"/>
              <w:divBdr>
                <w:top w:val="none" w:sz="0" w:space="0" w:color="auto"/>
                <w:left w:val="none" w:sz="0" w:space="0" w:color="auto"/>
                <w:bottom w:val="none" w:sz="0" w:space="0" w:color="auto"/>
                <w:right w:val="none" w:sz="0" w:space="0" w:color="auto"/>
              </w:divBdr>
            </w:div>
          </w:divsChild>
        </w:div>
        <w:div w:id="410391278">
          <w:marLeft w:val="0"/>
          <w:marRight w:val="0"/>
          <w:marTop w:val="0"/>
          <w:marBottom w:val="0"/>
          <w:divBdr>
            <w:top w:val="none" w:sz="0" w:space="0" w:color="auto"/>
            <w:left w:val="none" w:sz="0" w:space="0" w:color="auto"/>
            <w:bottom w:val="none" w:sz="0" w:space="0" w:color="auto"/>
            <w:right w:val="none" w:sz="0" w:space="0" w:color="auto"/>
          </w:divBdr>
          <w:divsChild>
            <w:div w:id="275068379">
              <w:marLeft w:val="0"/>
              <w:marRight w:val="0"/>
              <w:marTop w:val="0"/>
              <w:marBottom w:val="0"/>
              <w:divBdr>
                <w:top w:val="none" w:sz="0" w:space="0" w:color="auto"/>
                <w:left w:val="none" w:sz="0" w:space="0" w:color="auto"/>
                <w:bottom w:val="none" w:sz="0" w:space="0" w:color="auto"/>
                <w:right w:val="none" w:sz="0" w:space="0" w:color="auto"/>
              </w:divBdr>
            </w:div>
          </w:divsChild>
        </w:div>
        <w:div w:id="494759778">
          <w:marLeft w:val="0"/>
          <w:marRight w:val="0"/>
          <w:marTop w:val="0"/>
          <w:marBottom w:val="0"/>
          <w:divBdr>
            <w:top w:val="none" w:sz="0" w:space="0" w:color="auto"/>
            <w:left w:val="none" w:sz="0" w:space="0" w:color="auto"/>
            <w:bottom w:val="none" w:sz="0" w:space="0" w:color="auto"/>
            <w:right w:val="none" w:sz="0" w:space="0" w:color="auto"/>
          </w:divBdr>
        </w:div>
        <w:div w:id="564145984">
          <w:marLeft w:val="0"/>
          <w:marRight w:val="0"/>
          <w:marTop w:val="0"/>
          <w:marBottom w:val="0"/>
          <w:divBdr>
            <w:top w:val="none" w:sz="0" w:space="0" w:color="auto"/>
            <w:left w:val="none" w:sz="0" w:space="0" w:color="auto"/>
            <w:bottom w:val="none" w:sz="0" w:space="0" w:color="auto"/>
            <w:right w:val="none" w:sz="0" w:space="0" w:color="auto"/>
          </w:divBdr>
          <w:divsChild>
            <w:div w:id="1577125786">
              <w:marLeft w:val="0"/>
              <w:marRight w:val="0"/>
              <w:marTop w:val="0"/>
              <w:marBottom w:val="0"/>
              <w:divBdr>
                <w:top w:val="none" w:sz="0" w:space="0" w:color="auto"/>
                <w:left w:val="none" w:sz="0" w:space="0" w:color="auto"/>
                <w:bottom w:val="none" w:sz="0" w:space="0" w:color="auto"/>
                <w:right w:val="none" w:sz="0" w:space="0" w:color="auto"/>
              </w:divBdr>
            </w:div>
          </w:divsChild>
        </w:div>
        <w:div w:id="611786854">
          <w:marLeft w:val="0"/>
          <w:marRight w:val="0"/>
          <w:marTop w:val="0"/>
          <w:marBottom w:val="0"/>
          <w:divBdr>
            <w:top w:val="none" w:sz="0" w:space="0" w:color="auto"/>
            <w:left w:val="none" w:sz="0" w:space="0" w:color="auto"/>
            <w:bottom w:val="none" w:sz="0" w:space="0" w:color="auto"/>
            <w:right w:val="none" w:sz="0" w:space="0" w:color="auto"/>
          </w:divBdr>
          <w:divsChild>
            <w:div w:id="1964068190">
              <w:marLeft w:val="-75"/>
              <w:marRight w:val="0"/>
              <w:marTop w:val="30"/>
              <w:marBottom w:val="30"/>
              <w:divBdr>
                <w:top w:val="none" w:sz="0" w:space="0" w:color="auto"/>
                <w:left w:val="none" w:sz="0" w:space="0" w:color="auto"/>
                <w:bottom w:val="none" w:sz="0" w:space="0" w:color="auto"/>
                <w:right w:val="none" w:sz="0" w:space="0" w:color="auto"/>
              </w:divBdr>
              <w:divsChild>
                <w:div w:id="40642113">
                  <w:marLeft w:val="0"/>
                  <w:marRight w:val="0"/>
                  <w:marTop w:val="0"/>
                  <w:marBottom w:val="0"/>
                  <w:divBdr>
                    <w:top w:val="none" w:sz="0" w:space="0" w:color="auto"/>
                    <w:left w:val="none" w:sz="0" w:space="0" w:color="auto"/>
                    <w:bottom w:val="none" w:sz="0" w:space="0" w:color="auto"/>
                    <w:right w:val="none" w:sz="0" w:space="0" w:color="auto"/>
                  </w:divBdr>
                  <w:divsChild>
                    <w:div w:id="1485269943">
                      <w:marLeft w:val="0"/>
                      <w:marRight w:val="0"/>
                      <w:marTop w:val="0"/>
                      <w:marBottom w:val="0"/>
                      <w:divBdr>
                        <w:top w:val="none" w:sz="0" w:space="0" w:color="auto"/>
                        <w:left w:val="none" w:sz="0" w:space="0" w:color="auto"/>
                        <w:bottom w:val="none" w:sz="0" w:space="0" w:color="auto"/>
                        <w:right w:val="none" w:sz="0" w:space="0" w:color="auto"/>
                      </w:divBdr>
                    </w:div>
                  </w:divsChild>
                </w:div>
                <w:div w:id="304550772">
                  <w:marLeft w:val="0"/>
                  <w:marRight w:val="0"/>
                  <w:marTop w:val="0"/>
                  <w:marBottom w:val="0"/>
                  <w:divBdr>
                    <w:top w:val="none" w:sz="0" w:space="0" w:color="auto"/>
                    <w:left w:val="none" w:sz="0" w:space="0" w:color="auto"/>
                    <w:bottom w:val="none" w:sz="0" w:space="0" w:color="auto"/>
                    <w:right w:val="none" w:sz="0" w:space="0" w:color="auto"/>
                  </w:divBdr>
                  <w:divsChild>
                    <w:div w:id="1038316079">
                      <w:marLeft w:val="0"/>
                      <w:marRight w:val="0"/>
                      <w:marTop w:val="0"/>
                      <w:marBottom w:val="0"/>
                      <w:divBdr>
                        <w:top w:val="none" w:sz="0" w:space="0" w:color="auto"/>
                        <w:left w:val="none" w:sz="0" w:space="0" w:color="auto"/>
                        <w:bottom w:val="none" w:sz="0" w:space="0" w:color="auto"/>
                        <w:right w:val="none" w:sz="0" w:space="0" w:color="auto"/>
                      </w:divBdr>
                    </w:div>
                  </w:divsChild>
                </w:div>
                <w:div w:id="611480924">
                  <w:marLeft w:val="0"/>
                  <w:marRight w:val="0"/>
                  <w:marTop w:val="0"/>
                  <w:marBottom w:val="0"/>
                  <w:divBdr>
                    <w:top w:val="none" w:sz="0" w:space="0" w:color="auto"/>
                    <w:left w:val="none" w:sz="0" w:space="0" w:color="auto"/>
                    <w:bottom w:val="none" w:sz="0" w:space="0" w:color="auto"/>
                    <w:right w:val="none" w:sz="0" w:space="0" w:color="auto"/>
                  </w:divBdr>
                  <w:divsChild>
                    <w:div w:id="554051804">
                      <w:marLeft w:val="0"/>
                      <w:marRight w:val="0"/>
                      <w:marTop w:val="0"/>
                      <w:marBottom w:val="0"/>
                      <w:divBdr>
                        <w:top w:val="none" w:sz="0" w:space="0" w:color="auto"/>
                        <w:left w:val="none" w:sz="0" w:space="0" w:color="auto"/>
                        <w:bottom w:val="none" w:sz="0" w:space="0" w:color="auto"/>
                        <w:right w:val="none" w:sz="0" w:space="0" w:color="auto"/>
                      </w:divBdr>
                    </w:div>
                  </w:divsChild>
                </w:div>
                <w:div w:id="1008218442">
                  <w:marLeft w:val="0"/>
                  <w:marRight w:val="0"/>
                  <w:marTop w:val="0"/>
                  <w:marBottom w:val="0"/>
                  <w:divBdr>
                    <w:top w:val="none" w:sz="0" w:space="0" w:color="auto"/>
                    <w:left w:val="none" w:sz="0" w:space="0" w:color="auto"/>
                    <w:bottom w:val="none" w:sz="0" w:space="0" w:color="auto"/>
                    <w:right w:val="none" w:sz="0" w:space="0" w:color="auto"/>
                  </w:divBdr>
                  <w:divsChild>
                    <w:div w:id="117647931">
                      <w:marLeft w:val="0"/>
                      <w:marRight w:val="0"/>
                      <w:marTop w:val="0"/>
                      <w:marBottom w:val="0"/>
                      <w:divBdr>
                        <w:top w:val="none" w:sz="0" w:space="0" w:color="auto"/>
                        <w:left w:val="none" w:sz="0" w:space="0" w:color="auto"/>
                        <w:bottom w:val="none" w:sz="0" w:space="0" w:color="auto"/>
                        <w:right w:val="none" w:sz="0" w:space="0" w:color="auto"/>
                      </w:divBdr>
                    </w:div>
                  </w:divsChild>
                </w:div>
                <w:div w:id="1088117812">
                  <w:marLeft w:val="0"/>
                  <w:marRight w:val="0"/>
                  <w:marTop w:val="0"/>
                  <w:marBottom w:val="0"/>
                  <w:divBdr>
                    <w:top w:val="none" w:sz="0" w:space="0" w:color="auto"/>
                    <w:left w:val="none" w:sz="0" w:space="0" w:color="auto"/>
                    <w:bottom w:val="none" w:sz="0" w:space="0" w:color="auto"/>
                    <w:right w:val="none" w:sz="0" w:space="0" w:color="auto"/>
                  </w:divBdr>
                  <w:divsChild>
                    <w:div w:id="1006203080">
                      <w:marLeft w:val="0"/>
                      <w:marRight w:val="0"/>
                      <w:marTop w:val="0"/>
                      <w:marBottom w:val="0"/>
                      <w:divBdr>
                        <w:top w:val="none" w:sz="0" w:space="0" w:color="auto"/>
                        <w:left w:val="none" w:sz="0" w:space="0" w:color="auto"/>
                        <w:bottom w:val="none" w:sz="0" w:space="0" w:color="auto"/>
                        <w:right w:val="none" w:sz="0" w:space="0" w:color="auto"/>
                      </w:divBdr>
                    </w:div>
                  </w:divsChild>
                </w:div>
                <w:div w:id="1330792413">
                  <w:marLeft w:val="0"/>
                  <w:marRight w:val="0"/>
                  <w:marTop w:val="0"/>
                  <w:marBottom w:val="0"/>
                  <w:divBdr>
                    <w:top w:val="none" w:sz="0" w:space="0" w:color="auto"/>
                    <w:left w:val="none" w:sz="0" w:space="0" w:color="auto"/>
                    <w:bottom w:val="none" w:sz="0" w:space="0" w:color="auto"/>
                    <w:right w:val="none" w:sz="0" w:space="0" w:color="auto"/>
                  </w:divBdr>
                  <w:divsChild>
                    <w:div w:id="869801097">
                      <w:marLeft w:val="0"/>
                      <w:marRight w:val="0"/>
                      <w:marTop w:val="0"/>
                      <w:marBottom w:val="0"/>
                      <w:divBdr>
                        <w:top w:val="none" w:sz="0" w:space="0" w:color="auto"/>
                        <w:left w:val="none" w:sz="0" w:space="0" w:color="auto"/>
                        <w:bottom w:val="none" w:sz="0" w:space="0" w:color="auto"/>
                        <w:right w:val="none" w:sz="0" w:space="0" w:color="auto"/>
                      </w:divBdr>
                    </w:div>
                  </w:divsChild>
                </w:div>
                <w:div w:id="1506481478">
                  <w:marLeft w:val="0"/>
                  <w:marRight w:val="0"/>
                  <w:marTop w:val="0"/>
                  <w:marBottom w:val="0"/>
                  <w:divBdr>
                    <w:top w:val="none" w:sz="0" w:space="0" w:color="auto"/>
                    <w:left w:val="none" w:sz="0" w:space="0" w:color="auto"/>
                    <w:bottom w:val="none" w:sz="0" w:space="0" w:color="auto"/>
                    <w:right w:val="none" w:sz="0" w:space="0" w:color="auto"/>
                  </w:divBdr>
                  <w:divsChild>
                    <w:div w:id="1260718326">
                      <w:marLeft w:val="0"/>
                      <w:marRight w:val="0"/>
                      <w:marTop w:val="0"/>
                      <w:marBottom w:val="0"/>
                      <w:divBdr>
                        <w:top w:val="none" w:sz="0" w:space="0" w:color="auto"/>
                        <w:left w:val="none" w:sz="0" w:space="0" w:color="auto"/>
                        <w:bottom w:val="none" w:sz="0" w:space="0" w:color="auto"/>
                        <w:right w:val="none" w:sz="0" w:space="0" w:color="auto"/>
                      </w:divBdr>
                    </w:div>
                  </w:divsChild>
                </w:div>
                <w:div w:id="1531795904">
                  <w:marLeft w:val="0"/>
                  <w:marRight w:val="0"/>
                  <w:marTop w:val="0"/>
                  <w:marBottom w:val="0"/>
                  <w:divBdr>
                    <w:top w:val="none" w:sz="0" w:space="0" w:color="auto"/>
                    <w:left w:val="none" w:sz="0" w:space="0" w:color="auto"/>
                    <w:bottom w:val="none" w:sz="0" w:space="0" w:color="auto"/>
                    <w:right w:val="none" w:sz="0" w:space="0" w:color="auto"/>
                  </w:divBdr>
                  <w:divsChild>
                    <w:div w:id="1824159021">
                      <w:marLeft w:val="0"/>
                      <w:marRight w:val="0"/>
                      <w:marTop w:val="0"/>
                      <w:marBottom w:val="0"/>
                      <w:divBdr>
                        <w:top w:val="none" w:sz="0" w:space="0" w:color="auto"/>
                        <w:left w:val="none" w:sz="0" w:space="0" w:color="auto"/>
                        <w:bottom w:val="none" w:sz="0" w:space="0" w:color="auto"/>
                        <w:right w:val="none" w:sz="0" w:space="0" w:color="auto"/>
                      </w:divBdr>
                    </w:div>
                  </w:divsChild>
                </w:div>
                <w:div w:id="1948612277">
                  <w:marLeft w:val="0"/>
                  <w:marRight w:val="0"/>
                  <w:marTop w:val="0"/>
                  <w:marBottom w:val="0"/>
                  <w:divBdr>
                    <w:top w:val="none" w:sz="0" w:space="0" w:color="auto"/>
                    <w:left w:val="none" w:sz="0" w:space="0" w:color="auto"/>
                    <w:bottom w:val="none" w:sz="0" w:space="0" w:color="auto"/>
                    <w:right w:val="none" w:sz="0" w:space="0" w:color="auto"/>
                  </w:divBdr>
                  <w:divsChild>
                    <w:div w:id="21431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68988">
          <w:marLeft w:val="0"/>
          <w:marRight w:val="0"/>
          <w:marTop w:val="0"/>
          <w:marBottom w:val="0"/>
          <w:divBdr>
            <w:top w:val="none" w:sz="0" w:space="0" w:color="auto"/>
            <w:left w:val="none" w:sz="0" w:space="0" w:color="auto"/>
            <w:bottom w:val="none" w:sz="0" w:space="0" w:color="auto"/>
            <w:right w:val="none" w:sz="0" w:space="0" w:color="auto"/>
          </w:divBdr>
          <w:divsChild>
            <w:div w:id="1564564668">
              <w:marLeft w:val="0"/>
              <w:marRight w:val="0"/>
              <w:marTop w:val="0"/>
              <w:marBottom w:val="0"/>
              <w:divBdr>
                <w:top w:val="none" w:sz="0" w:space="0" w:color="auto"/>
                <w:left w:val="none" w:sz="0" w:space="0" w:color="auto"/>
                <w:bottom w:val="none" w:sz="0" w:space="0" w:color="auto"/>
                <w:right w:val="none" w:sz="0" w:space="0" w:color="auto"/>
              </w:divBdr>
            </w:div>
          </w:divsChild>
        </w:div>
        <w:div w:id="796871303">
          <w:marLeft w:val="0"/>
          <w:marRight w:val="0"/>
          <w:marTop w:val="0"/>
          <w:marBottom w:val="0"/>
          <w:divBdr>
            <w:top w:val="none" w:sz="0" w:space="0" w:color="auto"/>
            <w:left w:val="none" w:sz="0" w:space="0" w:color="auto"/>
            <w:bottom w:val="none" w:sz="0" w:space="0" w:color="auto"/>
            <w:right w:val="none" w:sz="0" w:space="0" w:color="auto"/>
          </w:divBdr>
        </w:div>
        <w:div w:id="822888026">
          <w:marLeft w:val="0"/>
          <w:marRight w:val="0"/>
          <w:marTop w:val="0"/>
          <w:marBottom w:val="0"/>
          <w:divBdr>
            <w:top w:val="none" w:sz="0" w:space="0" w:color="auto"/>
            <w:left w:val="none" w:sz="0" w:space="0" w:color="auto"/>
            <w:bottom w:val="none" w:sz="0" w:space="0" w:color="auto"/>
            <w:right w:val="none" w:sz="0" w:space="0" w:color="auto"/>
          </w:divBdr>
        </w:div>
        <w:div w:id="841433009">
          <w:marLeft w:val="0"/>
          <w:marRight w:val="0"/>
          <w:marTop w:val="0"/>
          <w:marBottom w:val="0"/>
          <w:divBdr>
            <w:top w:val="none" w:sz="0" w:space="0" w:color="auto"/>
            <w:left w:val="none" w:sz="0" w:space="0" w:color="auto"/>
            <w:bottom w:val="none" w:sz="0" w:space="0" w:color="auto"/>
            <w:right w:val="none" w:sz="0" w:space="0" w:color="auto"/>
          </w:divBdr>
          <w:divsChild>
            <w:div w:id="413860789">
              <w:marLeft w:val="0"/>
              <w:marRight w:val="0"/>
              <w:marTop w:val="0"/>
              <w:marBottom w:val="0"/>
              <w:divBdr>
                <w:top w:val="none" w:sz="0" w:space="0" w:color="auto"/>
                <w:left w:val="none" w:sz="0" w:space="0" w:color="auto"/>
                <w:bottom w:val="none" w:sz="0" w:space="0" w:color="auto"/>
                <w:right w:val="none" w:sz="0" w:space="0" w:color="auto"/>
              </w:divBdr>
            </w:div>
          </w:divsChild>
        </w:div>
        <w:div w:id="965165505">
          <w:marLeft w:val="0"/>
          <w:marRight w:val="0"/>
          <w:marTop w:val="0"/>
          <w:marBottom w:val="0"/>
          <w:divBdr>
            <w:top w:val="none" w:sz="0" w:space="0" w:color="auto"/>
            <w:left w:val="none" w:sz="0" w:space="0" w:color="auto"/>
            <w:bottom w:val="none" w:sz="0" w:space="0" w:color="auto"/>
            <w:right w:val="none" w:sz="0" w:space="0" w:color="auto"/>
          </w:divBdr>
        </w:div>
        <w:div w:id="1083838114">
          <w:marLeft w:val="0"/>
          <w:marRight w:val="0"/>
          <w:marTop w:val="0"/>
          <w:marBottom w:val="0"/>
          <w:divBdr>
            <w:top w:val="none" w:sz="0" w:space="0" w:color="auto"/>
            <w:left w:val="none" w:sz="0" w:space="0" w:color="auto"/>
            <w:bottom w:val="none" w:sz="0" w:space="0" w:color="auto"/>
            <w:right w:val="none" w:sz="0" w:space="0" w:color="auto"/>
          </w:divBdr>
          <w:divsChild>
            <w:div w:id="347757092">
              <w:marLeft w:val="0"/>
              <w:marRight w:val="0"/>
              <w:marTop w:val="0"/>
              <w:marBottom w:val="0"/>
              <w:divBdr>
                <w:top w:val="none" w:sz="0" w:space="0" w:color="auto"/>
                <w:left w:val="none" w:sz="0" w:space="0" w:color="auto"/>
                <w:bottom w:val="none" w:sz="0" w:space="0" w:color="auto"/>
                <w:right w:val="none" w:sz="0" w:space="0" w:color="auto"/>
              </w:divBdr>
            </w:div>
          </w:divsChild>
        </w:div>
        <w:div w:id="1099370477">
          <w:marLeft w:val="0"/>
          <w:marRight w:val="0"/>
          <w:marTop w:val="0"/>
          <w:marBottom w:val="0"/>
          <w:divBdr>
            <w:top w:val="none" w:sz="0" w:space="0" w:color="auto"/>
            <w:left w:val="none" w:sz="0" w:space="0" w:color="auto"/>
            <w:bottom w:val="none" w:sz="0" w:space="0" w:color="auto"/>
            <w:right w:val="none" w:sz="0" w:space="0" w:color="auto"/>
          </w:divBdr>
          <w:divsChild>
            <w:div w:id="946810041">
              <w:marLeft w:val="0"/>
              <w:marRight w:val="0"/>
              <w:marTop w:val="0"/>
              <w:marBottom w:val="0"/>
              <w:divBdr>
                <w:top w:val="none" w:sz="0" w:space="0" w:color="auto"/>
                <w:left w:val="none" w:sz="0" w:space="0" w:color="auto"/>
                <w:bottom w:val="none" w:sz="0" w:space="0" w:color="auto"/>
                <w:right w:val="none" w:sz="0" w:space="0" w:color="auto"/>
              </w:divBdr>
            </w:div>
          </w:divsChild>
        </w:div>
        <w:div w:id="1110003907">
          <w:marLeft w:val="0"/>
          <w:marRight w:val="0"/>
          <w:marTop w:val="0"/>
          <w:marBottom w:val="0"/>
          <w:divBdr>
            <w:top w:val="none" w:sz="0" w:space="0" w:color="auto"/>
            <w:left w:val="none" w:sz="0" w:space="0" w:color="auto"/>
            <w:bottom w:val="none" w:sz="0" w:space="0" w:color="auto"/>
            <w:right w:val="none" w:sz="0" w:space="0" w:color="auto"/>
          </w:divBdr>
          <w:divsChild>
            <w:div w:id="1040742714">
              <w:marLeft w:val="-75"/>
              <w:marRight w:val="0"/>
              <w:marTop w:val="30"/>
              <w:marBottom w:val="30"/>
              <w:divBdr>
                <w:top w:val="none" w:sz="0" w:space="0" w:color="auto"/>
                <w:left w:val="none" w:sz="0" w:space="0" w:color="auto"/>
                <w:bottom w:val="none" w:sz="0" w:space="0" w:color="auto"/>
                <w:right w:val="none" w:sz="0" w:space="0" w:color="auto"/>
              </w:divBdr>
              <w:divsChild>
                <w:div w:id="14282">
                  <w:marLeft w:val="0"/>
                  <w:marRight w:val="0"/>
                  <w:marTop w:val="0"/>
                  <w:marBottom w:val="0"/>
                  <w:divBdr>
                    <w:top w:val="none" w:sz="0" w:space="0" w:color="auto"/>
                    <w:left w:val="none" w:sz="0" w:space="0" w:color="auto"/>
                    <w:bottom w:val="none" w:sz="0" w:space="0" w:color="auto"/>
                    <w:right w:val="none" w:sz="0" w:space="0" w:color="auto"/>
                  </w:divBdr>
                  <w:divsChild>
                    <w:div w:id="794297888">
                      <w:marLeft w:val="0"/>
                      <w:marRight w:val="0"/>
                      <w:marTop w:val="0"/>
                      <w:marBottom w:val="0"/>
                      <w:divBdr>
                        <w:top w:val="none" w:sz="0" w:space="0" w:color="auto"/>
                        <w:left w:val="none" w:sz="0" w:space="0" w:color="auto"/>
                        <w:bottom w:val="none" w:sz="0" w:space="0" w:color="auto"/>
                        <w:right w:val="none" w:sz="0" w:space="0" w:color="auto"/>
                      </w:divBdr>
                    </w:div>
                  </w:divsChild>
                </w:div>
                <w:div w:id="27338596">
                  <w:marLeft w:val="0"/>
                  <w:marRight w:val="0"/>
                  <w:marTop w:val="0"/>
                  <w:marBottom w:val="0"/>
                  <w:divBdr>
                    <w:top w:val="none" w:sz="0" w:space="0" w:color="auto"/>
                    <w:left w:val="none" w:sz="0" w:space="0" w:color="auto"/>
                    <w:bottom w:val="none" w:sz="0" w:space="0" w:color="auto"/>
                    <w:right w:val="none" w:sz="0" w:space="0" w:color="auto"/>
                  </w:divBdr>
                  <w:divsChild>
                    <w:div w:id="1607882738">
                      <w:marLeft w:val="0"/>
                      <w:marRight w:val="0"/>
                      <w:marTop w:val="0"/>
                      <w:marBottom w:val="0"/>
                      <w:divBdr>
                        <w:top w:val="none" w:sz="0" w:space="0" w:color="auto"/>
                        <w:left w:val="none" w:sz="0" w:space="0" w:color="auto"/>
                        <w:bottom w:val="none" w:sz="0" w:space="0" w:color="auto"/>
                        <w:right w:val="none" w:sz="0" w:space="0" w:color="auto"/>
                      </w:divBdr>
                    </w:div>
                  </w:divsChild>
                </w:div>
                <w:div w:id="88309743">
                  <w:marLeft w:val="0"/>
                  <w:marRight w:val="0"/>
                  <w:marTop w:val="0"/>
                  <w:marBottom w:val="0"/>
                  <w:divBdr>
                    <w:top w:val="none" w:sz="0" w:space="0" w:color="auto"/>
                    <w:left w:val="none" w:sz="0" w:space="0" w:color="auto"/>
                    <w:bottom w:val="none" w:sz="0" w:space="0" w:color="auto"/>
                    <w:right w:val="none" w:sz="0" w:space="0" w:color="auto"/>
                  </w:divBdr>
                  <w:divsChild>
                    <w:div w:id="81687156">
                      <w:marLeft w:val="0"/>
                      <w:marRight w:val="0"/>
                      <w:marTop w:val="0"/>
                      <w:marBottom w:val="0"/>
                      <w:divBdr>
                        <w:top w:val="none" w:sz="0" w:space="0" w:color="auto"/>
                        <w:left w:val="none" w:sz="0" w:space="0" w:color="auto"/>
                        <w:bottom w:val="none" w:sz="0" w:space="0" w:color="auto"/>
                        <w:right w:val="none" w:sz="0" w:space="0" w:color="auto"/>
                      </w:divBdr>
                    </w:div>
                  </w:divsChild>
                </w:div>
                <w:div w:id="92556990">
                  <w:marLeft w:val="0"/>
                  <w:marRight w:val="0"/>
                  <w:marTop w:val="0"/>
                  <w:marBottom w:val="0"/>
                  <w:divBdr>
                    <w:top w:val="none" w:sz="0" w:space="0" w:color="auto"/>
                    <w:left w:val="none" w:sz="0" w:space="0" w:color="auto"/>
                    <w:bottom w:val="none" w:sz="0" w:space="0" w:color="auto"/>
                    <w:right w:val="none" w:sz="0" w:space="0" w:color="auto"/>
                  </w:divBdr>
                  <w:divsChild>
                    <w:div w:id="313068708">
                      <w:marLeft w:val="0"/>
                      <w:marRight w:val="0"/>
                      <w:marTop w:val="0"/>
                      <w:marBottom w:val="0"/>
                      <w:divBdr>
                        <w:top w:val="none" w:sz="0" w:space="0" w:color="auto"/>
                        <w:left w:val="none" w:sz="0" w:space="0" w:color="auto"/>
                        <w:bottom w:val="none" w:sz="0" w:space="0" w:color="auto"/>
                        <w:right w:val="none" w:sz="0" w:space="0" w:color="auto"/>
                      </w:divBdr>
                    </w:div>
                  </w:divsChild>
                </w:div>
                <w:div w:id="140082312">
                  <w:marLeft w:val="0"/>
                  <w:marRight w:val="0"/>
                  <w:marTop w:val="0"/>
                  <w:marBottom w:val="0"/>
                  <w:divBdr>
                    <w:top w:val="none" w:sz="0" w:space="0" w:color="auto"/>
                    <w:left w:val="none" w:sz="0" w:space="0" w:color="auto"/>
                    <w:bottom w:val="none" w:sz="0" w:space="0" w:color="auto"/>
                    <w:right w:val="none" w:sz="0" w:space="0" w:color="auto"/>
                  </w:divBdr>
                  <w:divsChild>
                    <w:div w:id="323506909">
                      <w:marLeft w:val="0"/>
                      <w:marRight w:val="0"/>
                      <w:marTop w:val="0"/>
                      <w:marBottom w:val="0"/>
                      <w:divBdr>
                        <w:top w:val="none" w:sz="0" w:space="0" w:color="auto"/>
                        <w:left w:val="none" w:sz="0" w:space="0" w:color="auto"/>
                        <w:bottom w:val="none" w:sz="0" w:space="0" w:color="auto"/>
                        <w:right w:val="none" w:sz="0" w:space="0" w:color="auto"/>
                      </w:divBdr>
                    </w:div>
                  </w:divsChild>
                </w:div>
                <w:div w:id="159197526">
                  <w:marLeft w:val="0"/>
                  <w:marRight w:val="0"/>
                  <w:marTop w:val="0"/>
                  <w:marBottom w:val="0"/>
                  <w:divBdr>
                    <w:top w:val="none" w:sz="0" w:space="0" w:color="auto"/>
                    <w:left w:val="none" w:sz="0" w:space="0" w:color="auto"/>
                    <w:bottom w:val="none" w:sz="0" w:space="0" w:color="auto"/>
                    <w:right w:val="none" w:sz="0" w:space="0" w:color="auto"/>
                  </w:divBdr>
                  <w:divsChild>
                    <w:div w:id="294263820">
                      <w:marLeft w:val="0"/>
                      <w:marRight w:val="0"/>
                      <w:marTop w:val="0"/>
                      <w:marBottom w:val="0"/>
                      <w:divBdr>
                        <w:top w:val="none" w:sz="0" w:space="0" w:color="auto"/>
                        <w:left w:val="none" w:sz="0" w:space="0" w:color="auto"/>
                        <w:bottom w:val="none" w:sz="0" w:space="0" w:color="auto"/>
                        <w:right w:val="none" w:sz="0" w:space="0" w:color="auto"/>
                      </w:divBdr>
                    </w:div>
                  </w:divsChild>
                </w:div>
                <w:div w:id="166095603">
                  <w:marLeft w:val="0"/>
                  <w:marRight w:val="0"/>
                  <w:marTop w:val="0"/>
                  <w:marBottom w:val="0"/>
                  <w:divBdr>
                    <w:top w:val="none" w:sz="0" w:space="0" w:color="auto"/>
                    <w:left w:val="none" w:sz="0" w:space="0" w:color="auto"/>
                    <w:bottom w:val="none" w:sz="0" w:space="0" w:color="auto"/>
                    <w:right w:val="none" w:sz="0" w:space="0" w:color="auto"/>
                  </w:divBdr>
                  <w:divsChild>
                    <w:div w:id="632566778">
                      <w:marLeft w:val="0"/>
                      <w:marRight w:val="0"/>
                      <w:marTop w:val="0"/>
                      <w:marBottom w:val="0"/>
                      <w:divBdr>
                        <w:top w:val="none" w:sz="0" w:space="0" w:color="auto"/>
                        <w:left w:val="none" w:sz="0" w:space="0" w:color="auto"/>
                        <w:bottom w:val="none" w:sz="0" w:space="0" w:color="auto"/>
                        <w:right w:val="none" w:sz="0" w:space="0" w:color="auto"/>
                      </w:divBdr>
                    </w:div>
                  </w:divsChild>
                </w:div>
                <w:div w:id="178008825">
                  <w:marLeft w:val="0"/>
                  <w:marRight w:val="0"/>
                  <w:marTop w:val="0"/>
                  <w:marBottom w:val="0"/>
                  <w:divBdr>
                    <w:top w:val="none" w:sz="0" w:space="0" w:color="auto"/>
                    <w:left w:val="none" w:sz="0" w:space="0" w:color="auto"/>
                    <w:bottom w:val="none" w:sz="0" w:space="0" w:color="auto"/>
                    <w:right w:val="none" w:sz="0" w:space="0" w:color="auto"/>
                  </w:divBdr>
                  <w:divsChild>
                    <w:div w:id="119346865">
                      <w:marLeft w:val="0"/>
                      <w:marRight w:val="0"/>
                      <w:marTop w:val="0"/>
                      <w:marBottom w:val="0"/>
                      <w:divBdr>
                        <w:top w:val="none" w:sz="0" w:space="0" w:color="auto"/>
                        <w:left w:val="none" w:sz="0" w:space="0" w:color="auto"/>
                        <w:bottom w:val="none" w:sz="0" w:space="0" w:color="auto"/>
                        <w:right w:val="none" w:sz="0" w:space="0" w:color="auto"/>
                      </w:divBdr>
                    </w:div>
                  </w:divsChild>
                </w:div>
                <w:div w:id="359362911">
                  <w:marLeft w:val="0"/>
                  <w:marRight w:val="0"/>
                  <w:marTop w:val="0"/>
                  <w:marBottom w:val="0"/>
                  <w:divBdr>
                    <w:top w:val="none" w:sz="0" w:space="0" w:color="auto"/>
                    <w:left w:val="none" w:sz="0" w:space="0" w:color="auto"/>
                    <w:bottom w:val="none" w:sz="0" w:space="0" w:color="auto"/>
                    <w:right w:val="none" w:sz="0" w:space="0" w:color="auto"/>
                  </w:divBdr>
                  <w:divsChild>
                    <w:div w:id="13263833">
                      <w:marLeft w:val="0"/>
                      <w:marRight w:val="0"/>
                      <w:marTop w:val="0"/>
                      <w:marBottom w:val="0"/>
                      <w:divBdr>
                        <w:top w:val="none" w:sz="0" w:space="0" w:color="auto"/>
                        <w:left w:val="none" w:sz="0" w:space="0" w:color="auto"/>
                        <w:bottom w:val="none" w:sz="0" w:space="0" w:color="auto"/>
                        <w:right w:val="none" w:sz="0" w:space="0" w:color="auto"/>
                      </w:divBdr>
                    </w:div>
                  </w:divsChild>
                </w:div>
                <w:div w:id="533083427">
                  <w:marLeft w:val="0"/>
                  <w:marRight w:val="0"/>
                  <w:marTop w:val="0"/>
                  <w:marBottom w:val="0"/>
                  <w:divBdr>
                    <w:top w:val="none" w:sz="0" w:space="0" w:color="auto"/>
                    <w:left w:val="none" w:sz="0" w:space="0" w:color="auto"/>
                    <w:bottom w:val="none" w:sz="0" w:space="0" w:color="auto"/>
                    <w:right w:val="none" w:sz="0" w:space="0" w:color="auto"/>
                  </w:divBdr>
                  <w:divsChild>
                    <w:div w:id="1640721843">
                      <w:marLeft w:val="0"/>
                      <w:marRight w:val="0"/>
                      <w:marTop w:val="0"/>
                      <w:marBottom w:val="0"/>
                      <w:divBdr>
                        <w:top w:val="none" w:sz="0" w:space="0" w:color="auto"/>
                        <w:left w:val="none" w:sz="0" w:space="0" w:color="auto"/>
                        <w:bottom w:val="none" w:sz="0" w:space="0" w:color="auto"/>
                        <w:right w:val="none" w:sz="0" w:space="0" w:color="auto"/>
                      </w:divBdr>
                    </w:div>
                  </w:divsChild>
                </w:div>
                <w:div w:id="783497302">
                  <w:marLeft w:val="0"/>
                  <w:marRight w:val="0"/>
                  <w:marTop w:val="0"/>
                  <w:marBottom w:val="0"/>
                  <w:divBdr>
                    <w:top w:val="none" w:sz="0" w:space="0" w:color="auto"/>
                    <w:left w:val="none" w:sz="0" w:space="0" w:color="auto"/>
                    <w:bottom w:val="none" w:sz="0" w:space="0" w:color="auto"/>
                    <w:right w:val="none" w:sz="0" w:space="0" w:color="auto"/>
                  </w:divBdr>
                  <w:divsChild>
                    <w:div w:id="2087605976">
                      <w:marLeft w:val="0"/>
                      <w:marRight w:val="0"/>
                      <w:marTop w:val="0"/>
                      <w:marBottom w:val="0"/>
                      <w:divBdr>
                        <w:top w:val="none" w:sz="0" w:space="0" w:color="auto"/>
                        <w:left w:val="none" w:sz="0" w:space="0" w:color="auto"/>
                        <w:bottom w:val="none" w:sz="0" w:space="0" w:color="auto"/>
                        <w:right w:val="none" w:sz="0" w:space="0" w:color="auto"/>
                      </w:divBdr>
                    </w:div>
                  </w:divsChild>
                </w:div>
                <w:div w:id="849444556">
                  <w:marLeft w:val="0"/>
                  <w:marRight w:val="0"/>
                  <w:marTop w:val="0"/>
                  <w:marBottom w:val="0"/>
                  <w:divBdr>
                    <w:top w:val="none" w:sz="0" w:space="0" w:color="auto"/>
                    <w:left w:val="none" w:sz="0" w:space="0" w:color="auto"/>
                    <w:bottom w:val="none" w:sz="0" w:space="0" w:color="auto"/>
                    <w:right w:val="none" w:sz="0" w:space="0" w:color="auto"/>
                  </w:divBdr>
                  <w:divsChild>
                    <w:div w:id="34743440">
                      <w:marLeft w:val="0"/>
                      <w:marRight w:val="0"/>
                      <w:marTop w:val="0"/>
                      <w:marBottom w:val="0"/>
                      <w:divBdr>
                        <w:top w:val="none" w:sz="0" w:space="0" w:color="auto"/>
                        <w:left w:val="none" w:sz="0" w:space="0" w:color="auto"/>
                        <w:bottom w:val="none" w:sz="0" w:space="0" w:color="auto"/>
                        <w:right w:val="none" w:sz="0" w:space="0" w:color="auto"/>
                      </w:divBdr>
                    </w:div>
                  </w:divsChild>
                </w:div>
                <w:div w:id="854922893">
                  <w:marLeft w:val="0"/>
                  <w:marRight w:val="0"/>
                  <w:marTop w:val="0"/>
                  <w:marBottom w:val="0"/>
                  <w:divBdr>
                    <w:top w:val="none" w:sz="0" w:space="0" w:color="auto"/>
                    <w:left w:val="none" w:sz="0" w:space="0" w:color="auto"/>
                    <w:bottom w:val="none" w:sz="0" w:space="0" w:color="auto"/>
                    <w:right w:val="none" w:sz="0" w:space="0" w:color="auto"/>
                  </w:divBdr>
                  <w:divsChild>
                    <w:div w:id="1301423371">
                      <w:marLeft w:val="0"/>
                      <w:marRight w:val="0"/>
                      <w:marTop w:val="0"/>
                      <w:marBottom w:val="0"/>
                      <w:divBdr>
                        <w:top w:val="none" w:sz="0" w:space="0" w:color="auto"/>
                        <w:left w:val="none" w:sz="0" w:space="0" w:color="auto"/>
                        <w:bottom w:val="none" w:sz="0" w:space="0" w:color="auto"/>
                        <w:right w:val="none" w:sz="0" w:space="0" w:color="auto"/>
                      </w:divBdr>
                    </w:div>
                  </w:divsChild>
                </w:div>
                <w:div w:id="932858082">
                  <w:marLeft w:val="0"/>
                  <w:marRight w:val="0"/>
                  <w:marTop w:val="0"/>
                  <w:marBottom w:val="0"/>
                  <w:divBdr>
                    <w:top w:val="none" w:sz="0" w:space="0" w:color="auto"/>
                    <w:left w:val="none" w:sz="0" w:space="0" w:color="auto"/>
                    <w:bottom w:val="none" w:sz="0" w:space="0" w:color="auto"/>
                    <w:right w:val="none" w:sz="0" w:space="0" w:color="auto"/>
                  </w:divBdr>
                  <w:divsChild>
                    <w:div w:id="1285889608">
                      <w:marLeft w:val="0"/>
                      <w:marRight w:val="0"/>
                      <w:marTop w:val="0"/>
                      <w:marBottom w:val="0"/>
                      <w:divBdr>
                        <w:top w:val="none" w:sz="0" w:space="0" w:color="auto"/>
                        <w:left w:val="none" w:sz="0" w:space="0" w:color="auto"/>
                        <w:bottom w:val="none" w:sz="0" w:space="0" w:color="auto"/>
                        <w:right w:val="none" w:sz="0" w:space="0" w:color="auto"/>
                      </w:divBdr>
                    </w:div>
                  </w:divsChild>
                </w:div>
                <w:div w:id="977611290">
                  <w:marLeft w:val="0"/>
                  <w:marRight w:val="0"/>
                  <w:marTop w:val="0"/>
                  <w:marBottom w:val="0"/>
                  <w:divBdr>
                    <w:top w:val="none" w:sz="0" w:space="0" w:color="auto"/>
                    <w:left w:val="none" w:sz="0" w:space="0" w:color="auto"/>
                    <w:bottom w:val="none" w:sz="0" w:space="0" w:color="auto"/>
                    <w:right w:val="none" w:sz="0" w:space="0" w:color="auto"/>
                  </w:divBdr>
                  <w:divsChild>
                    <w:div w:id="102506746">
                      <w:marLeft w:val="0"/>
                      <w:marRight w:val="0"/>
                      <w:marTop w:val="0"/>
                      <w:marBottom w:val="0"/>
                      <w:divBdr>
                        <w:top w:val="none" w:sz="0" w:space="0" w:color="auto"/>
                        <w:left w:val="none" w:sz="0" w:space="0" w:color="auto"/>
                        <w:bottom w:val="none" w:sz="0" w:space="0" w:color="auto"/>
                        <w:right w:val="none" w:sz="0" w:space="0" w:color="auto"/>
                      </w:divBdr>
                    </w:div>
                  </w:divsChild>
                </w:div>
                <w:div w:id="1017540647">
                  <w:marLeft w:val="0"/>
                  <w:marRight w:val="0"/>
                  <w:marTop w:val="0"/>
                  <w:marBottom w:val="0"/>
                  <w:divBdr>
                    <w:top w:val="none" w:sz="0" w:space="0" w:color="auto"/>
                    <w:left w:val="none" w:sz="0" w:space="0" w:color="auto"/>
                    <w:bottom w:val="none" w:sz="0" w:space="0" w:color="auto"/>
                    <w:right w:val="none" w:sz="0" w:space="0" w:color="auto"/>
                  </w:divBdr>
                  <w:divsChild>
                    <w:div w:id="1442846443">
                      <w:marLeft w:val="0"/>
                      <w:marRight w:val="0"/>
                      <w:marTop w:val="0"/>
                      <w:marBottom w:val="0"/>
                      <w:divBdr>
                        <w:top w:val="none" w:sz="0" w:space="0" w:color="auto"/>
                        <w:left w:val="none" w:sz="0" w:space="0" w:color="auto"/>
                        <w:bottom w:val="none" w:sz="0" w:space="0" w:color="auto"/>
                        <w:right w:val="none" w:sz="0" w:space="0" w:color="auto"/>
                      </w:divBdr>
                    </w:div>
                  </w:divsChild>
                </w:div>
                <w:div w:id="1115830369">
                  <w:marLeft w:val="0"/>
                  <w:marRight w:val="0"/>
                  <w:marTop w:val="0"/>
                  <w:marBottom w:val="0"/>
                  <w:divBdr>
                    <w:top w:val="none" w:sz="0" w:space="0" w:color="auto"/>
                    <w:left w:val="none" w:sz="0" w:space="0" w:color="auto"/>
                    <w:bottom w:val="none" w:sz="0" w:space="0" w:color="auto"/>
                    <w:right w:val="none" w:sz="0" w:space="0" w:color="auto"/>
                  </w:divBdr>
                  <w:divsChild>
                    <w:div w:id="26487379">
                      <w:marLeft w:val="0"/>
                      <w:marRight w:val="0"/>
                      <w:marTop w:val="0"/>
                      <w:marBottom w:val="0"/>
                      <w:divBdr>
                        <w:top w:val="none" w:sz="0" w:space="0" w:color="auto"/>
                        <w:left w:val="none" w:sz="0" w:space="0" w:color="auto"/>
                        <w:bottom w:val="none" w:sz="0" w:space="0" w:color="auto"/>
                        <w:right w:val="none" w:sz="0" w:space="0" w:color="auto"/>
                      </w:divBdr>
                    </w:div>
                  </w:divsChild>
                </w:div>
                <w:div w:id="1183668079">
                  <w:marLeft w:val="0"/>
                  <w:marRight w:val="0"/>
                  <w:marTop w:val="0"/>
                  <w:marBottom w:val="0"/>
                  <w:divBdr>
                    <w:top w:val="none" w:sz="0" w:space="0" w:color="auto"/>
                    <w:left w:val="none" w:sz="0" w:space="0" w:color="auto"/>
                    <w:bottom w:val="none" w:sz="0" w:space="0" w:color="auto"/>
                    <w:right w:val="none" w:sz="0" w:space="0" w:color="auto"/>
                  </w:divBdr>
                  <w:divsChild>
                    <w:div w:id="99691071">
                      <w:marLeft w:val="0"/>
                      <w:marRight w:val="0"/>
                      <w:marTop w:val="0"/>
                      <w:marBottom w:val="0"/>
                      <w:divBdr>
                        <w:top w:val="none" w:sz="0" w:space="0" w:color="auto"/>
                        <w:left w:val="none" w:sz="0" w:space="0" w:color="auto"/>
                        <w:bottom w:val="none" w:sz="0" w:space="0" w:color="auto"/>
                        <w:right w:val="none" w:sz="0" w:space="0" w:color="auto"/>
                      </w:divBdr>
                    </w:div>
                  </w:divsChild>
                </w:div>
                <w:div w:id="1399017367">
                  <w:marLeft w:val="0"/>
                  <w:marRight w:val="0"/>
                  <w:marTop w:val="0"/>
                  <w:marBottom w:val="0"/>
                  <w:divBdr>
                    <w:top w:val="none" w:sz="0" w:space="0" w:color="auto"/>
                    <w:left w:val="none" w:sz="0" w:space="0" w:color="auto"/>
                    <w:bottom w:val="none" w:sz="0" w:space="0" w:color="auto"/>
                    <w:right w:val="none" w:sz="0" w:space="0" w:color="auto"/>
                  </w:divBdr>
                  <w:divsChild>
                    <w:div w:id="1354839873">
                      <w:marLeft w:val="0"/>
                      <w:marRight w:val="0"/>
                      <w:marTop w:val="0"/>
                      <w:marBottom w:val="0"/>
                      <w:divBdr>
                        <w:top w:val="none" w:sz="0" w:space="0" w:color="auto"/>
                        <w:left w:val="none" w:sz="0" w:space="0" w:color="auto"/>
                        <w:bottom w:val="none" w:sz="0" w:space="0" w:color="auto"/>
                        <w:right w:val="none" w:sz="0" w:space="0" w:color="auto"/>
                      </w:divBdr>
                    </w:div>
                  </w:divsChild>
                </w:div>
                <w:div w:id="1432167620">
                  <w:marLeft w:val="0"/>
                  <w:marRight w:val="0"/>
                  <w:marTop w:val="0"/>
                  <w:marBottom w:val="0"/>
                  <w:divBdr>
                    <w:top w:val="none" w:sz="0" w:space="0" w:color="auto"/>
                    <w:left w:val="none" w:sz="0" w:space="0" w:color="auto"/>
                    <w:bottom w:val="none" w:sz="0" w:space="0" w:color="auto"/>
                    <w:right w:val="none" w:sz="0" w:space="0" w:color="auto"/>
                  </w:divBdr>
                  <w:divsChild>
                    <w:div w:id="1301108094">
                      <w:marLeft w:val="0"/>
                      <w:marRight w:val="0"/>
                      <w:marTop w:val="0"/>
                      <w:marBottom w:val="0"/>
                      <w:divBdr>
                        <w:top w:val="none" w:sz="0" w:space="0" w:color="auto"/>
                        <w:left w:val="none" w:sz="0" w:space="0" w:color="auto"/>
                        <w:bottom w:val="none" w:sz="0" w:space="0" w:color="auto"/>
                        <w:right w:val="none" w:sz="0" w:space="0" w:color="auto"/>
                      </w:divBdr>
                    </w:div>
                  </w:divsChild>
                </w:div>
                <w:div w:id="1466314305">
                  <w:marLeft w:val="0"/>
                  <w:marRight w:val="0"/>
                  <w:marTop w:val="0"/>
                  <w:marBottom w:val="0"/>
                  <w:divBdr>
                    <w:top w:val="none" w:sz="0" w:space="0" w:color="auto"/>
                    <w:left w:val="none" w:sz="0" w:space="0" w:color="auto"/>
                    <w:bottom w:val="none" w:sz="0" w:space="0" w:color="auto"/>
                    <w:right w:val="none" w:sz="0" w:space="0" w:color="auto"/>
                  </w:divBdr>
                  <w:divsChild>
                    <w:div w:id="793255613">
                      <w:marLeft w:val="0"/>
                      <w:marRight w:val="0"/>
                      <w:marTop w:val="0"/>
                      <w:marBottom w:val="0"/>
                      <w:divBdr>
                        <w:top w:val="none" w:sz="0" w:space="0" w:color="auto"/>
                        <w:left w:val="none" w:sz="0" w:space="0" w:color="auto"/>
                        <w:bottom w:val="none" w:sz="0" w:space="0" w:color="auto"/>
                        <w:right w:val="none" w:sz="0" w:space="0" w:color="auto"/>
                      </w:divBdr>
                    </w:div>
                  </w:divsChild>
                </w:div>
                <w:div w:id="1493451878">
                  <w:marLeft w:val="0"/>
                  <w:marRight w:val="0"/>
                  <w:marTop w:val="0"/>
                  <w:marBottom w:val="0"/>
                  <w:divBdr>
                    <w:top w:val="none" w:sz="0" w:space="0" w:color="auto"/>
                    <w:left w:val="none" w:sz="0" w:space="0" w:color="auto"/>
                    <w:bottom w:val="none" w:sz="0" w:space="0" w:color="auto"/>
                    <w:right w:val="none" w:sz="0" w:space="0" w:color="auto"/>
                  </w:divBdr>
                  <w:divsChild>
                    <w:div w:id="353925071">
                      <w:marLeft w:val="0"/>
                      <w:marRight w:val="0"/>
                      <w:marTop w:val="0"/>
                      <w:marBottom w:val="0"/>
                      <w:divBdr>
                        <w:top w:val="none" w:sz="0" w:space="0" w:color="auto"/>
                        <w:left w:val="none" w:sz="0" w:space="0" w:color="auto"/>
                        <w:bottom w:val="none" w:sz="0" w:space="0" w:color="auto"/>
                        <w:right w:val="none" w:sz="0" w:space="0" w:color="auto"/>
                      </w:divBdr>
                    </w:div>
                  </w:divsChild>
                </w:div>
                <w:div w:id="1494253394">
                  <w:marLeft w:val="0"/>
                  <w:marRight w:val="0"/>
                  <w:marTop w:val="0"/>
                  <w:marBottom w:val="0"/>
                  <w:divBdr>
                    <w:top w:val="none" w:sz="0" w:space="0" w:color="auto"/>
                    <w:left w:val="none" w:sz="0" w:space="0" w:color="auto"/>
                    <w:bottom w:val="none" w:sz="0" w:space="0" w:color="auto"/>
                    <w:right w:val="none" w:sz="0" w:space="0" w:color="auto"/>
                  </w:divBdr>
                  <w:divsChild>
                    <w:div w:id="192160873">
                      <w:marLeft w:val="0"/>
                      <w:marRight w:val="0"/>
                      <w:marTop w:val="0"/>
                      <w:marBottom w:val="0"/>
                      <w:divBdr>
                        <w:top w:val="none" w:sz="0" w:space="0" w:color="auto"/>
                        <w:left w:val="none" w:sz="0" w:space="0" w:color="auto"/>
                        <w:bottom w:val="none" w:sz="0" w:space="0" w:color="auto"/>
                        <w:right w:val="none" w:sz="0" w:space="0" w:color="auto"/>
                      </w:divBdr>
                    </w:div>
                  </w:divsChild>
                </w:div>
                <w:div w:id="1519731338">
                  <w:marLeft w:val="0"/>
                  <w:marRight w:val="0"/>
                  <w:marTop w:val="0"/>
                  <w:marBottom w:val="0"/>
                  <w:divBdr>
                    <w:top w:val="none" w:sz="0" w:space="0" w:color="auto"/>
                    <w:left w:val="none" w:sz="0" w:space="0" w:color="auto"/>
                    <w:bottom w:val="none" w:sz="0" w:space="0" w:color="auto"/>
                    <w:right w:val="none" w:sz="0" w:space="0" w:color="auto"/>
                  </w:divBdr>
                  <w:divsChild>
                    <w:div w:id="1244876471">
                      <w:marLeft w:val="0"/>
                      <w:marRight w:val="0"/>
                      <w:marTop w:val="0"/>
                      <w:marBottom w:val="0"/>
                      <w:divBdr>
                        <w:top w:val="none" w:sz="0" w:space="0" w:color="auto"/>
                        <w:left w:val="none" w:sz="0" w:space="0" w:color="auto"/>
                        <w:bottom w:val="none" w:sz="0" w:space="0" w:color="auto"/>
                        <w:right w:val="none" w:sz="0" w:space="0" w:color="auto"/>
                      </w:divBdr>
                    </w:div>
                  </w:divsChild>
                </w:div>
                <w:div w:id="1609661459">
                  <w:marLeft w:val="0"/>
                  <w:marRight w:val="0"/>
                  <w:marTop w:val="0"/>
                  <w:marBottom w:val="0"/>
                  <w:divBdr>
                    <w:top w:val="none" w:sz="0" w:space="0" w:color="auto"/>
                    <w:left w:val="none" w:sz="0" w:space="0" w:color="auto"/>
                    <w:bottom w:val="none" w:sz="0" w:space="0" w:color="auto"/>
                    <w:right w:val="none" w:sz="0" w:space="0" w:color="auto"/>
                  </w:divBdr>
                  <w:divsChild>
                    <w:div w:id="364330037">
                      <w:marLeft w:val="0"/>
                      <w:marRight w:val="0"/>
                      <w:marTop w:val="0"/>
                      <w:marBottom w:val="0"/>
                      <w:divBdr>
                        <w:top w:val="none" w:sz="0" w:space="0" w:color="auto"/>
                        <w:left w:val="none" w:sz="0" w:space="0" w:color="auto"/>
                        <w:bottom w:val="none" w:sz="0" w:space="0" w:color="auto"/>
                        <w:right w:val="none" w:sz="0" w:space="0" w:color="auto"/>
                      </w:divBdr>
                    </w:div>
                  </w:divsChild>
                </w:div>
                <w:div w:id="1735617040">
                  <w:marLeft w:val="0"/>
                  <w:marRight w:val="0"/>
                  <w:marTop w:val="0"/>
                  <w:marBottom w:val="0"/>
                  <w:divBdr>
                    <w:top w:val="none" w:sz="0" w:space="0" w:color="auto"/>
                    <w:left w:val="none" w:sz="0" w:space="0" w:color="auto"/>
                    <w:bottom w:val="none" w:sz="0" w:space="0" w:color="auto"/>
                    <w:right w:val="none" w:sz="0" w:space="0" w:color="auto"/>
                  </w:divBdr>
                  <w:divsChild>
                    <w:div w:id="738291012">
                      <w:marLeft w:val="0"/>
                      <w:marRight w:val="0"/>
                      <w:marTop w:val="0"/>
                      <w:marBottom w:val="0"/>
                      <w:divBdr>
                        <w:top w:val="none" w:sz="0" w:space="0" w:color="auto"/>
                        <w:left w:val="none" w:sz="0" w:space="0" w:color="auto"/>
                        <w:bottom w:val="none" w:sz="0" w:space="0" w:color="auto"/>
                        <w:right w:val="none" w:sz="0" w:space="0" w:color="auto"/>
                      </w:divBdr>
                    </w:div>
                  </w:divsChild>
                </w:div>
                <w:div w:id="1737824817">
                  <w:marLeft w:val="0"/>
                  <w:marRight w:val="0"/>
                  <w:marTop w:val="0"/>
                  <w:marBottom w:val="0"/>
                  <w:divBdr>
                    <w:top w:val="none" w:sz="0" w:space="0" w:color="auto"/>
                    <w:left w:val="none" w:sz="0" w:space="0" w:color="auto"/>
                    <w:bottom w:val="none" w:sz="0" w:space="0" w:color="auto"/>
                    <w:right w:val="none" w:sz="0" w:space="0" w:color="auto"/>
                  </w:divBdr>
                  <w:divsChild>
                    <w:div w:id="170608054">
                      <w:marLeft w:val="0"/>
                      <w:marRight w:val="0"/>
                      <w:marTop w:val="0"/>
                      <w:marBottom w:val="0"/>
                      <w:divBdr>
                        <w:top w:val="none" w:sz="0" w:space="0" w:color="auto"/>
                        <w:left w:val="none" w:sz="0" w:space="0" w:color="auto"/>
                        <w:bottom w:val="none" w:sz="0" w:space="0" w:color="auto"/>
                        <w:right w:val="none" w:sz="0" w:space="0" w:color="auto"/>
                      </w:divBdr>
                    </w:div>
                  </w:divsChild>
                </w:div>
                <w:div w:id="1837726676">
                  <w:marLeft w:val="0"/>
                  <w:marRight w:val="0"/>
                  <w:marTop w:val="0"/>
                  <w:marBottom w:val="0"/>
                  <w:divBdr>
                    <w:top w:val="none" w:sz="0" w:space="0" w:color="auto"/>
                    <w:left w:val="none" w:sz="0" w:space="0" w:color="auto"/>
                    <w:bottom w:val="none" w:sz="0" w:space="0" w:color="auto"/>
                    <w:right w:val="none" w:sz="0" w:space="0" w:color="auto"/>
                  </w:divBdr>
                  <w:divsChild>
                    <w:div w:id="1083600226">
                      <w:marLeft w:val="0"/>
                      <w:marRight w:val="0"/>
                      <w:marTop w:val="0"/>
                      <w:marBottom w:val="0"/>
                      <w:divBdr>
                        <w:top w:val="none" w:sz="0" w:space="0" w:color="auto"/>
                        <w:left w:val="none" w:sz="0" w:space="0" w:color="auto"/>
                        <w:bottom w:val="none" w:sz="0" w:space="0" w:color="auto"/>
                        <w:right w:val="none" w:sz="0" w:space="0" w:color="auto"/>
                      </w:divBdr>
                    </w:div>
                  </w:divsChild>
                </w:div>
                <w:div w:id="1848327051">
                  <w:marLeft w:val="0"/>
                  <w:marRight w:val="0"/>
                  <w:marTop w:val="0"/>
                  <w:marBottom w:val="0"/>
                  <w:divBdr>
                    <w:top w:val="none" w:sz="0" w:space="0" w:color="auto"/>
                    <w:left w:val="none" w:sz="0" w:space="0" w:color="auto"/>
                    <w:bottom w:val="none" w:sz="0" w:space="0" w:color="auto"/>
                    <w:right w:val="none" w:sz="0" w:space="0" w:color="auto"/>
                  </w:divBdr>
                  <w:divsChild>
                    <w:div w:id="1066995702">
                      <w:marLeft w:val="0"/>
                      <w:marRight w:val="0"/>
                      <w:marTop w:val="0"/>
                      <w:marBottom w:val="0"/>
                      <w:divBdr>
                        <w:top w:val="none" w:sz="0" w:space="0" w:color="auto"/>
                        <w:left w:val="none" w:sz="0" w:space="0" w:color="auto"/>
                        <w:bottom w:val="none" w:sz="0" w:space="0" w:color="auto"/>
                        <w:right w:val="none" w:sz="0" w:space="0" w:color="auto"/>
                      </w:divBdr>
                    </w:div>
                  </w:divsChild>
                </w:div>
                <w:div w:id="1851988250">
                  <w:marLeft w:val="0"/>
                  <w:marRight w:val="0"/>
                  <w:marTop w:val="0"/>
                  <w:marBottom w:val="0"/>
                  <w:divBdr>
                    <w:top w:val="none" w:sz="0" w:space="0" w:color="auto"/>
                    <w:left w:val="none" w:sz="0" w:space="0" w:color="auto"/>
                    <w:bottom w:val="none" w:sz="0" w:space="0" w:color="auto"/>
                    <w:right w:val="none" w:sz="0" w:space="0" w:color="auto"/>
                  </w:divBdr>
                  <w:divsChild>
                    <w:div w:id="375743007">
                      <w:marLeft w:val="0"/>
                      <w:marRight w:val="0"/>
                      <w:marTop w:val="0"/>
                      <w:marBottom w:val="0"/>
                      <w:divBdr>
                        <w:top w:val="none" w:sz="0" w:space="0" w:color="auto"/>
                        <w:left w:val="none" w:sz="0" w:space="0" w:color="auto"/>
                        <w:bottom w:val="none" w:sz="0" w:space="0" w:color="auto"/>
                        <w:right w:val="none" w:sz="0" w:space="0" w:color="auto"/>
                      </w:divBdr>
                    </w:div>
                  </w:divsChild>
                </w:div>
                <w:div w:id="1907914858">
                  <w:marLeft w:val="0"/>
                  <w:marRight w:val="0"/>
                  <w:marTop w:val="0"/>
                  <w:marBottom w:val="0"/>
                  <w:divBdr>
                    <w:top w:val="none" w:sz="0" w:space="0" w:color="auto"/>
                    <w:left w:val="none" w:sz="0" w:space="0" w:color="auto"/>
                    <w:bottom w:val="none" w:sz="0" w:space="0" w:color="auto"/>
                    <w:right w:val="none" w:sz="0" w:space="0" w:color="auto"/>
                  </w:divBdr>
                  <w:divsChild>
                    <w:div w:id="1797530479">
                      <w:marLeft w:val="0"/>
                      <w:marRight w:val="0"/>
                      <w:marTop w:val="0"/>
                      <w:marBottom w:val="0"/>
                      <w:divBdr>
                        <w:top w:val="none" w:sz="0" w:space="0" w:color="auto"/>
                        <w:left w:val="none" w:sz="0" w:space="0" w:color="auto"/>
                        <w:bottom w:val="none" w:sz="0" w:space="0" w:color="auto"/>
                        <w:right w:val="none" w:sz="0" w:space="0" w:color="auto"/>
                      </w:divBdr>
                    </w:div>
                  </w:divsChild>
                </w:div>
                <w:div w:id="1921406258">
                  <w:marLeft w:val="0"/>
                  <w:marRight w:val="0"/>
                  <w:marTop w:val="0"/>
                  <w:marBottom w:val="0"/>
                  <w:divBdr>
                    <w:top w:val="none" w:sz="0" w:space="0" w:color="auto"/>
                    <w:left w:val="none" w:sz="0" w:space="0" w:color="auto"/>
                    <w:bottom w:val="none" w:sz="0" w:space="0" w:color="auto"/>
                    <w:right w:val="none" w:sz="0" w:space="0" w:color="auto"/>
                  </w:divBdr>
                  <w:divsChild>
                    <w:div w:id="1039277805">
                      <w:marLeft w:val="0"/>
                      <w:marRight w:val="0"/>
                      <w:marTop w:val="0"/>
                      <w:marBottom w:val="0"/>
                      <w:divBdr>
                        <w:top w:val="none" w:sz="0" w:space="0" w:color="auto"/>
                        <w:left w:val="none" w:sz="0" w:space="0" w:color="auto"/>
                        <w:bottom w:val="none" w:sz="0" w:space="0" w:color="auto"/>
                        <w:right w:val="none" w:sz="0" w:space="0" w:color="auto"/>
                      </w:divBdr>
                    </w:div>
                  </w:divsChild>
                </w:div>
                <w:div w:id="2104840358">
                  <w:marLeft w:val="0"/>
                  <w:marRight w:val="0"/>
                  <w:marTop w:val="0"/>
                  <w:marBottom w:val="0"/>
                  <w:divBdr>
                    <w:top w:val="none" w:sz="0" w:space="0" w:color="auto"/>
                    <w:left w:val="none" w:sz="0" w:space="0" w:color="auto"/>
                    <w:bottom w:val="none" w:sz="0" w:space="0" w:color="auto"/>
                    <w:right w:val="none" w:sz="0" w:space="0" w:color="auto"/>
                  </w:divBdr>
                  <w:divsChild>
                    <w:div w:id="202886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10223">
          <w:marLeft w:val="0"/>
          <w:marRight w:val="0"/>
          <w:marTop w:val="0"/>
          <w:marBottom w:val="0"/>
          <w:divBdr>
            <w:top w:val="none" w:sz="0" w:space="0" w:color="auto"/>
            <w:left w:val="none" w:sz="0" w:space="0" w:color="auto"/>
            <w:bottom w:val="none" w:sz="0" w:space="0" w:color="auto"/>
            <w:right w:val="none" w:sz="0" w:space="0" w:color="auto"/>
          </w:divBdr>
          <w:divsChild>
            <w:div w:id="342509998">
              <w:marLeft w:val="0"/>
              <w:marRight w:val="0"/>
              <w:marTop w:val="0"/>
              <w:marBottom w:val="0"/>
              <w:divBdr>
                <w:top w:val="none" w:sz="0" w:space="0" w:color="auto"/>
                <w:left w:val="none" w:sz="0" w:space="0" w:color="auto"/>
                <w:bottom w:val="none" w:sz="0" w:space="0" w:color="auto"/>
                <w:right w:val="none" w:sz="0" w:space="0" w:color="auto"/>
              </w:divBdr>
            </w:div>
          </w:divsChild>
        </w:div>
        <w:div w:id="1198809919">
          <w:marLeft w:val="0"/>
          <w:marRight w:val="0"/>
          <w:marTop w:val="0"/>
          <w:marBottom w:val="0"/>
          <w:divBdr>
            <w:top w:val="none" w:sz="0" w:space="0" w:color="auto"/>
            <w:left w:val="none" w:sz="0" w:space="0" w:color="auto"/>
            <w:bottom w:val="none" w:sz="0" w:space="0" w:color="auto"/>
            <w:right w:val="none" w:sz="0" w:space="0" w:color="auto"/>
          </w:divBdr>
        </w:div>
        <w:div w:id="1514760676">
          <w:marLeft w:val="0"/>
          <w:marRight w:val="0"/>
          <w:marTop w:val="0"/>
          <w:marBottom w:val="0"/>
          <w:divBdr>
            <w:top w:val="none" w:sz="0" w:space="0" w:color="auto"/>
            <w:left w:val="none" w:sz="0" w:space="0" w:color="auto"/>
            <w:bottom w:val="none" w:sz="0" w:space="0" w:color="auto"/>
            <w:right w:val="none" w:sz="0" w:space="0" w:color="auto"/>
          </w:divBdr>
        </w:div>
        <w:div w:id="1655450742">
          <w:marLeft w:val="0"/>
          <w:marRight w:val="0"/>
          <w:marTop w:val="0"/>
          <w:marBottom w:val="0"/>
          <w:divBdr>
            <w:top w:val="none" w:sz="0" w:space="0" w:color="auto"/>
            <w:left w:val="none" w:sz="0" w:space="0" w:color="auto"/>
            <w:bottom w:val="none" w:sz="0" w:space="0" w:color="auto"/>
            <w:right w:val="none" w:sz="0" w:space="0" w:color="auto"/>
          </w:divBdr>
          <w:divsChild>
            <w:div w:id="26375586">
              <w:marLeft w:val="-75"/>
              <w:marRight w:val="0"/>
              <w:marTop w:val="30"/>
              <w:marBottom w:val="30"/>
              <w:divBdr>
                <w:top w:val="none" w:sz="0" w:space="0" w:color="auto"/>
                <w:left w:val="none" w:sz="0" w:space="0" w:color="auto"/>
                <w:bottom w:val="none" w:sz="0" w:space="0" w:color="auto"/>
                <w:right w:val="none" w:sz="0" w:space="0" w:color="auto"/>
              </w:divBdr>
              <w:divsChild>
                <w:div w:id="596403983">
                  <w:marLeft w:val="0"/>
                  <w:marRight w:val="0"/>
                  <w:marTop w:val="0"/>
                  <w:marBottom w:val="0"/>
                  <w:divBdr>
                    <w:top w:val="none" w:sz="0" w:space="0" w:color="auto"/>
                    <w:left w:val="none" w:sz="0" w:space="0" w:color="auto"/>
                    <w:bottom w:val="none" w:sz="0" w:space="0" w:color="auto"/>
                    <w:right w:val="none" w:sz="0" w:space="0" w:color="auto"/>
                  </w:divBdr>
                  <w:divsChild>
                    <w:div w:id="452943309">
                      <w:marLeft w:val="0"/>
                      <w:marRight w:val="0"/>
                      <w:marTop w:val="0"/>
                      <w:marBottom w:val="0"/>
                      <w:divBdr>
                        <w:top w:val="none" w:sz="0" w:space="0" w:color="auto"/>
                        <w:left w:val="none" w:sz="0" w:space="0" w:color="auto"/>
                        <w:bottom w:val="none" w:sz="0" w:space="0" w:color="auto"/>
                        <w:right w:val="none" w:sz="0" w:space="0" w:color="auto"/>
                      </w:divBdr>
                    </w:div>
                    <w:div w:id="544298628">
                      <w:marLeft w:val="0"/>
                      <w:marRight w:val="0"/>
                      <w:marTop w:val="0"/>
                      <w:marBottom w:val="0"/>
                      <w:divBdr>
                        <w:top w:val="none" w:sz="0" w:space="0" w:color="auto"/>
                        <w:left w:val="none" w:sz="0" w:space="0" w:color="auto"/>
                        <w:bottom w:val="none" w:sz="0" w:space="0" w:color="auto"/>
                        <w:right w:val="none" w:sz="0" w:space="0" w:color="auto"/>
                      </w:divBdr>
                    </w:div>
                  </w:divsChild>
                </w:div>
                <w:div w:id="1272325661">
                  <w:marLeft w:val="0"/>
                  <w:marRight w:val="0"/>
                  <w:marTop w:val="0"/>
                  <w:marBottom w:val="0"/>
                  <w:divBdr>
                    <w:top w:val="none" w:sz="0" w:space="0" w:color="auto"/>
                    <w:left w:val="none" w:sz="0" w:space="0" w:color="auto"/>
                    <w:bottom w:val="none" w:sz="0" w:space="0" w:color="auto"/>
                    <w:right w:val="none" w:sz="0" w:space="0" w:color="auto"/>
                  </w:divBdr>
                  <w:divsChild>
                    <w:div w:id="1287273478">
                      <w:marLeft w:val="0"/>
                      <w:marRight w:val="0"/>
                      <w:marTop w:val="0"/>
                      <w:marBottom w:val="0"/>
                      <w:divBdr>
                        <w:top w:val="none" w:sz="0" w:space="0" w:color="auto"/>
                        <w:left w:val="none" w:sz="0" w:space="0" w:color="auto"/>
                        <w:bottom w:val="none" w:sz="0" w:space="0" w:color="auto"/>
                        <w:right w:val="none" w:sz="0" w:space="0" w:color="auto"/>
                      </w:divBdr>
                    </w:div>
                  </w:divsChild>
                </w:div>
                <w:div w:id="1554349626">
                  <w:marLeft w:val="0"/>
                  <w:marRight w:val="0"/>
                  <w:marTop w:val="0"/>
                  <w:marBottom w:val="0"/>
                  <w:divBdr>
                    <w:top w:val="none" w:sz="0" w:space="0" w:color="auto"/>
                    <w:left w:val="none" w:sz="0" w:space="0" w:color="auto"/>
                    <w:bottom w:val="none" w:sz="0" w:space="0" w:color="auto"/>
                    <w:right w:val="none" w:sz="0" w:space="0" w:color="auto"/>
                  </w:divBdr>
                  <w:divsChild>
                    <w:div w:id="792985789">
                      <w:marLeft w:val="0"/>
                      <w:marRight w:val="0"/>
                      <w:marTop w:val="0"/>
                      <w:marBottom w:val="0"/>
                      <w:divBdr>
                        <w:top w:val="none" w:sz="0" w:space="0" w:color="auto"/>
                        <w:left w:val="none" w:sz="0" w:space="0" w:color="auto"/>
                        <w:bottom w:val="none" w:sz="0" w:space="0" w:color="auto"/>
                        <w:right w:val="none" w:sz="0" w:space="0" w:color="auto"/>
                      </w:divBdr>
                    </w:div>
                  </w:divsChild>
                </w:div>
                <w:div w:id="1999722197">
                  <w:marLeft w:val="0"/>
                  <w:marRight w:val="0"/>
                  <w:marTop w:val="0"/>
                  <w:marBottom w:val="0"/>
                  <w:divBdr>
                    <w:top w:val="none" w:sz="0" w:space="0" w:color="auto"/>
                    <w:left w:val="none" w:sz="0" w:space="0" w:color="auto"/>
                    <w:bottom w:val="none" w:sz="0" w:space="0" w:color="auto"/>
                    <w:right w:val="none" w:sz="0" w:space="0" w:color="auto"/>
                  </w:divBdr>
                  <w:divsChild>
                    <w:div w:id="103154950">
                      <w:marLeft w:val="0"/>
                      <w:marRight w:val="0"/>
                      <w:marTop w:val="0"/>
                      <w:marBottom w:val="0"/>
                      <w:divBdr>
                        <w:top w:val="none" w:sz="0" w:space="0" w:color="auto"/>
                        <w:left w:val="none" w:sz="0" w:space="0" w:color="auto"/>
                        <w:bottom w:val="none" w:sz="0" w:space="0" w:color="auto"/>
                        <w:right w:val="none" w:sz="0" w:space="0" w:color="auto"/>
                      </w:divBdr>
                    </w:div>
                    <w:div w:id="1350108086">
                      <w:marLeft w:val="0"/>
                      <w:marRight w:val="0"/>
                      <w:marTop w:val="0"/>
                      <w:marBottom w:val="0"/>
                      <w:divBdr>
                        <w:top w:val="none" w:sz="0" w:space="0" w:color="auto"/>
                        <w:left w:val="none" w:sz="0" w:space="0" w:color="auto"/>
                        <w:bottom w:val="none" w:sz="0" w:space="0" w:color="auto"/>
                        <w:right w:val="none" w:sz="0" w:space="0" w:color="auto"/>
                      </w:divBdr>
                    </w:div>
                  </w:divsChild>
                </w:div>
                <w:div w:id="2104060992">
                  <w:marLeft w:val="0"/>
                  <w:marRight w:val="0"/>
                  <w:marTop w:val="0"/>
                  <w:marBottom w:val="0"/>
                  <w:divBdr>
                    <w:top w:val="none" w:sz="0" w:space="0" w:color="auto"/>
                    <w:left w:val="none" w:sz="0" w:space="0" w:color="auto"/>
                    <w:bottom w:val="none" w:sz="0" w:space="0" w:color="auto"/>
                    <w:right w:val="none" w:sz="0" w:space="0" w:color="auto"/>
                  </w:divBdr>
                  <w:divsChild>
                    <w:div w:id="11288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57096">
          <w:marLeft w:val="0"/>
          <w:marRight w:val="0"/>
          <w:marTop w:val="0"/>
          <w:marBottom w:val="0"/>
          <w:divBdr>
            <w:top w:val="none" w:sz="0" w:space="0" w:color="auto"/>
            <w:left w:val="none" w:sz="0" w:space="0" w:color="auto"/>
            <w:bottom w:val="none" w:sz="0" w:space="0" w:color="auto"/>
            <w:right w:val="none" w:sz="0" w:space="0" w:color="auto"/>
          </w:divBdr>
          <w:divsChild>
            <w:div w:id="2078047540">
              <w:marLeft w:val="0"/>
              <w:marRight w:val="0"/>
              <w:marTop w:val="0"/>
              <w:marBottom w:val="0"/>
              <w:divBdr>
                <w:top w:val="none" w:sz="0" w:space="0" w:color="auto"/>
                <w:left w:val="none" w:sz="0" w:space="0" w:color="auto"/>
                <w:bottom w:val="none" w:sz="0" w:space="0" w:color="auto"/>
                <w:right w:val="none" w:sz="0" w:space="0" w:color="auto"/>
              </w:divBdr>
            </w:div>
          </w:divsChild>
        </w:div>
        <w:div w:id="1734695106">
          <w:marLeft w:val="0"/>
          <w:marRight w:val="0"/>
          <w:marTop w:val="0"/>
          <w:marBottom w:val="0"/>
          <w:divBdr>
            <w:top w:val="none" w:sz="0" w:space="0" w:color="auto"/>
            <w:left w:val="none" w:sz="0" w:space="0" w:color="auto"/>
            <w:bottom w:val="none" w:sz="0" w:space="0" w:color="auto"/>
            <w:right w:val="none" w:sz="0" w:space="0" w:color="auto"/>
          </w:divBdr>
        </w:div>
        <w:div w:id="1850367662">
          <w:marLeft w:val="0"/>
          <w:marRight w:val="0"/>
          <w:marTop w:val="0"/>
          <w:marBottom w:val="0"/>
          <w:divBdr>
            <w:top w:val="none" w:sz="0" w:space="0" w:color="auto"/>
            <w:left w:val="none" w:sz="0" w:space="0" w:color="auto"/>
            <w:bottom w:val="none" w:sz="0" w:space="0" w:color="auto"/>
            <w:right w:val="none" w:sz="0" w:space="0" w:color="auto"/>
          </w:divBdr>
          <w:divsChild>
            <w:div w:id="1099763512">
              <w:marLeft w:val="0"/>
              <w:marRight w:val="0"/>
              <w:marTop w:val="0"/>
              <w:marBottom w:val="0"/>
              <w:divBdr>
                <w:top w:val="none" w:sz="0" w:space="0" w:color="auto"/>
                <w:left w:val="none" w:sz="0" w:space="0" w:color="auto"/>
                <w:bottom w:val="none" w:sz="0" w:space="0" w:color="auto"/>
                <w:right w:val="none" w:sz="0" w:space="0" w:color="auto"/>
              </w:divBdr>
            </w:div>
          </w:divsChild>
        </w:div>
        <w:div w:id="1850679421">
          <w:marLeft w:val="0"/>
          <w:marRight w:val="0"/>
          <w:marTop w:val="0"/>
          <w:marBottom w:val="0"/>
          <w:divBdr>
            <w:top w:val="none" w:sz="0" w:space="0" w:color="auto"/>
            <w:left w:val="none" w:sz="0" w:space="0" w:color="auto"/>
            <w:bottom w:val="none" w:sz="0" w:space="0" w:color="auto"/>
            <w:right w:val="none" w:sz="0" w:space="0" w:color="auto"/>
          </w:divBdr>
          <w:divsChild>
            <w:div w:id="1706632791">
              <w:marLeft w:val="0"/>
              <w:marRight w:val="0"/>
              <w:marTop w:val="0"/>
              <w:marBottom w:val="0"/>
              <w:divBdr>
                <w:top w:val="none" w:sz="0" w:space="0" w:color="auto"/>
                <w:left w:val="none" w:sz="0" w:space="0" w:color="auto"/>
                <w:bottom w:val="none" w:sz="0" w:space="0" w:color="auto"/>
                <w:right w:val="none" w:sz="0" w:space="0" w:color="auto"/>
              </w:divBdr>
            </w:div>
          </w:divsChild>
        </w:div>
        <w:div w:id="1911042053">
          <w:marLeft w:val="0"/>
          <w:marRight w:val="0"/>
          <w:marTop w:val="0"/>
          <w:marBottom w:val="0"/>
          <w:divBdr>
            <w:top w:val="none" w:sz="0" w:space="0" w:color="auto"/>
            <w:left w:val="none" w:sz="0" w:space="0" w:color="auto"/>
            <w:bottom w:val="none" w:sz="0" w:space="0" w:color="auto"/>
            <w:right w:val="none" w:sz="0" w:space="0" w:color="auto"/>
          </w:divBdr>
          <w:divsChild>
            <w:div w:id="1807357496">
              <w:marLeft w:val="0"/>
              <w:marRight w:val="0"/>
              <w:marTop w:val="0"/>
              <w:marBottom w:val="0"/>
              <w:divBdr>
                <w:top w:val="none" w:sz="0" w:space="0" w:color="auto"/>
                <w:left w:val="none" w:sz="0" w:space="0" w:color="auto"/>
                <w:bottom w:val="none" w:sz="0" w:space="0" w:color="auto"/>
                <w:right w:val="none" w:sz="0" w:space="0" w:color="auto"/>
              </w:divBdr>
            </w:div>
          </w:divsChild>
        </w:div>
        <w:div w:id="1964655270">
          <w:marLeft w:val="0"/>
          <w:marRight w:val="0"/>
          <w:marTop w:val="0"/>
          <w:marBottom w:val="0"/>
          <w:divBdr>
            <w:top w:val="none" w:sz="0" w:space="0" w:color="auto"/>
            <w:left w:val="none" w:sz="0" w:space="0" w:color="auto"/>
            <w:bottom w:val="none" w:sz="0" w:space="0" w:color="auto"/>
            <w:right w:val="none" w:sz="0" w:space="0" w:color="auto"/>
          </w:divBdr>
        </w:div>
        <w:div w:id="1981110773">
          <w:marLeft w:val="0"/>
          <w:marRight w:val="0"/>
          <w:marTop w:val="0"/>
          <w:marBottom w:val="0"/>
          <w:divBdr>
            <w:top w:val="none" w:sz="0" w:space="0" w:color="auto"/>
            <w:left w:val="none" w:sz="0" w:space="0" w:color="auto"/>
            <w:bottom w:val="none" w:sz="0" w:space="0" w:color="auto"/>
            <w:right w:val="none" w:sz="0" w:space="0" w:color="auto"/>
          </w:divBdr>
          <w:divsChild>
            <w:div w:id="2142186365">
              <w:marLeft w:val="0"/>
              <w:marRight w:val="0"/>
              <w:marTop w:val="0"/>
              <w:marBottom w:val="0"/>
              <w:divBdr>
                <w:top w:val="none" w:sz="0" w:space="0" w:color="auto"/>
                <w:left w:val="none" w:sz="0" w:space="0" w:color="auto"/>
                <w:bottom w:val="none" w:sz="0" w:space="0" w:color="auto"/>
                <w:right w:val="none" w:sz="0" w:space="0" w:color="auto"/>
              </w:divBdr>
            </w:div>
          </w:divsChild>
        </w:div>
        <w:div w:id="2038506820">
          <w:marLeft w:val="0"/>
          <w:marRight w:val="0"/>
          <w:marTop w:val="0"/>
          <w:marBottom w:val="0"/>
          <w:divBdr>
            <w:top w:val="none" w:sz="0" w:space="0" w:color="auto"/>
            <w:left w:val="none" w:sz="0" w:space="0" w:color="auto"/>
            <w:bottom w:val="none" w:sz="0" w:space="0" w:color="auto"/>
            <w:right w:val="none" w:sz="0" w:space="0" w:color="auto"/>
          </w:divBdr>
        </w:div>
        <w:div w:id="2106537352">
          <w:marLeft w:val="0"/>
          <w:marRight w:val="0"/>
          <w:marTop w:val="0"/>
          <w:marBottom w:val="0"/>
          <w:divBdr>
            <w:top w:val="none" w:sz="0" w:space="0" w:color="auto"/>
            <w:left w:val="none" w:sz="0" w:space="0" w:color="auto"/>
            <w:bottom w:val="none" w:sz="0" w:space="0" w:color="auto"/>
            <w:right w:val="none" w:sz="0" w:space="0" w:color="auto"/>
          </w:divBdr>
          <w:divsChild>
            <w:div w:id="1602183171">
              <w:marLeft w:val="-75"/>
              <w:marRight w:val="0"/>
              <w:marTop w:val="30"/>
              <w:marBottom w:val="30"/>
              <w:divBdr>
                <w:top w:val="none" w:sz="0" w:space="0" w:color="auto"/>
                <w:left w:val="none" w:sz="0" w:space="0" w:color="auto"/>
                <w:bottom w:val="none" w:sz="0" w:space="0" w:color="auto"/>
                <w:right w:val="none" w:sz="0" w:space="0" w:color="auto"/>
              </w:divBdr>
              <w:divsChild>
                <w:div w:id="455028179">
                  <w:marLeft w:val="0"/>
                  <w:marRight w:val="0"/>
                  <w:marTop w:val="0"/>
                  <w:marBottom w:val="0"/>
                  <w:divBdr>
                    <w:top w:val="none" w:sz="0" w:space="0" w:color="auto"/>
                    <w:left w:val="none" w:sz="0" w:space="0" w:color="auto"/>
                    <w:bottom w:val="none" w:sz="0" w:space="0" w:color="auto"/>
                    <w:right w:val="none" w:sz="0" w:space="0" w:color="auto"/>
                  </w:divBdr>
                  <w:divsChild>
                    <w:div w:id="959258640">
                      <w:marLeft w:val="0"/>
                      <w:marRight w:val="0"/>
                      <w:marTop w:val="0"/>
                      <w:marBottom w:val="0"/>
                      <w:divBdr>
                        <w:top w:val="none" w:sz="0" w:space="0" w:color="auto"/>
                        <w:left w:val="none" w:sz="0" w:space="0" w:color="auto"/>
                        <w:bottom w:val="none" w:sz="0" w:space="0" w:color="auto"/>
                        <w:right w:val="none" w:sz="0" w:space="0" w:color="auto"/>
                      </w:divBdr>
                    </w:div>
                    <w:div w:id="1376392759">
                      <w:marLeft w:val="0"/>
                      <w:marRight w:val="0"/>
                      <w:marTop w:val="0"/>
                      <w:marBottom w:val="0"/>
                      <w:divBdr>
                        <w:top w:val="none" w:sz="0" w:space="0" w:color="auto"/>
                        <w:left w:val="none" w:sz="0" w:space="0" w:color="auto"/>
                        <w:bottom w:val="none" w:sz="0" w:space="0" w:color="auto"/>
                        <w:right w:val="none" w:sz="0" w:space="0" w:color="auto"/>
                      </w:divBdr>
                    </w:div>
                    <w:div w:id="1381786032">
                      <w:marLeft w:val="0"/>
                      <w:marRight w:val="0"/>
                      <w:marTop w:val="0"/>
                      <w:marBottom w:val="0"/>
                      <w:divBdr>
                        <w:top w:val="none" w:sz="0" w:space="0" w:color="auto"/>
                        <w:left w:val="none" w:sz="0" w:space="0" w:color="auto"/>
                        <w:bottom w:val="none" w:sz="0" w:space="0" w:color="auto"/>
                        <w:right w:val="none" w:sz="0" w:space="0" w:color="auto"/>
                      </w:divBdr>
                    </w:div>
                  </w:divsChild>
                </w:div>
                <w:div w:id="659694873">
                  <w:marLeft w:val="0"/>
                  <w:marRight w:val="0"/>
                  <w:marTop w:val="0"/>
                  <w:marBottom w:val="0"/>
                  <w:divBdr>
                    <w:top w:val="none" w:sz="0" w:space="0" w:color="auto"/>
                    <w:left w:val="none" w:sz="0" w:space="0" w:color="auto"/>
                    <w:bottom w:val="none" w:sz="0" w:space="0" w:color="auto"/>
                    <w:right w:val="none" w:sz="0" w:space="0" w:color="auto"/>
                  </w:divBdr>
                  <w:divsChild>
                    <w:div w:id="400179199">
                      <w:marLeft w:val="0"/>
                      <w:marRight w:val="0"/>
                      <w:marTop w:val="0"/>
                      <w:marBottom w:val="0"/>
                      <w:divBdr>
                        <w:top w:val="none" w:sz="0" w:space="0" w:color="auto"/>
                        <w:left w:val="none" w:sz="0" w:space="0" w:color="auto"/>
                        <w:bottom w:val="none" w:sz="0" w:space="0" w:color="auto"/>
                        <w:right w:val="none" w:sz="0" w:space="0" w:color="auto"/>
                      </w:divBdr>
                    </w:div>
                  </w:divsChild>
                </w:div>
                <w:div w:id="1184513204">
                  <w:marLeft w:val="0"/>
                  <w:marRight w:val="0"/>
                  <w:marTop w:val="0"/>
                  <w:marBottom w:val="0"/>
                  <w:divBdr>
                    <w:top w:val="none" w:sz="0" w:space="0" w:color="auto"/>
                    <w:left w:val="none" w:sz="0" w:space="0" w:color="auto"/>
                    <w:bottom w:val="none" w:sz="0" w:space="0" w:color="auto"/>
                    <w:right w:val="none" w:sz="0" w:space="0" w:color="auto"/>
                  </w:divBdr>
                  <w:divsChild>
                    <w:div w:id="1399552254">
                      <w:marLeft w:val="0"/>
                      <w:marRight w:val="0"/>
                      <w:marTop w:val="0"/>
                      <w:marBottom w:val="0"/>
                      <w:divBdr>
                        <w:top w:val="none" w:sz="0" w:space="0" w:color="auto"/>
                        <w:left w:val="none" w:sz="0" w:space="0" w:color="auto"/>
                        <w:bottom w:val="none" w:sz="0" w:space="0" w:color="auto"/>
                        <w:right w:val="none" w:sz="0" w:space="0" w:color="auto"/>
                      </w:divBdr>
                    </w:div>
                  </w:divsChild>
                </w:div>
                <w:div w:id="1396513282">
                  <w:marLeft w:val="0"/>
                  <w:marRight w:val="0"/>
                  <w:marTop w:val="0"/>
                  <w:marBottom w:val="0"/>
                  <w:divBdr>
                    <w:top w:val="none" w:sz="0" w:space="0" w:color="auto"/>
                    <w:left w:val="none" w:sz="0" w:space="0" w:color="auto"/>
                    <w:bottom w:val="none" w:sz="0" w:space="0" w:color="auto"/>
                    <w:right w:val="none" w:sz="0" w:space="0" w:color="auto"/>
                  </w:divBdr>
                  <w:divsChild>
                    <w:div w:id="528641964">
                      <w:marLeft w:val="0"/>
                      <w:marRight w:val="0"/>
                      <w:marTop w:val="0"/>
                      <w:marBottom w:val="0"/>
                      <w:divBdr>
                        <w:top w:val="none" w:sz="0" w:space="0" w:color="auto"/>
                        <w:left w:val="none" w:sz="0" w:space="0" w:color="auto"/>
                        <w:bottom w:val="none" w:sz="0" w:space="0" w:color="auto"/>
                        <w:right w:val="none" w:sz="0" w:space="0" w:color="auto"/>
                      </w:divBdr>
                    </w:div>
                  </w:divsChild>
                </w:div>
                <w:div w:id="1418209385">
                  <w:marLeft w:val="0"/>
                  <w:marRight w:val="0"/>
                  <w:marTop w:val="0"/>
                  <w:marBottom w:val="0"/>
                  <w:divBdr>
                    <w:top w:val="none" w:sz="0" w:space="0" w:color="auto"/>
                    <w:left w:val="none" w:sz="0" w:space="0" w:color="auto"/>
                    <w:bottom w:val="none" w:sz="0" w:space="0" w:color="auto"/>
                    <w:right w:val="none" w:sz="0" w:space="0" w:color="auto"/>
                  </w:divBdr>
                  <w:divsChild>
                    <w:div w:id="946735707">
                      <w:marLeft w:val="0"/>
                      <w:marRight w:val="0"/>
                      <w:marTop w:val="0"/>
                      <w:marBottom w:val="0"/>
                      <w:divBdr>
                        <w:top w:val="none" w:sz="0" w:space="0" w:color="auto"/>
                        <w:left w:val="none" w:sz="0" w:space="0" w:color="auto"/>
                        <w:bottom w:val="none" w:sz="0" w:space="0" w:color="auto"/>
                        <w:right w:val="none" w:sz="0" w:space="0" w:color="auto"/>
                      </w:divBdr>
                    </w:div>
                  </w:divsChild>
                </w:div>
                <w:div w:id="1609122761">
                  <w:marLeft w:val="0"/>
                  <w:marRight w:val="0"/>
                  <w:marTop w:val="0"/>
                  <w:marBottom w:val="0"/>
                  <w:divBdr>
                    <w:top w:val="none" w:sz="0" w:space="0" w:color="auto"/>
                    <w:left w:val="none" w:sz="0" w:space="0" w:color="auto"/>
                    <w:bottom w:val="none" w:sz="0" w:space="0" w:color="auto"/>
                    <w:right w:val="none" w:sz="0" w:space="0" w:color="auto"/>
                  </w:divBdr>
                  <w:divsChild>
                    <w:div w:id="878199902">
                      <w:marLeft w:val="0"/>
                      <w:marRight w:val="0"/>
                      <w:marTop w:val="0"/>
                      <w:marBottom w:val="0"/>
                      <w:divBdr>
                        <w:top w:val="none" w:sz="0" w:space="0" w:color="auto"/>
                        <w:left w:val="none" w:sz="0" w:space="0" w:color="auto"/>
                        <w:bottom w:val="none" w:sz="0" w:space="0" w:color="auto"/>
                        <w:right w:val="none" w:sz="0" w:space="0" w:color="auto"/>
                      </w:divBdr>
                    </w:div>
                    <w:div w:id="1831672636">
                      <w:marLeft w:val="0"/>
                      <w:marRight w:val="0"/>
                      <w:marTop w:val="0"/>
                      <w:marBottom w:val="0"/>
                      <w:divBdr>
                        <w:top w:val="none" w:sz="0" w:space="0" w:color="auto"/>
                        <w:left w:val="none" w:sz="0" w:space="0" w:color="auto"/>
                        <w:bottom w:val="none" w:sz="0" w:space="0" w:color="auto"/>
                        <w:right w:val="none" w:sz="0" w:space="0" w:color="auto"/>
                      </w:divBdr>
                    </w:div>
                  </w:divsChild>
                </w:div>
                <w:div w:id="1866477132">
                  <w:marLeft w:val="0"/>
                  <w:marRight w:val="0"/>
                  <w:marTop w:val="0"/>
                  <w:marBottom w:val="0"/>
                  <w:divBdr>
                    <w:top w:val="none" w:sz="0" w:space="0" w:color="auto"/>
                    <w:left w:val="none" w:sz="0" w:space="0" w:color="auto"/>
                    <w:bottom w:val="none" w:sz="0" w:space="0" w:color="auto"/>
                    <w:right w:val="none" w:sz="0" w:space="0" w:color="auto"/>
                  </w:divBdr>
                  <w:divsChild>
                    <w:div w:id="19083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179653">
      <w:bodyDiv w:val="1"/>
      <w:marLeft w:val="0"/>
      <w:marRight w:val="0"/>
      <w:marTop w:val="0"/>
      <w:marBottom w:val="0"/>
      <w:divBdr>
        <w:top w:val="none" w:sz="0" w:space="0" w:color="auto"/>
        <w:left w:val="none" w:sz="0" w:space="0" w:color="auto"/>
        <w:bottom w:val="none" w:sz="0" w:space="0" w:color="auto"/>
        <w:right w:val="none" w:sz="0" w:space="0" w:color="auto"/>
      </w:divBdr>
      <w:divsChild>
        <w:div w:id="274219125">
          <w:marLeft w:val="0"/>
          <w:marRight w:val="0"/>
          <w:marTop w:val="0"/>
          <w:marBottom w:val="0"/>
          <w:divBdr>
            <w:top w:val="none" w:sz="0" w:space="0" w:color="auto"/>
            <w:left w:val="none" w:sz="0" w:space="0" w:color="auto"/>
            <w:bottom w:val="none" w:sz="0" w:space="0" w:color="auto"/>
            <w:right w:val="none" w:sz="0" w:space="0" w:color="auto"/>
          </w:divBdr>
        </w:div>
        <w:div w:id="425424545">
          <w:marLeft w:val="0"/>
          <w:marRight w:val="0"/>
          <w:marTop w:val="0"/>
          <w:marBottom w:val="0"/>
          <w:divBdr>
            <w:top w:val="none" w:sz="0" w:space="0" w:color="auto"/>
            <w:left w:val="none" w:sz="0" w:space="0" w:color="auto"/>
            <w:bottom w:val="none" w:sz="0" w:space="0" w:color="auto"/>
            <w:right w:val="none" w:sz="0" w:space="0" w:color="auto"/>
          </w:divBdr>
        </w:div>
        <w:div w:id="427698205">
          <w:marLeft w:val="0"/>
          <w:marRight w:val="0"/>
          <w:marTop w:val="0"/>
          <w:marBottom w:val="0"/>
          <w:divBdr>
            <w:top w:val="none" w:sz="0" w:space="0" w:color="auto"/>
            <w:left w:val="none" w:sz="0" w:space="0" w:color="auto"/>
            <w:bottom w:val="none" w:sz="0" w:space="0" w:color="auto"/>
            <w:right w:val="none" w:sz="0" w:space="0" w:color="auto"/>
          </w:divBdr>
          <w:divsChild>
            <w:div w:id="567807775">
              <w:marLeft w:val="-75"/>
              <w:marRight w:val="0"/>
              <w:marTop w:val="30"/>
              <w:marBottom w:val="30"/>
              <w:divBdr>
                <w:top w:val="none" w:sz="0" w:space="0" w:color="auto"/>
                <w:left w:val="none" w:sz="0" w:space="0" w:color="auto"/>
                <w:bottom w:val="none" w:sz="0" w:space="0" w:color="auto"/>
                <w:right w:val="none" w:sz="0" w:space="0" w:color="auto"/>
              </w:divBdr>
              <w:divsChild>
                <w:div w:id="114061213">
                  <w:marLeft w:val="0"/>
                  <w:marRight w:val="0"/>
                  <w:marTop w:val="0"/>
                  <w:marBottom w:val="0"/>
                  <w:divBdr>
                    <w:top w:val="none" w:sz="0" w:space="0" w:color="auto"/>
                    <w:left w:val="none" w:sz="0" w:space="0" w:color="auto"/>
                    <w:bottom w:val="none" w:sz="0" w:space="0" w:color="auto"/>
                    <w:right w:val="none" w:sz="0" w:space="0" w:color="auto"/>
                  </w:divBdr>
                  <w:divsChild>
                    <w:div w:id="546071219">
                      <w:marLeft w:val="0"/>
                      <w:marRight w:val="0"/>
                      <w:marTop w:val="0"/>
                      <w:marBottom w:val="0"/>
                      <w:divBdr>
                        <w:top w:val="none" w:sz="0" w:space="0" w:color="auto"/>
                        <w:left w:val="none" w:sz="0" w:space="0" w:color="auto"/>
                        <w:bottom w:val="none" w:sz="0" w:space="0" w:color="auto"/>
                        <w:right w:val="none" w:sz="0" w:space="0" w:color="auto"/>
                      </w:divBdr>
                    </w:div>
                  </w:divsChild>
                </w:div>
                <w:div w:id="783621952">
                  <w:marLeft w:val="0"/>
                  <w:marRight w:val="0"/>
                  <w:marTop w:val="0"/>
                  <w:marBottom w:val="0"/>
                  <w:divBdr>
                    <w:top w:val="none" w:sz="0" w:space="0" w:color="auto"/>
                    <w:left w:val="none" w:sz="0" w:space="0" w:color="auto"/>
                    <w:bottom w:val="none" w:sz="0" w:space="0" w:color="auto"/>
                    <w:right w:val="none" w:sz="0" w:space="0" w:color="auto"/>
                  </w:divBdr>
                  <w:divsChild>
                    <w:div w:id="63798585">
                      <w:marLeft w:val="0"/>
                      <w:marRight w:val="0"/>
                      <w:marTop w:val="0"/>
                      <w:marBottom w:val="0"/>
                      <w:divBdr>
                        <w:top w:val="none" w:sz="0" w:space="0" w:color="auto"/>
                        <w:left w:val="none" w:sz="0" w:space="0" w:color="auto"/>
                        <w:bottom w:val="none" w:sz="0" w:space="0" w:color="auto"/>
                        <w:right w:val="none" w:sz="0" w:space="0" w:color="auto"/>
                      </w:divBdr>
                    </w:div>
                    <w:div w:id="1782264115">
                      <w:marLeft w:val="0"/>
                      <w:marRight w:val="0"/>
                      <w:marTop w:val="0"/>
                      <w:marBottom w:val="0"/>
                      <w:divBdr>
                        <w:top w:val="none" w:sz="0" w:space="0" w:color="auto"/>
                        <w:left w:val="none" w:sz="0" w:space="0" w:color="auto"/>
                        <w:bottom w:val="none" w:sz="0" w:space="0" w:color="auto"/>
                        <w:right w:val="none" w:sz="0" w:space="0" w:color="auto"/>
                      </w:divBdr>
                    </w:div>
                    <w:div w:id="2008820455">
                      <w:marLeft w:val="0"/>
                      <w:marRight w:val="0"/>
                      <w:marTop w:val="0"/>
                      <w:marBottom w:val="0"/>
                      <w:divBdr>
                        <w:top w:val="none" w:sz="0" w:space="0" w:color="auto"/>
                        <w:left w:val="none" w:sz="0" w:space="0" w:color="auto"/>
                        <w:bottom w:val="none" w:sz="0" w:space="0" w:color="auto"/>
                        <w:right w:val="none" w:sz="0" w:space="0" w:color="auto"/>
                      </w:divBdr>
                    </w:div>
                  </w:divsChild>
                </w:div>
                <w:div w:id="894395597">
                  <w:marLeft w:val="0"/>
                  <w:marRight w:val="0"/>
                  <w:marTop w:val="0"/>
                  <w:marBottom w:val="0"/>
                  <w:divBdr>
                    <w:top w:val="none" w:sz="0" w:space="0" w:color="auto"/>
                    <w:left w:val="none" w:sz="0" w:space="0" w:color="auto"/>
                    <w:bottom w:val="none" w:sz="0" w:space="0" w:color="auto"/>
                    <w:right w:val="none" w:sz="0" w:space="0" w:color="auto"/>
                  </w:divBdr>
                  <w:divsChild>
                    <w:div w:id="310058324">
                      <w:marLeft w:val="0"/>
                      <w:marRight w:val="0"/>
                      <w:marTop w:val="0"/>
                      <w:marBottom w:val="0"/>
                      <w:divBdr>
                        <w:top w:val="none" w:sz="0" w:space="0" w:color="auto"/>
                        <w:left w:val="none" w:sz="0" w:space="0" w:color="auto"/>
                        <w:bottom w:val="none" w:sz="0" w:space="0" w:color="auto"/>
                        <w:right w:val="none" w:sz="0" w:space="0" w:color="auto"/>
                      </w:divBdr>
                    </w:div>
                    <w:div w:id="1108694876">
                      <w:marLeft w:val="0"/>
                      <w:marRight w:val="0"/>
                      <w:marTop w:val="0"/>
                      <w:marBottom w:val="0"/>
                      <w:divBdr>
                        <w:top w:val="none" w:sz="0" w:space="0" w:color="auto"/>
                        <w:left w:val="none" w:sz="0" w:space="0" w:color="auto"/>
                        <w:bottom w:val="none" w:sz="0" w:space="0" w:color="auto"/>
                        <w:right w:val="none" w:sz="0" w:space="0" w:color="auto"/>
                      </w:divBdr>
                    </w:div>
                  </w:divsChild>
                </w:div>
                <w:div w:id="1152209612">
                  <w:marLeft w:val="0"/>
                  <w:marRight w:val="0"/>
                  <w:marTop w:val="0"/>
                  <w:marBottom w:val="0"/>
                  <w:divBdr>
                    <w:top w:val="none" w:sz="0" w:space="0" w:color="auto"/>
                    <w:left w:val="none" w:sz="0" w:space="0" w:color="auto"/>
                    <w:bottom w:val="none" w:sz="0" w:space="0" w:color="auto"/>
                    <w:right w:val="none" w:sz="0" w:space="0" w:color="auto"/>
                  </w:divBdr>
                  <w:divsChild>
                    <w:div w:id="563561909">
                      <w:marLeft w:val="0"/>
                      <w:marRight w:val="0"/>
                      <w:marTop w:val="0"/>
                      <w:marBottom w:val="0"/>
                      <w:divBdr>
                        <w:top w:val="none" w:sz="0" w:space="0" w:color="auto"/>
                        <w:left w:val="none" w:sz="0" w:space="0" w:color="auto"/>
                        <w:bottom w:val="none" w:sz="0" w:space="0" w:color="auto"/>
                        <w:right w:val="none" w:sz="0" w:space="0" w:color="auto"/>
                      </w:divBdr>
                    </w:div>
                    <w:div w:id="1097939713">
                      <w:marLeft w:val="0"/>
                      <w:marRight w:val="0"/>
                      <w:marTop w:val="0"/>
                      <w:marBottom w:val="0"/>
                      <w:divBdr>
                        <w:top w:val="none" w:sz="0" w:space="0" w:color="auto"/>
                        <w:left w:val="none" w:sz="0" w:space="0" w:color="auto"/>
                        <w:bottom w:val="none" w:sz="0" w:space="0" w:color="auto"/>
                        <w:right w:val="none" w:sz="0" w:space="0" w:color="auto"/>
                      </w:divBdr>
                    </w:div>
                  </w:divsChild>
                </w:div>
                <w:div w:id="1622685908">
                  <w:marLeft w:val="0"/>
                  <w:marRight w:val="0"/>
                  <w:marTop w:val="0"/>
                  <w:marBottom w:val="0"/>
                  <w:divBdr>
                    <w:top w:val="none" w:sz="0" w:space="0" w:color="auto"/>
                    <w:left w:val="none" w:sz="0" w:space="0" w:color="auto"/>
                    <w:bottom w:val="none" w:sz="0" w:space="0" w:color="auto"/>
                    <w:right w:val="none" w:sz="0" w:space="0" w:color="auto"/>
                  </w:divBdr>
                  <w:divsChild>
                    <w:div w:id="34817802">
                      <w:marLeft w:val="0"/>
                      <w:marRight w:val="0"/>
                      <w:marTop w:val="0"/>
                      <w:marBottom w:val="0"/>
                      <w:divBdr>
                        <w:top w:val="none" w:sz="0" w:space="0" w:color="auto"/>
                        <w:left w:val="none" w:sz="0" w:space="0" w:color="auto"/>
                        <w:bottom w:val="none" w:sz="0" w:space="0" w:color="auto"/>
                        <w:right w:val="none" w:sz="0" w:space="0" w:color="auto"/>
                      </w:divBdr>
                    </w:div>
                    <w:div w:id="1450125235">
                      <w:marLeft w:val="0"/>
                      <w:marRight w:val="0"/>
                      <w:marTop w:val="0"/>
                      <w:marBottom w:val="0"/>
                      <w:divBdr>
                        <w:top w:val="none" w:sz="0" w:space="0" w:color="auto"/>
                        <w:left w:val="none" w:sz="0" w:space="0" w:color="auto"/>
                        <w:bottom w:val="none" w:sz="0" w:space="0" w:color="auto"/>
                        <w:right w:val="none" w:sz="0" w:space="0" w:color="auto"/>
                      </w:divBdr>
                    </w:div>
                    <w:div w:id="203734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8988">
          <w:marLeft w:val="0"/>
          <w:marRight w:val="0"/>
          <w:marTop w:val="0"/>
          <w:marBottom w:val="0"/>
          <w:divBdr>
            <w:top w:val="none" w:sz="0" w:space="0" w:color="auto"/>
            <w:left w:val="none" w:sz="0" w:space="0" w:color="auto"/>
            <w:bottom w:val="none" w:sz="0" w:space="0" w:color="auto"/>
            <w:right w:val="none" w:sz="0" w:space="0" w:color="auto"/>
          </w:divBdr>
        </w:div>
        <w:div w:id="783234896">
          <w:marLeft w:val="0"/>
          <w:marRight w:val="0"/>
          <w:marTop w:val="0"/>
          <w:marBottom w:val="0"/>
          <w:divBdr>
            <w:top w:val="none" w:sz="0" w:space="0" w:color="auto"/>
            <w:left w:val="none" w:sz="0" w:space="0" w:color="auto"/>
            <w:bottom w:val="none" w:sz="0" w:space="0" w:color="auto"/>
            <w:right w:val="none" w:sz="0" w:space="0" w:color="auto"/>
          </w:divBdr>
          <w:divsChild>
            <w:div w:id="721946926">
              <w:marLeft w:val="-75"/>
              <w:marRight w:val="0"/>
              <w:marTop w:val="30"/>
              <w:marBottom w:val="30"/>
              <w:divBdr>
                <w:top w:val="none" w:sz="0" w:space="0" w:color="auto"/>
                <w:left w:val="none" w:sz="0" w:space="0" w:color="auto"/>
                <w:bottom w:val="none" w:sz="0" w:space="0" w:color="auto"/>
                <w:right w:val="none" w:sz="0" w:space="0" w:color="auto"/>
              </w:divBdr>
              <w:divsChild>
                <w:div w:id="86197059">
                  <w:marLeft w:val="0"/>
                  <w:marRight w:val="0"/>
                  <w:marTop w:val="0"/>
                  <w:marBottom w:val="0"/>
                  <w:divBdr>
                    <w:top w:val="none" w:sz="0" w:space="0" w:color="auto"/>
                    <w:left w:val="none" w:sz="0" w:space="0" w:color="auto"/>
                    <w:bottom w:val="none" w:sz="0" w:space="0" w:color="auto"/>
                    <w:right w:val="none" w:sz="0" w:space="0" w:color="auto"/>
                  </w:divBdr>
                  <w:divsChild>
                    <w:div w:id="1961380496">
                      <w:marLeft w:val="0"/>
                      <w:marRight w:val="0"/>
                      <w:marTop w:val="0"/>
                      <w:marBottom w:val="0"/>
                      <w:divBdr>
                        <w:top w:val="none" w:sz="0" w:space="0" w:color="auto"/>
                        <w:left w:val="none" w:sz="0" w:space="0" w:color="auto"/>
                        <w:bottom w:val="none" w:sz="0" w:space="0" w:color="auto"/>
                        <w:right w:val="none" w:sz="0" w:space="0" w:color="auto"/>
                      </w:divBdr>
                    </w:div>
                  </w:divsChild>
                </w:div>
                <w:div w:id="97913445">
                  <w:marLeft w:val="0"/>
                  <w:marRight w:val="0"/>
                  <w:marTop w:val="0"/>
                  <w:marBottom w:val="0"/>
                  <w:divBdr>
                    <w:top w:val="none" w:sz="0" w:space="0" w:color="auto"/>
                    <w:left w:val="none" w:sz="0" w:space="0" w:color="auto"/>
                    <w:bottom w:val="none" w:sz="0" w:space="0" w:color="auto"/>
                    <w:right w:val="none" w:sz="0" w:space="0" w:color="auto"/>
                  </w:divBdr>
                  <w:divsChild>
                    <w:div w:id="771898416">
                      <w:marLeft w:val="0"/>
                      <w:marRight w:val="0"/>
                      <w:marTop w:val="0"/>
                      <w:marBottom w:val="0"/>
                      <w:divBdr>
                        <w:top w:val="none" w:sz="0" w:space="0" w:color="auto"/>
                        <w:left w:val="none" w:sz="0" w:space="0" w:color="auto"/>
                        <w:bottom w:val="none" w:sz="0" w:space="0" w:color="auto"/>
                        <w:right w:val="none" w:sz="0" w:space="0" w:color="auto"/>
                      </w:divBdr>
                    </w:div>
                  </w:divsChild>
                </w:div>
                <w:div w:id="105196602">
                  <w:marLeft w:val="0"/>
                  <w:marRight w:val="0"/>
                  <w:marTop w:val="0"/>
                  <w:marBottom w:val="0"/>
                  <w:divBdr>
                    <w:top w:val="none" w:sz="0" w:space="0" w:color="auto"/>
                    <w:left w:val="none" w:sz="0" w:space="0" w:color="auto"/>
                    <w:bottom w:val="none" w:sz="0" w:space="0" w:color="auto"/>
                    <w:right w:val="none" w:sz="0" w:space="0" w:color="auto"/>
                  </w:divBdr>
                  <w:divsChild>
                    <w:div w:id="306134601">
                      <w:marLeft w:val="0"/>
                      <w:marRight w:val="0"/>
                      <w:marTop w:val="0"/>
                      <w:marBottom w:val="0"/>
                      <w:divBdr>
                        <w:top w:val="none" w:sz="0" w:space="0" w:color="auto"/>
                        <w:left w:val="none" w:sz="0" w:space="0" w:color="auto"/>
                        <w:bottom w:val="none" w:sz="0" w:space="0" w:color="auto"/>
                        <w:right w:val="none" w:sz="0" w:space="0" w:color="auto"/>
                      </w:divBdr>
                    </w:div>
                  </w:divsChild>
                </w:div>
                <w:div w:id="233782958">
                  <w:marLeft w:val="0"/>
                  <w:marRight w:val="0"/>
                  <w:marTop w:val="0"/>
                  <w:marBottom w:val="0"/>
                  <w:divBdr>
                    <w:top w:val="none" w:sz="0" w:space="0" w:color="auto"/>
                    <w:left w:val="none" w:sz="0" w:space="0" w:color="auto"/>
                    <w:bottom w:val="none" w:sz="0" w:space="0" w:color="auto"/>
                    <w:right w:val="none" w:sz="0" w:space="0" w:color="auto"/>
                  </w:divBdr>
                  <w:divsChild>
                    <w:div w:id="1888835193">
                      <w:marLeft w:val="0"/>
                      <w:marRight w:val="0"/>
                      <w:marTop w:val="0"/>
                      <w:marBottom w:val="0"/>
                      <w:divBdr>
                        <w:top w:val="none" w:sz="0" w:space="0" w:color="auto"/>
                        <w:left w:val="none" w:sz="0" w:space="0" w:color="auto"/>
                        <w:bottom w:val="none" w:sz="0" w:space="0" w:color="auto"/>
                        <w:right w:val="none" w:sz="0" w:space="0" w:color="auto"/>
                      </w:divBdr>
                    </w:div>
                  </w:divsChild>
                </w:div>
                <w:div w:id="359357676">
                  <w:marLeft w:val="0"/>
                  <w:marRight w:val="0"/>
                  <w:marTop w:val="0"/>
                  <w:marBottom w:val="0"/>
                  <w:divBdr>
                    <w:top w:val="none" w:sz="0" w:space="0" w:color="auto"/>
                    <w:left w:val="none" w:sz="0" w:space="0" w:color="auto"/>
                    <w:bottom w:val="none" w:sz="0" w:space="0" w:color="auto"/>
                    <w:right w:val="none" w:sz="0" w:space="0" w:color="auto"/>
                  </w:divBdr>
                  <w:divsChild>
                    <w:div w:id="526599046">
                      <w:marLeft w:val="0"/>
                      <w:marRight w:val="0"/>
                      <w:marTop w:val="0"/>
                      <w:marBottom w:val="0"/>
                      <w:divBdr>
                        <w:top w:val="none" w:sz="0" w:space="0" w:color="auto"/>
                        <w:left w:val="none" w:sz="0" w:space="0" w:color="auto"/>
                        <w:bottom w:val="none" w:sz="0" w:space="0" w:color="auto"/>
                        <w:right w:val="none" w:sz="0" w:space="0" w:color="auto"/>
                      </w:divBdr>
                    </w:div>
                  </w:divsChild>
                </w:div>
                <w:div w:id="430853323">
                  <w:marLeft w:val="0"/>
                  <w:marRight w:val="0"/>
                  <w:marTop w:val="0"/>
                  <w:marBottom w:val="0"/>
                  <w:divBdr>
                    <w:top w:val="none" w:sz="0" w:space="0" w:color="auto"/>
                    <w:left w:val="none" w:sz="0" w:space="0" w:color="auto"/>
                    <w:bottom w:val="none" w:sz="0" w:space="0" w:color="auto"/>
                    <w:right w:val="none" w:sz="0" w:space="0" w:color="auto"/>
                  </w:divBdr>
                  <w:divsChild>
                    <w:div w:id="1637486884">
                      <w:marLeft w:val="0"/>
                      <w:marRight w:val="0"/>
                      <w:marTop w:val="0"/>
                      <w:marBottom w:val="0"/>
                      <w:divBdr>
                        <w:top w:val="none" w:sz="0" w:space="0" w:color="auto"/>
                        <w:left w:val="none" w:sz="0" w:space="0" w:color="auto"/>
                        <w:bottom w:val="none" w:sz="0" w:space="0" w:color="auto"/>
                        <w:right w:val="none" w:sz="0" w:space="0" w:color="auto"/>
                      </w:divBdr>
                    </w:div>
                  </w:divsChild>
                </w:div>
                <w:div w:id="487093880">
                  <w:marLeft w:val="0"/>
                  <w:marRight w:val="0"/>
                  <w:marTop w:val="0"/>
                  <w:marBottom w:val="0"/>
                  <w:divBdr>
                    <w:top w:val="none" w:sz="0" w:space="0" w:color="auto"/>
                    <w:left w:val="none" w:sz="0" w:space="0" w:color="auto"/>
                    <w:bottom w:val="none" w:sz="0" w:space="0" w:color="auto"/>
                    <w:right w:val="none" w:sz="0" w:space="0" w:color="auto"/>
                  </w:divBdr>
                  <w:divsChild>
                    <w:div w:id="1948848420">
                      <w:marLeft w:val="0"/>
                      <w:marRight w:val="0"/>
                      <w:marTop w:val="0"/>
                      <w:marBottom w:val="0"/>
                      <w:divBdr>
                        <w:top w:val="none" w:sz="0" w:space="0" w:color="auto"/>
                        <w:left w:val="none" w:sz="0" w:space="0" w:color="auto"/>
                        <w:bottom w:val="none" w:sz="0" w:space="0" w:color="auto"/>
                        <w:right w:val="none" w:sz="0" w:space="0" w:color="auto"/>
                      </w:divBdr>
                    </w:div>
                  </w:divsChild>
                </w:div>
                <w:div w:id="499201985">
                  <w:marLeft w:val="0"/>
                  <w:marRight w:val="0"/>
                  <w:marTop w:val="0"/>
                  <w:marBottom w:val="0"/>
                  <w:divBdr>
                    <w:top w:val="none" w:sz="0" w:space="0" w:color="auto"/>
                    <w:left w:val="none" w:sz="0" w:space="0" w:color="auto"/>
                    <w:bottom w:val="none" w:sz="0" w:space="0" w:color="auto"/>
                    <w:right w:val="none" w:sz="0" w:space="0" w:color="auto"/>
                  </w:divBdr>
                  <w:divsChild>
                    <w:div w:id="973757801">
                      <w:marLeft w:val="0"/>
                      <w:marRight w:val="0"/>
                      <w:marTop w:val="0"/>
                      <w:marBottom w:val="0"/>
                      <w:divBdr>
                        <w:top w:val="none" w:sz="0" w:space="0" w:color="auto"/>
                        <w:left w:val="none" w:sz="0" w:space="0" w:color="auto"/>
                        <w:bottom w:val="none" w:sz="0" w:space="0" w:color="auto"/>
                        <w:right w:val="none" w:sz="0" w:space="0" w:color="auto"/>
                      </w:divBdr>
                    </w:div>
                  </w:divsChild>
                </w:div>
                <w:div w:id="628240690">
                  <w:marLeft w:val="0"/>
                  <w:marRight w:val="0"/>
                  <w:marTop w:val="0"/>
                  <w:marBottom w:val="0"/>
                  <w:divBdr>
                    <w:top w:val="none" w:sz="0" w:space="0" w:color="auto"/>
                    <w:left w:val="none" w:sz="0" w:space="0" w:color="auto"/>
                    <w:bottom w:val="none" w:sz="0" w:space="0" w:color="auto"/>
                    <w:right w:val="none" w:sz="0" w:space="0" w:color="auto"/>
                  </w:divBdr>
                  <w:divsChild>
                    <w:div w:id="902451810">
                      <w:marLeft w:val="0"/>
                      <w:marRight w:val="0"/>
                      <w:marTop w:val="0"/>
                      <w:marBottom w:val="0"/>
                      <w:divBdr>
                        <w:top w:val="none" w:sz="0" w:space="0" w:color="auto"/>
                        <w:left w:val="none" w:sz="0" w:space="0" w:color="auto"/>
                        <w:bottom w:val="none" w:sz="0" w:space="0" w:color="auto"/>
                        <w:right w:val="none" w:sz="0" w:space="0" w:color="auto"/>
                      </w:divBdr>
                    </w:div>
                  </w:divsChild>
                </w:div>
                <w:div w:id="659230555">
                  <w:marLeft w:val="0"/>
                  <w:marRight w:val="0"/>
                  <w:marTop w:val="0"/>
                  <w:marBottom w:val="0"/>
                  <w:divBdr>
                    <w:top w:val="none" w:sz="0" w:space="0" w:color="auto"/>
                    <w:left w:val="none" w:sz="0" w:space="0" w:color="auto"/>
                    <w:bottom w:val="none" w:sz="0" w:space="0" w:color="auto"/>
                    <w:right w:val="none" w:sz="0" w:space="0" w:color="auto"/>
                  </w:divBdr>
                  <w:divsChild>
                    <w:div w:id="2029986009">
                      <w:marLeft w:val="0"/>
                      <w:marRight w:val="0"/>
                      <w:marTop w:val="0"/>
                      <w:marBottom w:val="0"/>
                      <w:divBdr>
                        <w:top w:val="none" w:sz="0" w:space="0" w:color="auto"/>
                        <w:left w:val="none" w:sz="0" w:space="0" w:color="auto"/>
                        <w:bottom w:val="none" w:sz="0" w:space="0" w:color="auto"/>
                        <w:right w:val="none" w:sz="0" w:space="0" w:color="auto"/>
                      </w:divBdr>
                    </w:div>
                  </w:divsChild>
                </w:div>
                <w:div w:id="682588735">
                  <w:marLeft w:val="0"/>
                  <w:marRight w:val="0"/>
                  <w:marTop w:val="0"/>
                  <w:marBottom w:val="0"/>
                  <w:divBdr>
                    <w:top w:val="none" w:sz="0" w:space="0" w:color="auto"/>
                    <w:left w:val="none" w:sz="0" w:space="0" w:color="auto"/>
                    <w:bottom w:val="none" w:sz="0" w:space="0" w:color="auto"/>
                    <w:right w:val="none" w:sz="0" w:space="0" w:color="auto"/>
                  </w:divBdr>
                  <w:divsChild>
                    <w:div w:id="448473082">
                      <w:marLeft w:val="0"/>
                      <w:marRight w:val="0"/>
                      <w:marTop w:val="0"/>
                      <w:marBottom w:val="0"/>
                      <w:divBdr>
                        <w:top w:val="none" w:sz="0" w:space="0" w:color="auto"/>
                        <w:left w:val="none" w:sz="0" w:space="0" w:color="auto"/>
                        <w:bottom w:val="none" w:sz="0" w:space="0" w:color="auto"/>
                        <w:right w:val="none" w:sz="0" w:space="0" w:color="auto"/>
                      </w:divBdr>
                    </w:div>
                  </w:divsChild>
                </w:div>
                <w:div w:id="711153902">
                  <w:marLeft w:val="0"/>
                  <w:marRight w:val="0"/>
                  <w:marTop w:val="0"/>
                  <w:marBottom w:val="0"/>
                  <w:divBdr>
                    <w:top w:val="none" w:sz="0" w:space="0" w:color="auto"/>
                    <w:left w:val="none" w:sz="0" w:space="0" w:color="auto"/>
                    <w:bottom w:val="none" w:sz="0" w:space="0" w:color="auto"/>
                    <w:right w:val="none" w:sz="0" w:space="0" w:color="auto"/>
                  </w:divBdr>
                  <w:divsChild>
                    <w:div w:id="86970280">
                      <w:marLeft w:val="0"/>
                      <w:marRight w:val="0"/>
                      <w:marTop w:val="0"/>
                      <w:marBottom w:val="0"/>
                      <w:divBdr>
                        <w:top w:val="none" w:sz="0" w:space="0" w:color="auto"/>
                        <w:left w:val="none" w:sz="0" w:space="0" w:color="auto"/>
                        <w:bottom w:val="none" w:sz="0" w:space="0" w:color="auto"/>
                        <w:right w:val="none" w:sz="0" w:space="0" w:color="auto"/>
                      </w:divBdr>
                    </w:div>
                  </w:divsChild>
                </w:div>
                <w:div w:id="842547109">
                  <w:marLeft w:val="0"/>
                  <w:marRight w:val="0"/>
                  <w:marTop w:val="0"/>
                  <w:marBottom w:val="0"/>
                  <w:divBdr>
                    <w:top w:val="none" w:sz="0" w:space="0" w:color="auto"/>
                    <w:left w:val="none" w:sz="0" w:space="0" w:color="auto"/>
                    <w:bottom w:val="none" w:sz="0" w:space="0" w:color="auto"/>
                    <w:right w:val="none" w:sz="0" w:space="0" w:color="auto"/>
                  </w:divBdr>
                  <w:divsChild>
                    <w:div w:id="910388173">
                      <w:marLeft w:val="0"/>
                      <w:marRight w:val="0"/>
                      <w:marTop w:val="0"/>
                      <w:marBottom w:val="0"/>
                      <w:divBdr>
                        <w:top w:val="none" w:sz="0" w:space="0" w:color="auto"/>
                        <w:left w:val="none" w:sz="0" w:space="0" w:color="auto"/>
                        <w:bottom w:val="none" w:sz="0" w:space="0" w:color="auto"/>
                        <w:right w:val="none" w:sz="0" w:space="0" w:color="auto"/>
                      </w:divBdr>
                    </w:div>
                  </w:divsChild>
                </w:div>
                <w:div w:id="914783028">
                  <w:marLeft w:val="0"/>
                  <w:marRight w:val="0"/>
                  <w:marTop w:val="0"/>
                  <w:marBottom w:val="0"/>
                  <w:divBdr>
                    <w:top w:val="none" w:sz="0" w:space="0" w:color="auto"/>
                    <w:left w:val="none" w:sz="0" w:space="0" w:color="auto"/>
                    <w:bottom w:val="none" w:sz="0" w:space="0" w:color="auto"/>
                    <w:right w:val="none" w:sz="0" w:space="0" w:color="auto"/>
                  </w:divBdr>
                  <w:divsChild>
                    <w:div w:id="683438743">
                      <w:marLeft w:val="0"/>
                      <w:marRight w:val="0"/>
                      <w:marTop w:val="0"/>
                      <w:marBottom w:val="0"/>
                      <w:divBdr>
                        <w:top w:val="none" w:sz="0" w:space="0" w:color="auto"/>
                        <w:left w:val="none" w:sz="0" w:space="0" w:color="auto"/>
                        <w:bottom w:val="none" w:sz="0" w:space="0" w:color="auto"/>
                        <w:right w:val="none" w:sz="0" w:space="0" w:color="auto"/>
                      </w:divBdr>
                    </w:div>
                  </w:divsChild>
                </w:div>
                <w:div w:id="956790637">
                  <w:marLeft w:val="0"/>
                  <w:marRight w:val="0"/>
                  <w:marTop w:val="0"/>
                  <w:marBottom w:val="0"/>
                  <w:divBdr>
                    <w:top w:val="none" w:sz="0" w:space="0" w:color="auto"/>
                    <w:left w:val="none" w:sz="0" w:space="0" w:color="auto"/>
                    <w:bottom w:val="none" w:sz="0" w:space="0" w:color="auto"/>
                    <w:right w:val="none" w:sz="0" w:space="0" w:color="auto"/>
                  </w:divBdr>
                  <w:divsChild>
                    <w:div w:id="965769593">
                      <w:marLeft w:val="0"/>
                      <w:marRight w:val="0"/>
                      <w:marTop w:val="0"/>
                      <w:marBottom w:val="0"/>
                      <w:divBdr>
                        <w:top w:val="none" w:sz="0" w:space="0" w:color="auto"/>
                        <w:left w:val="none" w:sz="0" w:space="0" w:color="auto"/>
                        <w:bottom w:val="none" w:sz="0" w:space="0" w:color="auto"/>
                        <w:right w:val="none" w:sz="0" w:space="0" w:color="auto"/>
                      </w:divBdr>
                    </w:div>
                  </w:divsChild>
                </w:div>
                <w:div w:id="980884615">
                  <w:marLeft w:val="0"/>
                  <w:marRight w:val="0"/>
                  <w:marTop w:val="0"/>
                  <w:marBottom w:val="0"/>
                  <w:divBdr>
                    <w:top w:val="none" w:sz="0" w:space="0" w:color="auto"/>
                    <w:left w:val="none" w:sz="0" w:space="0" w:color="auto"/>
                    <w:bottom w:val="none" w:sz="0" w:space="0" w:color="auto"/>
                    <w:right w:val="none" w:sz="0" w:space="0" w:color="auto"/>
                  </w:divBdr>
                  <w:divsChild>
                    <w:div w:id="1621646304">
                      <w:marLeft w:val="0"/>
                      <w:marRight w:val="0"/>
                      <w:marTop w:val="0"/>
                      <w:marBottom w:val="0"/>
                      <w:divBdr>
                        <w:top w:val="none" w:sz="0" w:space="0" w:color="auto"/>
                        <w:left w:val="none" w:sz="0" w:space="0" w:color="auto"/>
                        <w:bottom w:val="none" w:sz="0" w:space="0" w:color="auto"/>
                        <w:right w:val="none" w:sz="0" w:space="0" w:color="auto"/>
                      </w:divBdr>
                    </w:div>
                  </w:divsChild>
                </w:div>
                <w:div w:id="1112016389">
                  <w:marLeft w:val="0"/>
                  <w:marRight w:val="0"/>
                  <w:marTop w:val="0"/>
                  <w:marBottom w:val="0"/>
                  <w:divBdr>
                    <w:top w:val="none" w:sz="0" w:space="0" w:color="auto"/>
                    <w:left w:val="none" w:sz="0" w:space="0" w:color="auto"/>
                    <w:bottom w:val="none" w:sz="0" w:space="0" w:color="auto"/>
                    <w:right w:val="none" w:sz="0" w:space="0" w:color="auto"/>
                  </w:divBdr>
                  <w:divsChild>
                    <w:div w:id="1208371000">
                      <w:marLeft w:val="0"/>
                      <w:marRight w:val="0"/>
                      <w:marTop w:val="0"/>
                      <w:marBottom w:val="0"/>
                      <w:divBdr>
                        <w:top w:val="none" w:sz="0" w:space="0" w:color="auto"/>
                        <w:left w:val="none" w:sz="0" w:space="0" w:color="auto"/>
                        <w:bottom w:val="none" w:sz="0" w:space="0" w:color="auto"/>
                        <w:right w:val="none" w:sz="0" w:space="0" w:color="auto"/>
                      </w:divBdr>
                    </w:div>
                  </w:divsChild>
                </w:div>
                <w:div w:id="1122771116">
                  <w:marLeft w:val="0"/>
                  <w:marRight w:val="0"/>
                  <w:marTop w:val="0"/>
                  <w:marBottom w:val="0"/>
                  <w:divBdr>
                    <w:top w:val="none" w:sz="0" w:space="0" w:color="auto"/>
                    <w:left w:val="none" w:sz="0" w:space="0" w:color="auto"/>
                    <w:bottom w:val="none" w:sz="0" w:space="0" w:color="auto"/>
                    <w:right w:val="none" w:sz="0" w:space="0" w:color="auto"/>
                  </w:divBdr>
                  <w:divsChild>
                    <w:div w:id="1969974124">
                      <w:marLeft w:val="0"/>
                      <w:marRight w:val="0"/>
                      <w:marTop w:val="0"/>
                      <w:marBottom w:val="0"/>
                      <w:divBdr>
                        <w:top w:val="none" w:sz="0" w:space="0" w:color="auto"/>
                        <w:left w:val="none" w:sz="0" w:space="0" w:color="auto"/>
                        <w:bottom w:val="none" w:sz="0" w:space="0" w:color="auto"/>
                        <w:right w:val="none" w:sz="0" w:space="0" w:color="auto"/>
                      </w:divBdr>
                    </w:div>
                  </w:divsChild>
                </w:div>
                <w:div w:id="1164128805">
                  <w:marLeft w:val="0"/>
                  <w:marRight w:val="0"/>
                  <w:marTop w:val="0"/>
                  <w:marBottom w:val="0"/>
                  <w:divBdr>
                    <w:top w:val="none" w:sz="0" w:space="0" w:color="auto"/>
                    <w:left w:val="none" w:sz="0" w:space="0" w:color="auto"/>
                    <w:bottom w:val="none" w:sz="0" w:space="0" w:color="auto"/>
                    <w:right w:val="none" w:sz="0" w:space="0" w:color="auto"/>
                  </w:divBdr>
                  <w:divsChild>
                    <w:div w:id="1556159678">
                      <w:marLeft w:val="0"/>
                      <w:marRight w:val="0"/>
                      <w:marTop w:val="0"/>
                      <w:marBottom w:val="0"/>
                      <w:divBdr>
                        <w:top w:val="none" w:sz="0" w:space="0" w:color="auto"/>
                        <w:left w:val="none" w:sz="0" w:space="0" w:color="auto"/>
                        <w:bottom w:val="none" w:sz="0" w:space="0" w:color="auto"/>
                        <w:right w:val="none" w:sz="0" w:space="0" w:color="auto"/>
                      </w:divBdr>
                    </w:div>
                  </w:divsChild>
                </w:div>
                <w:div w:id="1187447008">
                  <w:marLeft w:val="0"/>
                  <w:marRight w:val="0"/>
                  <w:marTop w:val="0"/>
                  <w:marBottom w:val="0"/>
                  <w:divBdr>
                    <w:top w:val="none" w:sz="0" w:space="0" w:color="auto"/>
                    <w:left w:val="none" w:sz="0" w:space="0" w:color="auto"/>
                    <w:bottom w:val="none" w:sz="0" w:space="0" w:color="auto"/>
                    <w:right w:val="none" w:sz="0" w:space="0" w:color="auto"/>
                  </w:divBdr>
                  <w:divsChild>
                    <w:div w:id="1883320719">
                      <w:marLeft w:val="0"/>
                      <w:marRight w:val="0"/>
                      <w:marTop w:val="0"/>
                      <w:marBottom w:val="0"/>
                      <w:divBdr>
                        <w:top w:val="none" w:sz="0" w:space="0" w:color="auto"/>
                        <w:left w:val="none" w:sz="0" w:space="0" w:color="auto"/>
                        <w:bottom w:val="none" w:sz="0" w:space="0" w:color="auto"/>
                        <w:right w:val="none" w:sz="0" w:space="0" w:color="auto"/>
                      </w:divBdr>
                    </w:div>
                  </w:divsChild>
                </w:div>
                <w:div w:id="1287809452">
                  <w:marLeft w:val="0"/>
                  <w:marRight w:val="0"/>
                  <w:marTop w:val="0"/>
                  <w:marBottom w:val="0"/>
                  <w:divBdr>
                    <w:top w:val="none" w:sz="0" w:space="0" w:color="auto"/>
                    <w:left w:val="none" w:sz="0" w:space="0" w:color="auto"/>
                    <w:bottom w:val="none" w:sz="0" w:space="0" w:color="auto"/>
                    <w:right w:val="none" w:sz="0" w:space="0" w:color="auto"/>
                  </w:divBdr>
                  <w:divsChild>
                    <w:div w:id="822820964">
                      <w:marLeft w:val="0"/>
                      <w:marRight w:val="0"/>
                      <w:marTop w:val="0"/>
                      <w:marBottom w:val="0"/>
                      <w:divBdr>
                        <w:top w:val="none" w:sz="0" w:space="0" w:color="auto"/>
                        <w:left w:val="none" w:sz="0" w:space="0" w:color="auto"/>
                        <w:bottom w:val="none" w:sz="0" w:space="0" w:color="auto"/>
                        <w:right w:val="none" w:sz="0" w:space="0" w:color="auto"/>
                      </w:divBdr>
                    </w:div>
                  </w:divsChild>
                </w:div>
                <w:div w:id="1291593093">
                  <w:marLeft w:val="0"/>
                  <w:marRight w:val="0"/>
                  <w:marTop w:val="0"/>
                  <w:marBottom w:val="0"/>
                  <w:divBdr>
                    <w:top w:val="none" w:sz="0" w:space="0" w:color="auto"/>
                    <w:left w:val="none" w:sz="0" w:space="0" w:color="auto"/>
                    <w:bottom w:val="none" w:sz="0" w:space="0" w:color="auto"/>
                    <w:right w:val="none" w:sz="0" w:space="0" w:color="auto"/>
                  </w:divBdr>
                  <w:divsChild>
                    <w:div w:id="637807691">
                      <w:marLeft w:val="0"/>
                      <w:marRight w:val="0"/>
                      <w:marTop w:val="0"/>
                      <w:marBottom w:val="0"/>
                      <w:divBdr>
                        <w:top w:val="none" w:sz="0" w:space="0" w:color="auto"/>
                        <w:left w:val="none" w:sz="0" w:space="0" w:color="auto"/>
                        <w:bottom w:val="none" w:sz="0" w:space="0" w:color="auto"/>
                        <w:right w:val="none" w:sz="0" w:space="0" w:color="auto"/>
                      </w:divBdr>
                    </w:div>
                  </w:divsChild>
                </w:div>
                <w:div w:id="1299459739">
                  <w:marLeft w:val="0"/>
                  <w:marRight w:val="0"/>
                  <w:marTop w:val="0"/>
                  <w:marBottom w:val="0"/>
                  <w:divBdr>
                    <w:top w:val="none" w:sz="0" w:space="0" w:color="auto"/>
                    <w:left w:val="none" w:sz="0" w:space="0" w:color="auto"/>
                    <w:bottom w:val="none" w:sz="0" w:space="0" w:color="auto"/>
                    <w:right w:val="none" w:sz="0" w:space="0" w:color="auto"/>
                  </w:divBdr>
                  <w:divsChild>
                    <w:div w:id="1681928961">
                      <w:marLeft w:val="0"/>
                      <w:marRight w:val="0"/>
                      <w:marTop w:val="0"/>
                      <w:marBottom w:val="0"/>
                      <w:divBdr>
                        <w:top w:val="none" w:sz="0" w:space="0" w:color="auto"/>
                        <w:left w:val="none" w:sz="0" w:space="0" w:color="auto"/>
                        <w:bottom w:val="none" w:sz="0" w:space="0" w:color="auto"/>
                        <w:right w:val="none" w:sz="0" w:space="0" w:color="auto"/>
                      </w:divBdr>
                    </w:div>
                  </w:divsChild>
                </w:div>
                <w:div w:id="1351881023">
                  <w:marLeft w:val="0"/>
                  <w:marRight w:val="0"/>
                  <w:marTop w:val="0"/>
                  <w:marBottom w:val="0"/>
                  <w:divBdr>
                    <w:top w:val="none" w:sz="0" w:space="0" w:color="auto"/>
                    <w:left w:val="none" w:sz="0" w:space="0" w:color="auto"/>
                    <w:bottom w:val="none" w:sz="0" w:space="0" w:color="auto"/>
                    <w:right w:val="none" w:sz="0" w:space="0" w:color="auto"/>
                  </w:divBdr>
                  <w:divsChild>
                    <w:div w:id="1708484587">
                      <w:marLeft w:val="0"/>
                      <w:marRight w:val="0"/>
                      <w:marTop w:val="0"/>
                      <w:marBottom w:val="0"/>
                      <w:divBdr>
                        <w:top w:val="none" w:sz="0" w:space="0" w:color="auto"/>
                        <w:left w:val="none" w:sz="0" w:space="0" w:color="auto"/>
                        <w:bottom w:val="none" w:sz="0" w:space="0" w:color="auto"/>
                        <w:right w:val="none" w:sz="0" w:space="0" w:color="auto"/>
                      </w:divBdr>
                    </w:div>
                  </w:divsChild>
                </w:div>
                <w:div w:id="1399552021">
                  <w:marLeft w:val="0"/>
                  <w:marRight w:val="0"/>
                  <w:marTop w:val="0"/>
                  <w:marBottom w:val="0"/>
                  <w:divBdr>
                    <w:top w:val="none" w:sz="0" w:space="0" w:color="auto"/>
                    <w:left w:val="none" w:sz="0" w:space="0" w:color="auto"/>
                    <w:bottom w:val="none" w:sz="0" w:space="0" w:color="auto"/>
                    <w:right w:val="none" w:sz="0" w:space="0" w:color="auto"/>
                  </w:divBdr>
                  <w:divsChild>
                    <w:div w:id="1081294768">
                      <w:marLeft w:val="0"/>
                      <w:marRight w:val="0"/>
                      <w:marTop w:val="0"/>
                      <w:marBottom w:val="0"/>
                      <w:divBdr>
                        <w:top w:val="none" w:sz="0" w:space="0" w:color="auto"/>
                        <w:left w:val="none" w:sz="0" w:space="0" w:color="auto"/>
                        <w:bottom w:val="none" w:sz="0" w:space="0" w:color="auto"/>
                        <w:right w:val="none" w:sz="0" w:space="0" w:color="auto"/>
                      </w:divBdr>
                    </w:div>
                  </w:divsChild>
                </w:div>
                <w:div w:id="1464348599">
                  <w:marLeft w:val="0"/>
                  <w:marRight w:val="0"/>
                  <w:marTop w:val="0"/>
                  <w:marBottom w:val="0"/>
                  <w:divBdr>
                    <w:top w:val="none" w:sz="0" w:space="0" w:color="auto"/>
                    <w:left w:val="none" w:sz="0" w:space="0" w:color="auto"/>
                    <w:bottom w:val="none" w:sz="0" w:space="0" w:color="auto"/>
                    <w:right w:val="none" w:sz="0" w:space="0" w:color="auto"/>
                  </w:divBdr>
                  <w:divsChild>
                    <w:div w:id="2087678966">
                      <w:marLeft w:val="0"/>
                      <w:marRight w:val="0"/>
                      <w:marTop w:val="0"/>
                      <w:marBottom w:val="0"/>
                      <w:divBdr>
                        <w:top w:val="none" w:sz="0" w:space="0" w:color="auto"/>
                        <w:left w:val="none" w:sz="0" w:space="0" w:color="auto"/>
                        <w:bottom w:val="none" w:sz="0" w:space="0" w:color="auto"/>
                        <w:right w:val="none" w:sz="0" w:space="0" w:color="auto"/>
                      </w:divBdr>
                    </w:div>
                  </w:divsChild>
                </w:div>
                <w:div w:id="1505700490">
                  <w:marLeft w:val="0"/>
                  <w:marRight w:val="0"/>
                  <w:marTop w:val="0"/>
                  <w:marBottom w:val="0"/>
                  <w:divBdr>
                    <w:top w:val="none" w:sz="0" w:space="0" w:color="auto"/>
                    <w:left w:val="none" w:sz="0" w:space="0" w:color="auto"/>
                    <w:bottom w:val="none" w:sz="0" w:space="0" w:color="auto"/>
                    <w:right w:val="none" w:sz="0" w:space="0" w:color="auto"/>
                  </w:divBdr>
                  <w:divsChild>
                    <w:div w:id="2071146695">
                      <w:marLeft w:val="0"/>
                      <w:marRight w:val="0"/>
                      <w:marTop w:val="0"/>
                      <w:marBottom w:val="0"/>
                      <w:divBdr>
                        <w:top w:val="none" w:sz="0" w:space="0" w:color="auto"/>
                        <w:left w:val="none" w:sz="0" w:space="0" w:color="auto"/>
                        <w:bottom w:val="none" w:sz="0" w:space="0" w:color="auto"/>
                        <w:right w:val="none" w:sz="0" w:space="0" w:color="auto"/>
                      </w:divBdr>
                    </w:div>
                  </w:divsChild>
                </w:div>
                <w:div w:id="1549993756">
                  <w:marLeft w:val="0"/>
                  <w:marRight w:val="0"/>
                  <w:marTop w:val="0"/>
                  <w:marBottom w:val="0"/>
                  <w:divBdr>
                    <w:top w:val="none" w:sz="0" w:space="0" w:color="auto"/>
                    <w:left w:val="none" w:sz="0" w:space="0" w:color="auto"/>
                    <w:bottom w:val="none" w:sz="0" w:space="0" w:color="auto"/>
                    <w:right w:val="none" w:sz="0" w:space="0" w:color="auto"/>
                  </w:divBdr>
                  <w:divsChild>
                    <w:div w:id="1958557725">
                      <w:marLeft w:val="0"/>
                      <w:marRight w:val="0"/>
                      <w:marTop w:val="0"/>
                      <w:marBottom w:val="0"/>
                      <w:divBdr>
                        <w:top w:val="none" w:sz="0" w:space="0" w:color="auto"/>
                        <w:left w:val="none" w:sz="0" w:space="0" w:color="auto"/>
                        <w:bottom w:val="none" w:sz="0" w:space="0" w:color="auto"/>
                        <w:right w:val="none" w:sz="0" w:space="0" w:color="auto"/>
                      </w:divBdr>
                    </w:div>
                  </w:divsChild>
                </w:div>
                <w:div w:id="1700158736">
                  <w:marLeft w:val="0"/>
                  <w:marRight w:val="0"/>
                  <w:marTop w:val="0"/>
                  <w:marBottom w:val="0"/>
                  <w:divBdr>
                    <w:top w:val="none" w:sz="0" w:space="0" w:color="auto"/>
                    <w:left w:val="none" w:sz="0" w:space="0" w:color="auto"/>
                    <w:bottom w:val="none" w:sz="0" w:space="0" w:color="auto"/>
                    <w:right w:val="none" w:sz="0" w:space="0" w:color="auto"/>
                  </w:divBdr>
                  <w:divsChild>
                    <w:div w:id="1377848038">
                      <w:marLeft w:val="0"/>
                      <w:marRight w:val="0"/>
                      <w:marTop w:val="0"/>
                      <w:marBottom w:val="0"/>
                      <w:divBdr>
                        <w:top w:val="none" w:sz="0" w:space="0" w:color="auto"/>
                        <w:left w:val="none" w:sz="0" w:space="0" w:color="auto"/>
                        <w:bottom w:val="none" w:sz="0" w:space="0" w:color="auto"/>
                        <w:right w:val="none" w:sz="0" w:space="0" w:color="auto"/>
                      </w:divBdr>
                    </w:div>
                  </w:divsChild>
                </w:div>
                <w:div w:id="1707945920">
                  <w:marLeft w:val="0"/>
                  <w:marRight w:val="0"/>
                  <w:marTop w:val="0"/>
                  <w:marBottom w:val="0"/>
                  <w:divBdr>
                    <w:top w:val="none" w:sz="0" w:space="0" w:color="auto"/>
                    <w:left w:val="none" w:sz="0" w:space="0" w:color="auto"/>
                    <w:bottom w:val="none" w:sz="0" w:space="0" w:color="auto"/>
                    <w:right w:val="none" w:sz="0" w:space="0" w:color="auto"/>
                  </w:divBdr>
                  <w:divsChild>
                    <w:div w:id="74057618">
                      <w:marLeft w:val="0"/>
                      <w:marRight w:val="0"/>
                      <w:marTop w:val="0"/>
                      <w:marBottom w:val="0"/>
                      <w:divBdr>
                        <w:top w:val="none" w:sz="0" w:space="0" w:color="auto"/>
                        <w:left w:val="none" w:sz="0" w:space="0" w:color="auto"/>
                        <w:bottom w:val="none" w:sz="0" w:space="0" w:color="auto"/>
                        <w:right w:val="none" w:sz="0" w:space="0" w:color="auto"/>
                      </w:divBdr>
                    </w:div>
                  </w:divsChild>
                </w:div>
                <w:div w:id="1715546752">
                  <w:marLeft w:val="0"/>
                  <w:marRight w:val="0"/>
                  <w:marTop w:val="0"/>
                  <w:marBottom w:val="0"/>
                  <w:divBdr>
                    <w:top w:val="none" w:sz="0" w:space="0" w:color="auto"/>
                    <w:left w:val="none" w:sz="0" w:space="0" w:color="auto"/>
                    <w:bottom w:val="none" w:sz="0" w:space="0" w:color="auto"/>
                    <w:right w:val="none" w:sz="0" w:space="0" w:color="auto"/>
                  </w:divBdr>
                  <w:divsChild>
                    <w:div w:id="181476673">
                      <w:marLeft w:val="0"/>
                      <w:marRight w:val="0"/>
                      <w:marTop w:val="0"/>
                      <w:marBottom w:val="0"/>
                      <w:divBdr>
                        <w:top w:val="none" w:sz="0" w:space="0" w:color="auto"/>
                        <w:left w:val="none" w:sz="0" w:space="0" w:color="auto"/>
                        <w:bottom w:val="none" w:sz="0" w:space="0" w:color="auto"/>
                        <w:right w:val="none" w:sz="0" w:space="0" w:color="auto"/>
                      </w:divBdr>
                    </w:div>
                  </w:divsChild>
                </w:div>
                <w:div w:id="1728988935">
                  <w:marLeft w:val="0"/>
                  <w:marRight w:val="0"/>
                  <w:marTop w:val="0"/>
                  <w:marBottom w:val="0"/>
                  <w:divBdr>
                    <w:top w:val="none" w:sz="0" w:space="0" w:color="auto"/>
                    <w:left w:val="none" w:sz="0" w:space="0" w:color="auto"/>
                    <w:bottom w:val="none" w:sz="0" w:space="0" w:color="auto"/>
                    <w:right w:val="none" w:sz="0" w:space="0" w:color="auto"/>
                  </w:divBdr>
                  <w:divsChild>
                    <w:div w:id="49424493">
                      <w:marLeft w:val="0"/>
                      <w:marRight w:val="0"/>
                      <w:marTop w:val="0"/>
                      <w:marBottom w:val="0"/>
                      <w:divBdr>
                        <w:top w:val="none" w:sz="0" w:space="0" w:color="auto"/>
                        <w:left w:val="none" w:sz="0" w:space="0" w:color="auto"/>
                        <w:bottom w:val="none" w:sz="0" w:space="0" w:color="auto"/>
                        <w:right w:val="none" w:sz="0" w:space="0" w:color="auto"/>
                      </w:divBdr>
                    </w:div>
                  </w:divsChild>
                </w:div>
                <w:div w:id="1759400178">
                  <w:marLeft w:val="0"/>
                  <w:marRight w:val="0"/>
                  <w:marTop w:val="0"/>
                  <w:marBottom w:val="0"/>
                  <w:divBdr>
                    <w:top w:val="none" w:sz="0" w:space="0" w:color="auto"/>
                    <w:left w:val="none" w:sz="0" w:space="0" w:color="auto"/>
                    <w:bottom w:val="none" w:sz="0" w:space="0" w:color="auto"/>
                    <w:right w:val="none" w:sz="0" w:space="0" w:color="auto"/>
                  </w:divBdr>
                  <w:divsChild>
                    <w:div w:id="184248523">
                      <w:marLeft w:val="0"/>
                      <w:marRight w:val="0"/>
                      <w:marTop w:val="0"/>
                      <w:marBottom w:val="0"/>
                      <w:divBdr>
                        <w:top w:val="none" w:sz="0" w:space="0" w:color="auto"/>
                        <w:left w:val="none" w:sz="0" w:space="0" w:color="auto"/>
                        <w:bottom w:val="none" w:sz="0" w:space="0" w:color="auto"/>
                        <w:right w:val="none" w:sz="0" w:space="0" w:color="auto"/>
                      </w:divBdr>
                    </w:div>
                  </w:divsChild>
                </w:div>
                <w:div w:id="1772042473">
                  <w:marLeft w:val="0"/>
                  <w:marRight w:val="0"/>
                  <w:marTop w:val="0"/>
                  <w:marBottom w:val="0"/>
                  <w:divBdr>
                    <w:top w:val="none" w:sz="0" w:space="0" w:color="auto"/>
                    <w:left w:val="none" w:sz="0" w:space="0" w:color="auto"/>
                    <w:bottom w:val="none" w:sz="0" w:space="0" w:color="auto"/>
                    <w:right w:val="none" w:sz="0" w:space="0" w:color="auto"/>
                  </w:divBdr>
                  <w:divsChild>
                    <w:div w:id="557979045">
                      <w:marLeft w:val="0"/>
                      <w:marRight w:val="0"/>
                      <w:marTop w:val="0"/>
                      <w:marBottom w:val="0"/>
                      <w:divBdr>
                        <w:top w:val="none" w:sz="0" w:space="0" w:color="auto"/>
                        <w:left w:val="none" w:sz="0" w:space="0" w:color="auto"/>
                        <w:bottom w:val="none" w:sz="0" w:space="0" w:color="auto"/>
                        <w:right w:val="none" w:sz="0" w:space="0" w:color="auto"/>
                      </w:divBdr>
                    </w:div>
                  </w:divsChild>
                </w:div>
                <w:div w:id="1906334060">
                  <w:marLeft w:val="0"/>
                  <w:marRight w:val="0"/>
                  <w:marTop w:val="0"/>
                  <w:marBottom w:val="0"/>
                  <w:divBdr>
                    <w:top w:val="none" w:sz="0" w:space="0" w:color="auto"/>
                    <w:left w:val="none" w:sz="0" w:space="0" w:color="auto"/>
                    <w:bottom w:val="none" w:sz="0" w:space="0" w:color="auto"/>
                    <w:right w:val="none" w:sz="0" w:space="0" w:color="auto"/>
                  </w:divBdr>
                  <w:divsChild>
                    <w:div w:id="388647177">
                      <w:marLeft w:val="0"/>
                      <w:marRight w:val="0"/>
                      <w:marTop w:val="0"/>
                      <w:marBottom w:val="0"/>
                      <w:divBdr>
                        <w:top w:val="none" w:sz="0" w:space="0" w:color="auto"/>
                        <w:left w:val="none" w:sz="0" w:space="0" w:color="auto"/>
                        <w:bottom w:val="none" w:sz="0" w:space="0" w:color="auto"/>
                        <w:right w:val="none" w:sz="0" w:space="0" w:color="auto"/>
                      </w:divBdr>
                    </w:div>
                  </w:divsChild>
                </w:div>
                <w:div w:id="1961261974">
                  <w:marLeft w:val="0"/>
                  <w:marRight w:val="0"/>
                  <w:marTop w:val="0"/>
                  <w:marBottom w:val="0"/>
                  <w:divBdr>
                    <w:top w:val="none" w:sz="0" w:space="0" w:color="auto"/>
                    <w:left w:val="none" w:sz="0" w:space="0" w:color="auto"/>
                    <w:bottom w:val="none" w:sz="0" w:space="0" w:color="auto"/>
                    <w:right w:val="none" w:sz="0" w:space="0" w:color="auto"/>
                  </w:divBdr>
                  <w:divsChild>
                    <w:div w:id="1089043798">
                      <w:marLeft w:val="0"/>
                      <w:marRight w:val="0"/>
                      <w:marTop w:val="0"/>
                      <w:marBottom w:val="0"/>
                      <w:divBdr>
                        <w:top w:val="none" w:sz="0" w:space="0" w:color="auto"/>
                        <w:left w:val="none" w:sz="0" w:space="0" w:color="auto"/>
                        <w:bottom w:val="none" w:sz="0" w:space="0" w:color="auto"/>
                        <w:right w:val="none" w:sz="0" w:space="0" w:color="auto"/>
                      </w:divBdr>
                    </w:div>
                  </w:divsChild>
                </w:div>
                <w:div w:id="2070609951">
                  <w:marLeft w:val="0"/>
                  <w:marRight w:val="0"/>
                  <w:marTop w:val="0"/>
                  <w:marBottom w:val="0"/>
                  <w:divBdr>
                    <w:top w:val="none" w:sz="0" w:space="0" w:color="auto"/>
                    <w:left w:val="none" w:sz="0" w:space="0" w:color="auto"/>
                    <w:bottom w:val="none" w:sz="0" w:space="0" w:color="auto"/>
                    <w:right w:val="none" w:sz="0" w:space="0" w:color="auto"/>
                  </w:divBdr>
                  <w:divsChild>
                    <w:div w:id="20399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233979">
          <w:marLeft w:val="0"/>
          <w:marRight w:val="0"/>
          <w:marTop w:val="0"/>
          <w:marBottom w:val="0"/>
          <w:divBdr>
            <w:top w:val="none" w:sz="0" w:space="0" w:color="auto"/>
            <w:left w:val="none" w:sz="0" w:space="0" w:color="auto"/>
            <w:bottom w:val="none" w:sz="0" w:space="0" w:color="auto"/>
            <w:right w:val="none" w:sz="0" w:space="0" w:color="auto"/>
          </w:divBdr>
        </w:div>
        <w:div w:id="1016153571">
          <w:marLeft w:val="0"/>
          <w:marRight w:val="0"/>
          <w:marTop w:val="0"/>
          <w:marBottom w:val="0"/>
          <w:divBdr>
            <w:top w:val="none" w:sz="0" w:space="0" w:color="auto"/>
            <w:left w:val="none" w:sz="0" w:space="0" w:color="auto"/>
            <w:bottom w:val="none" w:sz="0" w:space="0" w:color="auto"/>
            <w:right w:val="none" w:sz="0" w:space="0" w:color="auto"/>
          </w:divBdr>
        </w:div>
        <w:div w:id="1159539023">
          <w:marLeft w:val="0"/>
          <w:marRight w:val="0"/>
          <w:marTop w:val="0"/>
          <w:marBottom w:val="0"/>
          <w:divBdr>
            <w:top w:val="none" w:sz="0" w:space="0" w:color="auto"/>
            <w:left w:val="none" w:sz="0" w:space="0" w:color="auto"/>
            <w:bottom w:val="none" w:sz="0" w:space="0" w:color="auto"/>
            <w:right w:val="none" w:sz="0" w:space="0" w:color="auto"/>
          </w:divBdr>
        </w:div>
        <w:div w:id="1463965866">
          <w:marLeft w:val="0"/>
          <w:marRight w:val="0"/>
          <w:marTop w:val="0"/>
          <w:marBottom w:val="0"/>
          <w:divBdr>
            <w:top w:val="none" w:sz="0" w:space="0" w:color="auto"/>
            <w:left w:val="none" w:sz="0" w:space="0" w:color="auto"/>
            <w:bottom w:val="none" w:sz="0" w:space="0" w:color="auto"/>
            <w:right w:val="none" w:sz="0" w:space="0" w:color="auto"/>
          </w:divBdr>
        </w:div>
        <w:div w:id="1555388635">
          <w:marLeft w:val="0"/>
          <w:marRight w:val="0"/>
          <w:marTop w:val="0"/>
          <w:marBottom w:val="0"/>
          <w:divBdr>
            <w:top w:val="none" w:sz="0" w:space="0" w:color="auto"/>
            <w:left w:val="none" w:sz="0" w:space="0" w:color="auto"/>
            <w:bottom w:val="none" w:sz="0" w:space="0" w:color="auto"/>
            <w:right w:val="none" w:sz="0" w:space="0" w:color="auto"/>
          </w:divBdr>
          <w:divsChild>
            <w:div w:id="1196653772">
              <w:marLeft w:val="-75"/>
              <w:marRight w:val="0"/>
              <w:marTop w:val="30"/>
              <w:marBottom w:val="30"/>
              <w:divBdr>
                <w:top w:val="none" w:sz="0" w:space="0" w:color="auto"/>
                <w:left w:val="none" w:sz="0" w:space="0" w:color="auto"/>
                <w:bottom w:val="none" w:sz="0" w:space="0" w:color="auto"/>
                <w:right w:val="none" w:sz="0" w:space="0" w:color="auto"/>
              </w:divBdr>
              <w:divsChild>
                <w:div w:id="114102402">
                  <w:marLeft w:val="0"/>
                  <w:marRight w:val="0"/>
                  <w:marTop w:val="0"/>
                  <w:marBottom w:val="0"/>
                  <w:divBdr>
                    <w:top w:val="none" w:sz="0" w:space="0" w:color="auto"/>
                    <w:left w:val="none" w:sz="0" w:space="0" w:color="auto"/>
                    <w:bottom w:val="none" w:sz="0" w:space="0" w:color="auto"/>
                    <w:right w:val="none" w:sz="0" w:space="0" w:color="auto"/>
                  </w:divBdr>
                  <w:divsChild>
                    <w:div w:id="1733307802">
                      <w:marLeft w:val="0"/>
                      <w:marRight w:val="0"/>
                      <w:marTop w:val="0"/>
                      <w:marBottom w:val="0"/>
                      <w:divBdr>
                        <w:top w:val="none" w:sz="0" w:space="0" w:color="auto"/>
                        <w:left w:val="none" w:sz="0" w:space="0" w:color="auto"/>
                        <w:bottom w:val="none" w:sz="0" w:space="0" w:color="auto"/>
                        <w:right w:val="none" w:sz="0" w:space="0" w:color="auto"/>
                      </w:divBdr>
                    </w:div>
                  </w:divsChild>
                </w:div>
                <w:div w:id="242644825">
                  <w:marLeft w:val="0"/>
                  <w:marRight w:val="0"/>
                  <w:marTop w:val="0"/>
                  <w:marBottom w:val="0"/>
                  <w:divBdr>
                    <w:top w:val="none" w:sz="0" w:space="0" w:color="auto"/>
                    <w:left w:val="none" w:sz="0" w:space="0" w:color="auto"/>
                    <w:bottom w:val="none" w:sz="0" w:space="0" w:color="auto"/>
                    <w:right w:val="none" w:sz="0" w:space="0" w:color="auto"/>
                  </w:divBdr>
                  <w:divsChild>
                    <w:div w:id="750664105">
                      <w:marLeft w:val="0"/>
                      <w:marRight w:val="0"/>
                      <w:marTop w:val="0"/>
                      <w:marBottom w:val="0"/>
                      <w:divBdr>
                        <w:top w:val="none" w:sz="0" w:space="0" w:color="auto"/>
                        <w:left w:val="none" w:sz="0" w:space="0" w:color="auto"/>
                        <w:bottom w:val="none" w:sz="0" w:space="0" w:color="auto"/>
                        <w:right w:val="none" w:sz="0" w:space="0" w:color="auto"/>
                      </w:divBdr>
                    </w:div>
                  </w:divsChild>
                </w:div>
                <w:div w:id="345789301">
                  <w:marLeft w:val="0"/>
                  <w:marRight w:val="0"/>
                  <w:marTop w:val="0"/>
                  <w:marBottom w:val="0"/>
                  <w:divBdr>
                    <w:top w:val="none" w:sz="0" w:space="0" w:color="auto"/>
                    <w:left w:val="none" w:sz="0" w:space="0" w:color="auto"/>
                    <w:bottom w:val="none" w:sz="0" w:space="0" w:color="auto"/>
                    <w:right w:val="none" w:sz="0" w:space="0" w:color="auto"/>
                  </w:divBdr>
                  <w:divsChild>
                    <w:div w:id="812679124">
                      <w:marLeft w:val="0"/>
                      <w:marRight w:val="0"/>
                      <w:marTop w:val="0"/>
                      <w:marBottom w:val="0"/>
                      <w:divBdr>
                        <w:top w:val="none" w:sz="0" w:space="0" w:color="auto"/>
                        <w:left w:val="none" w:sz="0" w:space="0" w:color="auto"/>
                        <w:bottom w:val="none" w:sz="0" w:space="0" w:color="auto"/>
                        <w:right w:val="none" w:sz="0" w:space="0" w:color="auto"/>
                      </w:divBdr>
                    </w:div>
                  </w:divsChild>
                </w:div>
                <w:div w:id="435751667">
                  <w:marLeft w:val="0"/>
                  <w:marRight w:val="0"/>
                  <w:marTop w:val="0"/>
                  <w:marBottom w:val="0"/>
                  <w:divBdr>
                    <w:top w:val="none" w:sz="0" w:space="0" w:color="auto"/>
                    <w:left w:val="none" w:sz="0" w:space="0" w:color="auto"/>
                    <w:bottom w:val="none" w:sz="0" w:space="0" w:color="auto"/>
                    <w:right w:val="none" w:sz="0" w:space="0" w:color="auto"/>
                  </w:divBdr>
                  <w:divsChild>
                    <w:div w:id="1020739809">
                      <w:marLeft w:val="0"/>
                      <w:marRight w:val="0"/>
                      <w:marTop w:val="0"/>
                      <w:marBottom w:val="0"/>
                      <w:divBdr>
                        <w:top w:val="none" w:sz="0" w:space="0" w:color="auto"/>
                        <w:left w:val="none" w:sz="0" w:space="0" w:color="auto"/>
                        <w:bottom w:val="none" w:sz="0" w:space="0" w:color="auto"/>
                        <w:right w:val="none" w:sz="0" w:space="0" w:color="auto"/>
                      </w:divBdr>
                    </w:div>
                  </w:divsChild>
                </w:div>
                <w:div w:id="442917014">
                  <w:marLeft w:val="0"/>
                  <w:marRight w:val="0"/>
                  <w:marTop w:val="0"/>
                  <w:marBottom w:val="0"/>
                  <w:divBdr>
                    <w:top w:val="none" w:sz="0" w:space="0" w:color="auto"/>
                    <w:left w:val="none" w:sz="0" w:space="0" w:color="auto"/>
                    <w:bottom w:val="none" w:sz="0" w:space="0" w:color="auto"/>
                    <w:right w:val="none" w:sz="0" w:space="0" w:color="auto"/>
                  </w:divBdr>
                  <w:divsChild>
                    <w:div w:id="1190031071">
                      <w:marLeft w:val="0"/>
                      <w:marRight w:val="0"/>
                      <w:marTop w:val="0"/>
                      <w:marBottom w:val="0"/>
                      <w:divBdr>
                        <w:top w:val="none" w:sz="0" w:space="0" w:color="auto"/>
                        <w:left w:val="none" w:sz="0" w:space="0" w:color="auto"/>
                        <w:bottom w:val="none" w:sz="0" w:space="0" w:color="auto"/>
                        <w:right w:val="none" w:sz="0" w:space="0" w:color="auto"/>
                      </w:divBdr>
                    </w:div>
                  </w:divsChild>
                </w:div>
                <w:div w:id="485172712">
                  <w:marLeft w:val="0"/>
                  <w:marRight w:val="0"/>
                  <w:marTop w:val="0"/>
                  <w:marBottom w:val="0"/>
                  <w:divBdr>
                    <w:top w:val="none" w:sz="0" w:space="0" w:color="auto"/>
                    <w:left w:val="none" w:sz="0" w:space="0" w:color="auto"/>
                    <w:bottom w:val="none" w:sz="0" w:space="0" w:color="auto"/>
                    <w:right w:val="none" w:sz="0" w:space="0" w:color="auto"/>
                  </w:divBdr>
                  <w:divsChild>
                    <w:div w:id="671832548">
                      <w:marLeft w:val="0"/>
                      <w:marRight w:val="0"/>
                      <w:marTop w:val="0"/>
                      <w:marBottom w:val="0"/>
                      <w:divBdr>
                        <w:top w:val="none" w:sz="0" w:space="0" w:color="auto"/>
                        <w:left w:val="none" w:sz="0" w:space="0" w:color="auto"/>
                        <w:bottom w:val="none" w:sz="0" w:space="0" w:color="auto"/>
                        <w:right w:val="none" w:sz="0" w:space="0" w:color="auto"/>
                      </w:divBdr>
                    </w:div>
                  </w:divsChild>
                </w:div>
                <w:div w:id="592202462">
                  <w:marLeft w:val="0"/>
                  <w:marRight w:val="0"/>
                  <w:marTop w:val="0"/>
                  <w:marBottom w:val="0"/>
                  <w:divBdr>
                    <w:top w:val="none" w:sz="0" w:space="0" w:color="auto"/>
                    <w:left w:val="none" w:sz="0" w:space="0" w:color="auto"/>
                    <w:bottom w:val="none" w:sz="0" w:space="0" w:color="auto"/>
                    <w:right w:val="none" w:sz="0" w:space="0" w:color="auto"/>
                  </w:divBdr>
                  <w:divsChild>
                    <w:div w:id="1975090055">
                      <w:marLeft w:val="0"/>
                      <w:marRight w:val="0"/>
                      <w:marTop w:val="0"/>
                      <w:marBottom w:val="0"/>
                      <w:divBdr>
                        <w:top w:val="none" w:sz="0" w:space="0" w:color="auto"/>
                        <w:left w:val="none" w:sz="0" w:space="0" w:color="auto"/>
                        <w:bottom w:val="none" w:sz="0" w:space="0" w:color="auto"/>
                        <w:right w:val="none" w:sz="0" w:space="0" w:color="auto"/>
                      </w:divBdr>
                    </w:div>
                  </w:divsChild>
                </w:div>
                <w:div w:id="593709541">
                  <w:marLeft w:val="0"/>
                  <w:marRight w:val="0"/>
                  <w:marTop w:val="0"/>
                  <w:marBottom w:val="0"/>
                  <w:divBdr>
                    <w:top w:val="none" w:sz="0" w:space="0" w:color="auto"/>
                    <w:left w:val="none" w:sz="0" w:space="0" w:color="auto"/>
                    <w:bottom w:val="none" w:sz="0" w:space="0" w:color="auto"/>
                    <w:right w:val="none" w:sz="0" w:space="0" w:color="auto"/>
                  </w:divBdr>
                  <w:divsChild>
                    <w:div w:id="967007733">
                      <w:marLeft w:val="0"/>
                      <w:marRight w:val="0"/>
                      <w:marTop w:val="0"/>
                      <w:marBottom w:val="0"/>
                      <w:divBdr>
                        <w:top w:val="none" w:sz="0" w:space="0" w:color="auto"/>
                        <w:left w:val="none" w:sz="0" w:space="0" w:color="auto"/>
                        <w:bottom w:val="none" w:sz="0" w:space="0" w:color="auto"/>
                        <w:right w:val="none" w:sz="0" w:space="0" w:color="auto"/>
                      </w:divBdr>
                    </w:div>
                  </w:divsChild>
                </w:div>
                <w:div w:id="840124989">
                  <w:marLeft w:val="0"/>
                  <w:marRight w:val="0"/>
                  <w:marTop w:val="0"/>
                  <w:marBottom w:val="0"/>
                  <w:divBdr>
                    <w:top w:val="none" w:sz="0" w:space="0" w:color="auto"/>
                    <w:left w:val="none" w:sz="0" w:space="0" w:color="auto"/>
                    <w:bottom w:val="none" w:sz="0" w:space="0" w:color="auto"/>
                    <w:right w:val="none" w:sz="0" w:space="0" w:color="auto"/>
                  </w:divBdr>
                  <w:divsChild>
                    <w:div w:id="1789275471">
                      <w:marLeft w:val="0"/>
                      <w:marRight w:val="0"/>
                      <w:marTop w:val="0"/>
                      <w:marBottom w:val="0"/>
                      <w:divBdr>
                        <w:top w:val="none" w:sz="0" w:space="0" w:color="auto"/>
                        <w:left w:val="none" w:sz="0" w:space="0" w:color="auto"/>
                        <w:bottom w:val="none" w:sz="0" w:space="0" w:color="auto"/>
                        <w:right w:val="none" w:sz="0" w:space="0" w:color="auto"/>
                      </w:divBdr>
                    </w:div>
                  </w:divsChild>
                </w:div>
                <w:div w:id="1035426915">
                  <w:marLeft w:val="0"/>
                  <w:marRight w:val="0"/>
                  <w:marTop w:val="0"/>
                  <w:marBottom w:val="0"/>
                  <w:divBdr>
                    <w:top w:val="none" w:sz="0" w:space="0" w:color="auto"/>
                    <w:left w:val="none" w:sz="0" w:space="0" w:color="auto"/>
                    <w:bottom w:val="none" w:sz="0" w:space="0" w:color="auto"/>
                    <w:right w:val="none" w:sz="0" w:space="0" w:color="auto"/>
                  </w:divBdr>
                  <w:divsChild>
                    <w:div w:id="502669135">
                      <w:marLeft w:val="0"/>
                      <w:marRight w:val="0"/>
                      <w:marTop w:val="0"/>
                      <w:marBottom w:val="0"/>
                      <w:divBdr>
                        <w:top w:val="none" w:sz="0" w:space="0" w:color="auto"/>
                        <w:left w:val="none" w:sz="0" w:space="0" w:color="auto"/>
                        <w:bottom w:val="none" w:sz="0" w:space="0" w:color="auto"/>
                        <w:right w:val="none" w:sz="0" w:space="0" w:color="auto"/>
                      </w:divBdr>
                    </w:div>
                  </w:divsChild>
                </w:div>
                <w:div w:id="1235971454">
                  <w:marLeft w:val="0"/>
                  <w:marRight w:val="0"/>
                  <w:marTop w:val="0"/>
                  <w:marBottom w:val="0"/>
                  <w:divBdr>
                    <w:top w:val="none" w:sz="0" w:space="0" w:color="auto"/>
                    <w:left w:val="none" w:sz="0" w:space="0" w:color="auto"/>
                    <w:bottom w:val="none" w:sz="0" w:space="0" w:color="auto"/>
                    <w:right w:val="none" w:sz="0" w:space="0" w:color="auto"/>
                  </w:divBdr>
                  <w:divsChild>
                    <w:div w:id="1684697962">
                      <w:marLeft w:val="0"/>
                      <w:marRight w:val="0"/>
                      <w:marTop w:val="0"/>
                      <w:marBottom w:val="0"/>
                      <w:divBdr>
                        <w:top w:val="none" w:sz="0" w:space="0" w:color="auto"/>
                        <w:left w:val="none" w:sz="0" w:space="0" w:color="auto"/>
                        <w:bottom w:val="none" w:sz="0" w:space="0" w:color="auto"/>
                        <w:right w:val="none" w:sz="0" w:space="0" w:color="auto"/>
                      </w:divBdr>
                    </w:div>
                  </w:divsChild>
                </w:div>
                <w:div w:id="1245258150">
                  <w:marLeft w:val="0"/>
                  <w:marRight w:val="0"/>
                  <w:marTop w:val="0"/>
                  <w:marBottom w:val="0"/>
                  <w:divBdr>
                    <w:top w:val="none" w:sz="0" w:space="0" w:color="auto"/>
                    <w:left w:val="none" w:sz="0" w:space="0" w:color="auto"/>
                    <w:bottom w:val="none" w:sz="0" w:space="0" w:color="auto"/>
                    <w:right w:val="none" w:sz="0" w:space="0" w:color="auto"/>
                  </w:divBdr>
                  <w:divsChild>
                    <w:div w:id="1933510258">
                      <w:marLeft w:val="0"/>
                      <w:marRight w:val="0"/>
                      <w:marTop w:val="0"/>
                      <w:marBottom w:val="0"/>
                      <w:divBdr>
                        <w:top w:val="none" w:sz="0" w:space="0" w:color="auto"/>
                        <w:left w:val="none" w:sz="0" w:space="0" w:color="auto"/>
                        <w:bottom w:val="none" w:sz="0" w:space="0" w:color="auto"/>
                        <w:right w:val="none" w:sz="0" w:space="0" w:color="auto"/>
                      </w:divBdr>
                    </w:div>
                  </w:divsChild>
                </w:div>
                <w:div w:id="1347319968">
                  <w:marLeft w:val="0"/>
                  <w:marRight w:val="0"/>
                  <w:marTop w:val="0"/>
                  <w:marBottom w:val="0"/>
                  <w:divBdr>
                    <w:top w:val="none" w:sz="0" w:space="0" w:color="auto"/>
                    <w:left w:val="none" w:sz="0" w:space="0" w:color="auto"/>
                    <w:bottom w:val="none" w:sz="0" w:space="0" w:color="auto"/>
                    <w:right w:val="none" w:sz="0" w:space="0" w:color="auto"/>
                  </w:divBdr>
                  <w:divsChild>
                    <w:div w:id="1931238455">
                      <w:marLeft w:val="0"/>
                      <w:marRight w:val="0"/>
                      <w:marTop w:val="0"/>
                      <w:marBottom w:val="0"/>
                      <w:divBdr>
                        <w:top w:val="none" w:sz="0" w:space="0" w:color="auto"/>
                        <w:left w:val="none" w:sz="0" w:space="0" w:color="auto"/>
                        <w:bottom w:val="none" w:sz="0" w:space="0" w:color="auto"/>
                        <w:right w:val="none" w:sz="0" w:space="0" w:color="auto"/>
                      </w:divBdr>
                    </w:div>
                  </w:divsChild>
                </w:div>
                <w:div w:id="1359309159">
                  <w:marLeft w:val="0"/>
                  <w:marRight w:val="0"/>
                  <w:marTop w:val="0"/>
                  <w:marBottom w:val="0"/>
                  <w:divBdr>
                    <w:top w:val="none" w:sz="0" w:space="0" w:color="auto"/>
                    <w:left w:val="none" w:sz="0" w:space="0" w:color="auto"/>
                    <w:bottom w:val="none" w:sz="0" w:space="0" w:color="auto"/>
                    <w:right w:val="none" w:sz="0" w:space="0" w:color="auto"/>
                  </w:divBdr>
                  <w:divsChild>
                    <w:div w:id="149441350">
                      <w:marLeft w:val="0"/>
                      <w:marRight w:val="0"/>
                      <w:marTop w:val="0"/>
                      <w:marBottom w:val="0"/>
                      <w:divBdr>
                        <w:top w:val="none" w:sz="0" w:space="0" w:color="auto"/>
                        <w:left w:val="none" w:sz="0" w:space="0" w:color="auto"/>
                        <w:bottom w:val="none" w:sz="0" w:space="0" w:color="auto"/>
                        <w:right w:val="none" w:sz="0" w:space="0" w:color="auto"/>
                      </w:divBdr>
                    </w:div>
                  </w:divsChild>
                </w:div>
                <w:div w:id="1408652467">
                  <w:marLeft w:val="0"/>
                  <w:marRight w:val="0"/>
                  <w:marTop w:val="0"/>
                  <w:marBottom w:val="0"/>
                  <w:divBdr>
                    <w:top w:val="none" w:sz="0" w:space="0" w:color="auto"/>
                    <w:left w:val="none" w:sz="0" w:space="0" w:color="auto"/>
                    <w:bottom w:val="none" w:sz="0" w:space="0" w:color="auto"/>
                    <w:right w:val="none" w:sz="0" w:space="0" w:color="auto"/>
                  </w:divBdr>
                  <w:divsChild>
                    <w:div w:id="2012095970">
                      <w:marLeft w:val="0"/>
                      <w:marRight w:val="0"/>
                      <w:marTop w:val="0"/>
                      <w:marBottom w:val="0"/>
                      <w:divBdr>
                        <w:top w:val="none" w:sz="0" w:space="0" w:color="auto"/>
                        <w:left w:val="none" w:sz="0" w:space="0" w:color="auto"/>
                        <w:bottom w:val="none" w:sz="0" w:space="0" w:color="auto"/>
                        <w:right w:val="none" w:sz="0" w:space="0" w:color="auto"/>
                      </w:divBdr>
                    </w:div>
                  </w:divsChild>
                </w:div>
                <w:div w:id="1632400508">
                  <w:marLeft w:val="0"/>
                  <w:marRight w:val="0"/>
                  <w:marTop w:val="0"/>
                  <w:marBottom w:val="0"/>
                  <w:divBdr>
                    <w:top w:val="none" w:sz="0" w:space="0" w:color="auto"/>
                    <w:left w:val="none" w:sz="0" w:space="0" w:color="auto"/>
                    <w:bottom w:val="none" w:sz="0" w:space="0" w:color="auto"/>
                    <w:right w:val="none" w:sz="0" w:space="0" w:color="auto"/>
                  </w:divBdr>
                  <w:divsChild>
                    <w:div w:id="121002336">
                      <w:marLeft w:val="0"/>
                      <w:marRight w:val="0"/>
                      <w:marTop w:val="0"/>
                      <w:marBottom w:val="0"/>
                      <w:divBdr>
                        <w:top w:val="none" w:sz="0" w:space="0" w:color="auto"/>
                        <w:left w:val="none" w:sz="0" w:space="0" w:color="auto"/>
                        <w:bottom w:val="none" w:sz="0" w:space="0" w:color="auto"/>
                        <w:right w:val="none" w:sz="0" w:space="0" w:color="auto"/>
                      </w:divBdr>
                    </w:div>
                  </w:divsChild>
                </w:div>
                <w:div w:id="1649092117">
                  <w:marLeft w:val="0"/>
                  <w:marRight w:val="0"/>
                  <w:marTop w:val="0"/>
                  <w:marBottom w:val="0"/>
                  <w:divBdr>
                    <w:top w:val="none" w:sz="0" w:space="0" w:color="auto"/>
                    <w:left w:val="none" w:sz="0" w:space="0" w:color="auto"/>
                    <w:bottom w:val="none" w:sz="0" w:space="0" w:color="auto"/>
                    <w:right w:val="none" w:sz="0" w:space="0" w:color="auto"/>
                  </w:divBdr>
                  <w:divsChild>
                    <w:div w:id="391849295">
                      <w:marLeft w:val="0"/>
                      <w:marRight w:val="0"/>
                      <w:marTop w:val="0"/>
                      <w:marBottom w:val="0"/>
                      <w:divBdr>
                        <w:top w:val="none" w:sz="0" w:space="0" w:color="auto"/>
                        <w:left w:val="none" w:sz="0" w:space="0" w:color="auto"/>
                        <w:bottom w:val="none" w:sz="0" w:space="0" w:color="auto"/>
                        <w:right w:val="none" w:sz="0" w:space="0" w:color="auto"/>
                      </w:divBdr>
                    </w:div>
                  </w:divsChild>
                </w:div>
                <w:div w:id="1681590360">
                  <w:marLeft w:val="0"/>
                  <w:marRight w:val="0"/>
                  <w:marTop w:val="0"/>
                  <w:marBottom w:val="0"/>
                  <w:divBdr>
                    <w:top w:val="none" w:sz="0" w:space="0" w:color="auto"/>
                    <w:left w:val="none" w:sz="0" w:space="0" w:color="auto"/>
                    <w:bottom w:val="none" w:sz="0" w:space="0" w:color="auto"/>
                    <w:right w:val="none" w:sz="0" w:space="0" w:color="auto"/>
                  </w:divBdr>
                  <w:divsChild>
                    <w:div w:id="1890023682">
                      <w:marLeft w:val="0"/>
                      <w:marRight w:val="0"/>
                      <w:marTop w:val="0"/>
                      <w:marBottom w:val="0"/>
                      <w:divBdr>
                        <w:top w:val="none" w:sz="0" w:space="0" w:color="auto"/>
                        <w:left w:val="none" w:sz="0" w:space="0" w:color="auto"/>
                        <w:bottom w:val="none" w:sz="0" w:space="0" w:color="auto"/>
                        <w:right w:val="none" w:sz="0" w:space="0" w:color="auto"/>
                      </w:divBdr>
                    </w:div>
                  </w:divsChild>
                </w:div>
                <w:div w:id="1855148895">
                  <w:marLeft w:val="0"/>
                  <w:marRight w:val="0"/>
                  <w:marTop w:val="0"/>
                  <w:marBottom w:val="0"/>
                  <w:divBdr>
                    <w:top w:val="none" w:sz="0" w:space="0" w:color="auto"/>
                    <w:left w:val="none" w:sz="0" w:space="0" w:color="auto"/>
                    <w:bottom w:val="none" w:sz="0" w:space="0" w:color="auto"/>
                    <w:right w:val="none" w:sz="0" w:space="0" w:color="auto"/>
                  </w:divBdr>
                  <w:divsChild>
                    <w:div w:id="893001266">
                      <w:marLeft w:val="0"/>
                      <w:marRight w:val="0"/>
                      <w:marTop w:val="0"/>
                      <w:marBottom w:val="0"/>
                      <w:divBdr>
                        <w:top w:val="none" w:sz="0" w:space="0" w:color="auto"/>
                        <w:left w:val="none" w:sz="0" w:space="0" w:color="auto"/>
                        <w:bottom w:val="none" w:sz="0" w:space="0" w:color="auto"/>
                        <w:right w:val="none" w:sz="0" w:space="0" w:color="auto"/>
                      </w:divBdr>
                    </w:div>
                  </w:divsChild>
                </w:div>
                <w:div w:id="1899854393">
                  <w:marLeft w:val="0"/>
                  <w:marRight w:val="0"/>
                  <w:marTop w:val="0"/>
                  <w:marBottom w:val="0"/>
                  <w:divBdr>
                    <w:top w:val="none" w:sz="0" w:space="0" w:color="auto"/>
                    <w:left w:val="none" w:sz="0" w:space="0" w:color="auto"/>
                    <w:bottom w:val="none" w:sz="0" w:space="0" w:color="auto"/>
                    <w:right w:val="none" w:sz="0" w:space="0" w:color="auto"/>
                  </w:divBdr>
                  <w:divsChild>
                    <w:div w:id="1454135785">
                      <w:marLeft w:val="0"/>
                      <w:marRight w:val="0"/>
                      <w:marTop w:val="0"/>
                      <w:marBottom w:val="0"/>
                      <w:divBdr>
                        <w:top w:val="none" w:sz="0" w:space="0" w:color="auto"/>
                        <w:left w:val="none" w:sz="0" w:space="0" w:color="auto"/>
                        <w:bottom w:val="none" w:sz="0" w:space="0" w:color="auto"/>
                        <w:right w:val="none" w:sz="0" w:space="0" w:color="auto"/>
                      </w:divBdr>
                    </w:div>
                  </w:divsChild>
                </w:div>
                <w:div w:id="1961258610">
                  <w:marLeft w:val="0"/>
                  <w:marRight w:val="0"/>
                  <w:marTop w:val="0"/>
                  <w:marBottom w:val="0"/>
                  <w:divBdr>
                    <w:top w:val="none" w:sz="0" w:space="0" w:color="auto"/>
                    <w:left w:val="none" w:sz="0" w:space="0" w:color="auto"/>
                    <w:bottom w:val="none" w:sz="0" w:space="0" w:color="auto"/>
                    <w:right w:val="none" w:sz="0" w:space="0" w:color="auto"/>
                  </w:divBdr>
                  <w:divsChild>
                    <w:div w:id="12716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30088">
          <w:marLeft w:val="0"/>
          <w:marRight w:val="0"/>
          <w:marTop w:val="0"/>
          <w:marBottom w:val="0"/>
          <w:divBdr>
            <w:top w:val="none" w:sz="0" w:space="0" w:color="auto"/>
            <w:left w:val="none" w:sz="0" w:space="0" w:color="auto"/>
            <w:bottom w:val="none" w:sz="0" w:space="0" w:color="auto"/>
            <w:right w:val="none" w:sz="0" w:space="0" w:color="auto"/>
          </w:divBdr>
        </w:div>
        <w:div w:id="1873302640">
          <w:marLeft w:val="0"/>
          <w:marRight w:val="0"/>
          <w:marTop w:val="0"/>
          <w:marBottom w:val="0"/>
          <w:divBdr>
            <w:top w:val="none" w:sz="0" w:space="0" w:color="auto"/>
            <w:left w:val="none" w:sz="0" w:space="0" w:color="auto"/>
            <w:bottom w:val="none" w:sz="0" w:space="0" w:color="auto"/>
            <w:right w:val="none" w:sz="0" w:space="0" w:color="auto"/>
          </w:divBdr>
        </w:div>
        <w:div w:id="1979920122">
          <w:marLeft w:val="0"/>
          <w:marRight w:val="0"/>
          <w:marTop w:val="0"/>
          <w:marBottom w:val="0"/>
          <w:divBdr>
            <w:top w:val="none" w:sz="0" w:space="0" w:color="auto"/>
            <w:left w:val="none" w:sz="0" w:space="0" w:color="auto"/>
            <w:bottom w:val="none" w:sz="0" w:space="0" w:color="auto"/>
            <w:right w:val="none" w:sz="0" w:space="0" w:color="auto"/>
          </w:divBdr>
          <w:divsChild>
            <w:div w:id="1852603924">
              <w:marLeft w:val="-75"/>
              <w:marRight w:val="0"/>
              <w:marTop w:val="30"/>
              <w:marBottom w:val="30"/>
              <w:divBdr>
                <w:top w:val="none" w:sz="0" w:space="0" w:color="auto"/>
                <w:left w:val="none" w:sz="0" w:space="0" w:color="auto"/>
                <w:bottom w:val="none" w:sz="0" w:space="0" w:color="auto"/>
                <w:right w:val="none" w:sz="0" w:space="0" w:color="auto"/>
              </w:divBdr>
              <w:divsChild>
                <w:div w:id="177892166">
                  <w:marLeft w:val="0"/>
                  <w:marRight w:val="0"/>
                  <w:marTop w:val="0"/>
                  <w:marBottom w:val="0"/>
                  <w:divBdr>
                    <w:top w:val="none" w:sz="0" w:space="0" w:color="auto"/>
                    <w:left w:val="none" w:sz="0" w:space="0" w:color="auto"/>
                    <w:bottom w:val="none" w:sz="0" w:space="0" w:color="auto"/>
                    <w:right w:val="none" w:sz="0" w:space="0" w:color="auto"/>
                  </w:divBdr>
                  <w:divsChild>
                    <w:div w:id="418059059">
                      <w:marLeft w:val="0"/>
                      <w:marRight w:val="0"/>
                      <w:marTop w:val="0"/>
                      <w:marBottom w:val="0"/>
                      <w:divBdr>
                        <w:top w:val="none" w:sz="0" w:space="0" w:color="auto"/>
                        <w:left w:val="none" w:sz="0" w:space="0" w:color="auto"/>
                        <w:bottom w:val="none" w:sz="0" w:space="0" w:color="auto"/>
                        <w:right w:val="none" w:sz="0" w:space="0" w:color="auto"/>
                      </w:divBdr>
                    </w:div>
                  </w:divsChild>
                </w:div>
                <w:div w:id="213389867">
                  <w:marLeft w:val="0"/>
                  <w:marRight w:val="0"/>
                  <w:marTop w:val="0"/>
                  <w:marBottom w:val="0"/>
                  <w:divBdr>
                    <w:top w:val="none" w:sz="0" w:space="0" w:color="auto"/>
                    <w:left w:val="none" w:sz="0" w:space="0" w:color="auto"/>
                    <w:bottom w:val="none" w:sz="0" w:space="0" w:color="auto"/>
                    <w:right w:val="none" w:sz="0" w:space="0" w:color="auto"/>
                  </w:divBdr>
                  <w:divsChild>
                    <w:div w:id="686449021">
                      <w:marLeft w:val="0"/>
                      <w:marRight w:val="0"/>
                      <w:marTop w:val="0"/>
                      <w:marBottom w:val="0"/>
                      <w:divBdr>
                        <w:top w:val="none" w:sz="0" w:space="0" w:color="auto"/>
                        <w:left w:val="none" w:sz="0" w:space="0" w:color="auto"/>
                        <w:bottom w:val="none" w:sz="0" w:space="0" w:color="auto"/>
                        <w:right w:val="none" w:sz="0" w:space="0" w:color="auto"/>
                      </w:divBdr>
                    </w:div>
                  </w:divsChild>
                </w:div>
                <w:div w:id="479733215">
                  <w:marLeft w:val="0"/>
                  <w:marRight w:val="0"/>
                  <w:marTop w:val="0"/>
                  <w:marBottom w:val="0"/>
                  <w:divBdr>
                    <w:top w:val="none" w:sz="0" w:space="0" w:color="auto"/>
                    <w:left w:val="none" w:sz="0" w:space="0" w:color="auto"/>
                    <w:bottom w:val="none" w:sz="0" w:space="0" w:color="auto"/>
                    <w:right w:val="none" w:sz="0" w:space="0" w:color="auto"/>
                  </w:divBdr>
                  <w:divsChild>
                    <w:div w:id="789861499">
                      <w:marLeft w:val="0"/>
                      <w:marRight w:val="0"/>
                      <w:marTop w:val="0"/>
                      <w:marBottom w:val="0"/>
                      <w:divBdr>
                        <w:top w:val="none" w:sz="0" w:space="0" w:color="auto"/>
                        <w:left w:val="none" w:sz="0" w:space="0" w:color="auto"/>
                        <w:bottom w:val="none" w:sz="0" w:space="0" w:color="auto"/>
                        <w:right w:val="none" w:sz="0" w:space="0" w:color="auto"/>
                      </w:divBdr>
                    </w:div>
                  </w:divsChild>
                </w:div>
                <w:div w:id="959070153">
                  <w:marLeft w:val="0"/>
                  <w:marRight w:val="0"/>
                  <w:marTop w:val="0"/>
                  <w:marBottom w:val="0"/>
                  <w:divBdr>
                    <w:top w:val="none" w:sz="0" w:space="0" w:color="auto"/>
                    <w:left w:val="none" w:sz="0" w:space="0" w:color="auto"/>
                    <w:bottom w:val="none" w:sz="0" w:space="0" w:color="auto"/>
                    <w:right w:val="none" w:sz="0" w:space="0" w:color="auto"/>
                  </w:divBdr>
                  <w:divsChild>
                    <w:div w:id="23792459">
                      <w:marLeft w:val="0"/>
                      <w:marRight w:val="0"/>
                      <w:marTop w:val="0"/>
                      <w:marBottom w:val="0"/>
                      <w:divBdr>
                        <w:top w:val="none" w:sz="0" w:space="0" w:color="auto"/>
                        <w:left w:val="none" w:sz="0" w:space="0" w:color="auto"/>
                        <w:bottom w:val="none" w:sz="0" w:space="0" w:color="auto"/>
                        <w:right w:val="none" w:sz="0" w:space="0" w:color="auto"/>
                      </w:divBdr>
                    </w:div>
                  </w:divsChild>
                </w:div>
                <w:div w:id="1294948354">
                  <w:marLeft w:val="0"/>
                  <w:marRight w:val="0"/>
                  <w:marTop w:val="0"/>
                  <w:marBottom w:val="0"/>
                  <w:divBdr>
                    <w:top w:val="none" w:sz="0" w:space="0" w:color="auto"/>
                    <w:left w:val="none" w:sz="0" w:space="0" w:color="auto"/>
                    <w:bottom w:val="none" w:sz="0" w:space="0" w:color="auto"/>
                    <w:right w:val="none" w:sz="0" w:space="0" w:color="auto"/>
                  </w:divBdr>
                  <w:divsChild>
                    <w:div w:id="2024941736">
                      <w:marLeft w:val="0"/>
                      <w:marRight w:val="0"/>
                      <w:marTop w:val="0"/>
                      <w:marBottom w:val="0"/>
                      <w:divBdr>
                        <w:top w:val="none" w:sz="0" w:space="0" w:color="auto"/>
                        <w:left w:val="none" w:sz="0" w:space="0" w:color="auto"/>
                        <w:bottom w:val="none" w:sz="0" w:space="0" w:color="auto"/>
                        <w:right w:val="none" w:sz="0" w:space="0" w:color="auto"/>
                      </w:divBdr>
                    </w:div>
                  </w:divsChild>
                </w:div>
                <w:div w:id="1571573536">
                  <w:marLeft w:val="0"/>
                  <w:marRight w:val="0"/>
                  <w:marTop w:val="0"/>
                  <w:marBottom w:val="0"/>
                  <w:divBdr>
                    <w:top w:val="none" w:sz="0" w:space="0" w:color="auto"/>
                    <w:left w:val="none" w:sz="0" w:space="0" w:color="auto"/>
                    <w:bottom w:val="none" w:sz="0" w:space="0" w:color="auto"/>
                    <w:right w:val="none" w:sz="0" w:space="0" w:color="auto"/>
                  </w:divBdr>
                  <w:divsChild>
                    <w:div w:id="2095542322">
                      <w:marLeft w:val="0"/>
                      <w:marRight w:val="0"/>
                      <w:marTop w:val="0"/>
                      <w:marBottom w:val="0"/>
                      <w:divBdr>
                        <w:top w:val="none" w:sz="0" w:space="0" w:color="auto"/>
                        <w:left w:val="none" w:sz="0" w:space="0" w:color="auto"/>
                        <w:bottom w:val="none" w:sz="0" w:space="0" w:color="auto"/>
                        <w:right w:val="none" w:sz="0" w:space="0" w:color="auto"/>
                      </w:divBdr>
                    </w:div>
                  </w:divsChild>
                </w:div>
                <w:div w:id="1686128956">
                  <w:marLeft w:val="0"/>
                  <w:marRight w:val="0"/>
                  <w:marTop w:val="0"/>
                  <w:marBottom w:val="0"/>
                  <w:divBdr>
                    <w:top w:val="none" w:sz="0" w:space="0" w:color="auto"/>
                    <w:left w:val="none" w:sz="0" w:space="0" w:color="auto"/>
                    <w:bottom w:val="none" w:sz="0" w:space="0" w:color="auto"/>
                    <w:right w:val="none" w:sz="0" w:space="0" w:color="auto"/>
                  </w:divBdr>
                  <w:divsChild>
                    <w:div w:id="570239795">
                      <w:marLeft w:val="0"/>
                      <w:marRight w:val="0"/>
                      <w:marTop w:val="0"/>
                      <w:marBottom w:val="0"/>
                      <w:divBdr>
                        <w:top w:val="none" w:sz="0" w:space="0" w:color="auto"/>
                        <w:left w:val="none" w:sz="0" w:space="0" w:color="auto"/>
                        <w:bottom w:val="none" w:sz="0" w:space="0" w:color="auto"/>
                        <w:right w:val="none" w:sz="0" w:space="0" w:color="auto"/>
                      </w:divBdr>
                    </w:div>
                  </w:divsChild>
                </w:div>
                <w:div w:id="1927035127">
                  <w:marLeft w:val="0"/>
                  <w:marRight w:val="0"/>
                  <w:marTop w:val="0"/>
                  <w:marBottom w:val="0"/>
                  <w:divBdr>
                    <w:top w:val="none" w:sz="0" w:space="0" w:color="auto"/>
                    <w:left w:val="none" w:sz="0" w:space="0" w:color="auto"/>
                    <w:bottom w:val="none" w:sz="0" w:space="0" w:color="auto"/>
                    <w:right w:val="none" w:sz="0" w:space="0" w:color="auto"/>
                  </w:divBdr>
                  <w:divsChild>
                    <w:div w:id="1923561869">
                      <w:marLeft w:val="0"/>
                      <w:marRight w:val="0"/>
                      <w:marTop w:val="0"/>
                      <w:marBottom w:val="0"/>
                      <w:divBdr>
                        <w:top w:val="none" w:sz="0" w:space="0" w:color="auto"/>
                        <w:left w:val="none" w:sz="0" w:space="0" w:color="auto"/>
                        <w:bottom w:val="none" w:sz="0" w:space="0" w:color="auto"/>
                        <w:right w:val="none" w:sz="0" w:space="0" w:color="auto"/>
                      </w:divBdr>
                    </w:div>
                  </w:divsChild>
                </w:div>
                <w:div w:id="2032879598">
                  <w:marLeft w:val="0"/>
                  <w:marRight w:val="0"/>
                  <w:marTop w:val="0"/>
                  <w:marBottom w:val="0"/>
                  <w:divBdr>
                    <w:top w:val="none" w:sz="0" w:space="0" w:color="auto"/>
                    <w:left w:val="none" w:sz="0" w:space="0" w:color="auto"/>
                    <w:bottom w:val="none" w:sz="0" w:space="0" w:color="auto"/>
                    <w:right w:val="none" w:sz="0" w:space="0" w:color="auto"/>
                  </w:divBdr>
                  <w:divsChild>
                    <w:div w:id="3853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134134">
      <w:bodyDiv w:val="1"/>
      <w:marLeft w:val="0"/>
      <w:marRight w:val="0"/>
      <w:marTop w:val="0"/>
      <w:marBottom w:val="0"/>
      <w:divBdr>
        <w:top w:val="none" w:sz="0" w:space="0" w:color="auto"/>
        <w:left w:val="none" w:sz="0" w:space="0" w:color="auto"/>
        <w:bottom w:val="none" w:sz="0" w:space="0" w:color="auto"/>
        <w:right w:val="none" w:sz="0" w:space="0" w:color="auto"/>
      </w:divBdr>
    </w:div>
    <w:div w:id="1435127582">
      <w:bodyDiv w:val="1"/>
      <w:marLeft w:val="0"/>
      <w:marRight w:val="0"/>
      <w:marTop w:val="0"/>
      <w:marBottom w:val="0"/>
      <w:divBdr>
        <w:top w:val="none" w:sz="0" w:space="0" w:color="auto"/>
        <w:left w:val="none" w:sz="0" w:space="0" w:color="auto"/>
        <w:bottom w:val="none" w:sz="0" w:space="0" w:color="auto"/>
        <w:right w:val="none" w:sz="0" w:space="0" w:color="auto"/>
      </w:divBdr>
      <w:divsChild>
        <w:div w:id="62874887">
          <w:marLeft w:val="0"/>
          <w:marRight w:val="0"/>
          <w:marTop w:val="0"/>
          <w:marBottom w:val="0"/>
          <w:divBdr>
            <w:top w:val="none" w:sz="0" w:space="0" w:color="auto"/>
            <w:left w:val="none" w:sz="0" w:space="0" w:color="auto"/>
            <w:bottom w:val="none" w:sz="0" w:space="0" w:color="auto"/>
            <w:right w:val="none" w:sz="0" w:space="0" w:color="auto"/>
          </w:divBdr>
          <w:divsChild>
            <w:div w:id="2061395712">
              <w:marLeft w:val="-75"/>
              <w:marRight w:val="0"/>
              <w:marTop w:val="30"/>
              <w:marBottom w:val="30"/>
              <w:divBdr>
                <w:top w:val="none" w:sz="0" w:space="0" w:color="auto"/>
                <w:left w:val="none" w:sz="0" w:space="0" w:color="auto"/>
                <w:bottom w:val="none" w:sz="0" w:space="0" w:color="auto"/>
                <w:right w:val="none" w:sz="0" w:space="0" w:color="auto"/>
              </w:divBdr>
              <w:divsChild>
                <w:div w:id="95758072">
                  <w:marLeft w:val="0"/>
                  <w:marRight w:val="0"/>
                  <w:marTop w:val="0"/>
                  <w:marBottom w:val="0"/>
                  <w:divBdr>
                    <w:top w:val="none" w:sz="0" w:space="0" w:color="auto"/>
                    <w:left w:val="none" w:sz="0" w:space="0" w:color="auto"/>
                    <w:bottom w:val="none" w:sz="0" w:space="0" w:color="auto"/>
                    <w:right w:val="none" w:sz="0" w:space="0" w:color="auto"/>
                  </w:divBdr>
                  <w:divsChild>
                    <w:div w:id="163516317">
                      <w:marLeft w:val="0"/>
                      <w:marRight w:val="0"/>
                      <w:marTop w:val="0"/>
                      <w:marBottom w:val="0"/>
                      <w:divBdr>
                        <w:top w:val="none" w:sz="0" w:space="0" w:color="auto"/>
                        <w:left w:val="none" w:sz="0" w:space="0" w:color="auto"/>
                        <w:bottom w:val="none" w:sz="0" w:space="0" w:color="auto"/>
                        <w:right w:val="none" w:sz="0" w:space="0" w:color="auto"/>
                      </w:divBdr>
                    </w:div>
                  </w:divsChild>
                </w:div>
                <w:div w:id="303972851">
                  <w:marLeft w:val="0"/>
                  <w:marRight w:val="0"/>
                  <w:marTop w:val="0"/>
                  <w:marBottom w:val="0"/>
                  <w:divBdr>
                    <w:top w:val="none" w:sz="0" w:space="0" w:color="auto"/>
                    <w:left w:val="none" w:sz="0" w:space="0" w:color="auto"/>
                    <w:bottom w:val="none" w:sz="0" w:space="0" w:color="auto"/>
                    <w:right w:val="none" w:sz="0" w:space="0" w:color="auto"/>
                  </w:divBdr>
                  <w:divsChild>
                    <w:div w:id="327173301">
                      <w:marLeft w:val="0"/>
                      <w:marRight w:val="0"/>
                      <w:marTop w:val="0"/>
                      <w:marBottom w:val="0"/>
                      <w:divBdr>
                        <w:top w:val="none" w:sz="0" w:space="0" w:color="auto"/>
                        <w:left w:val="none" w:sz="0" w:space="0" w:color="auto"/>
                        <w:bottom w:val="none" w:sz="0" w:space="0" w:color="auto"/>
                        <w:right w:val="none" w:sz="0" w:space="0" w:color="auto"/>
                      </w:divBdr>
                    </w:div>
                    <w:div w:id="1708021326">
                      <w:marLeft w:val="0"/>
                      <w:marRight w:val="0"/>
                      <w:marTop w:val="0"/>
                      <w:marBottom w:val="0"/>
                      <w:divBdr>
                        <w:top w:val="none" w:sz="0" w:space="0" w:color="auto"/>
                        <w:left w:val="none" w:sz="0" w:space="0" w:color="auto"/>
                        <w:bottom w:val="none" w:sz="0" w:space="0" w:color="auto"/>
                        <w:right w:val="none" w:sz="0" w:space="0" w:color="auto"/>
                      </w:divBdr>
                    </w:div>
                  </w:divsChild>
                </w:div>
                <w:div w:id="639310176">
                  <w:marLeft w:val="0"/>
                  <w:marRight w:val="0"/>
                  <w:marTop w:val="0"/>
                  <w:marBottom w:val="0"/>
                  <w:divBdr>
                    <w:top w:val="none" w:sz="0" w:space="0" w:color="auto"/>
                    <w:left w:val="none" w:sz="0" w:space="0" w:color="auto"/>
                    <w:bottom w:val="none" w:sz="0" w:space="0" w:color="auto"/>
                    <w:right w:val="none" w:sz="0" w:space="0" w:color="auto"/>
                  </w:divBdr>
                  <w:divsChild>
                    <w:div w:id="264000222">
                      <w:marLeft w:val="0"/>
                      <w:marRight w:val="0"/>
                      <w:marTop w:val="0"/>
                      <w:marBottom w:val="0"/>
                      <w:divBdr>
                        <w:top w:val="none" w:sz="0" w:space="0" w:color="auto"/>
                        <w:left w:val="none" w:sz="0" w:space="0" w:color="auto"/>
                        <w:bottom w:val="none" w:sz="0" w:space="0" w:color="auto"/>
                        <w:right w:val="none" w:sz="0" w:space="0" w:color="auto"/>
                      </w:divBdr>
                    </w:div>
                  </w:divsChild>
                </w:div>
                <w:div w:id="1111124122">
                  <w:marLeft w:val="0"/>
                  <w:marRight w:val="0"/>
                  <w:marTop w:val="0"/>
                  <w:marBottom w:val="0"/>
                  <w:divBdr>
                    <w:top w:val="none" w:sz="0" w:space="0" w:color="auto"/>
                    <w:left w:val="none" w:sz="0" w:space="0" w:color="auto"/>
                    <w:bottom w:val="none" w:sz="0" w:space="0" w:color="auto"/>
                    <w:right w:val="none" w:sz="0" w:space="0" w:color="auto"/>
                  </w:divBdr>
                  <w:divsChild>
                    <w:div w:id="680473705">
                      <w:marLeft w:val="0"/>
                      <w:marRight w:val="0"/>
                      <w:marTop w:val="0"/>
                      <w:marBottom w:val="0"/>
                      <w:divBdr>
                        <w:top w:val="none" w:sz="0" w:space="0" w:color="auto"/>
                        <w:left w:val="none" w:sz="0" w:space="0" w:color="auto"/>
                        <w:bottom w:val="none" w:sz="0" w:space="0" w:color="auto"/>
                        <w:right w:val="none" w:sz="0" w:space="0" w:color="auto"/>
                      </w:divBdr>
                    </w:div>
                    <w:div w:id="1164855562">
                      <w:marLeft w:val="0"/>
                      <w:marRight w:val="0"/>
                      <w:marTop w:val="0"/>
                      <w:marBottom w:val="0"/>
                      <w:divBdr>
                        <w:top w:val="none" w:sz="0" w:space="0" w:color="auto"/>
                        <w:left w:val="none" w:sz="0" w:space="0" w:color="auto"/>
                        <w:bottom w:val="none" w:sz="0" w:space="0" w:color="auto"/>
                        <w:right w:val="none" w:sz="0" w:space="0" w:color="auto"/>
                      </w:divBdr>
                    </w:div>
                  </w:divsChild>
                </w:div>
                <w:div w:id="1767379594">
                  <w:marLeft w:val="0"/>
                  <w:marRight w:val="0"/>
                  <w:marTop w:val="0"/>
                  <w:marBottom w:val="0"/>
                  <w:divBdr>
                    <w:top w:val="none" w:sz="0" w:space="0" w:color="auto"/>
                    <w:left w:val="none" w:sz="0" w:space="0" w:color="auto"/>
                    <w:bottom w:val="none" w:sz="0" w:space="0" w:color="auto"/>
                    <w:right w:val="none" w:sz="0" w:space="0" w:color="auto"/>
                  </w:divBdr>
                  <w:divsChild>
                    <w:div w:id="7893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1645">
          <w:marLeft w:val="0"/>
          <w:marRight w:val="0"/>
          <w:marTop w:val="0"/>
          <w:marBottom w:val="0"/>
          <w:divBdr>
            <w:top w:val="none" w:sz="0" w:space="0" w:color="auto"/>
            <w:left w:val="none" w:sz="0" w:space="0" w:color="auto"/>
            <w:bottom w:val="none" w:sz="0" w:space="0" w:color="auto"/>
            <w:right w:val="none" w:sz="0" w:space="0" w:color="auto"/>
          </w:divBdr>
          <w:divsChild>
            <w:div w:id="621154619">
              <w:marLeft w:val="0"/>
              <w:marRight w:val="0"/>
              <w:marTop w:val="0"/>
              <w:marBottom w:val="0"/>
              <w:divBdr>
                <w:top w:val="none" w:sz="0" w:space="0" w:color="auto"/>
                <w:left w:val="none" w:sz="0" w:space="0" w:color="auto"/>
                <w:bottom w:val="none" w:sz="0" w:space="0" w:color="auto"/>
                <w:right w:val="none" w:sz="0" w:space="0" w:color="auto"/>
              </w:divBdr>
            </w:div>
          </w:divsChild>
        </w:div>
        <w:div w:id="93940494">
          <w:marLeft w:val="0"/>
          <w:marRight w:val="0"/>
          <w:marTop w:val="0"/>
          <w:marBottom w:val="0"/>
          <w:divBdr>
            <w:top w:val="none" w:sz="0" w:space="0" w:color="auto"/>
            <w:left w:val="none" w:sz="0" w:space="0" w:color="auto"/>
            <w:bottom w:val="none" w:sz="0" w:space="0" w:color="auto"/>
            <w:right w:val="none" w:sz="0" w:space="0" w:color="auto"/>
          </w:divBdr>
        </w:div>
        <w:div w:id="236205506">
          <w:marLeft w:val="0"/>
          <w:marRight w:val="0"/>
          <w:marTop w:val="0"/>
          <w:marBottom w:val="0"/>
          <w:divBdr>
            <w:top w:val="none" w:sz="0" w:space="0" w:color="auto"/>
            <w:left w:val="none" w:sz="0" w:space="0" w:color="auto"/>
            <w:bottom w:val="none" w:sz="0" w:space="0" w:color="auto"/>
            <w:right w:val="none" w:sz="0" w:space="0" w:color="auto"/>
          </w:divBdr>
          <w:divsChild>
            <w:div w:id="681778986">
              <w:marLeft w:val="-75"/>
              <w:marRight w:val="0"/>
              <w:marTop w:val="30"/>
              <w:marBottom w:val="30"/>
              <w:divBdr>
                <w:top w:val="none" w:sz="0" w:space="0" w:color="auto"/>
                <w:left w:val="none" w:sz="0" w:space="0" w:color="auto"/>
                <w:bottom w:val="none" w:sz="0" w:space="0" w:color="auto"/>
                <w:right w:val="none" w:sz="0" w:space="0" w:color="auto"/>
              </w:divBdr>
              <w:divsChild>
                <w:div w:id="199827850">
                  <w:marLeft w:val="0"/>
                  <w:marRight w:val="0"/>
                  <w:marTop w:val="0"/>
                  <w:marBottom w:val="0"/>
                  <w:divBdr>
                    <w:top w:val="none" w:sz="0" w:space="0" w:color="auto"/>
                    <w:left w:val="none" w:sz="0" w:space="0" w:color="auto"/>
                    <w:bottom w:val="none" w:sz="0" w:space="0" w:color="auto"/>
                    <w:right w:val="none" w:sz="0" w:space="0" w:color="auto"/>
                  </w:divBdr>
                  <w:divsChild>
                    <w:div w:id="530653507">
                      <w:marLeft w:val="0"/>
                      <w:marRight w:val="0"/>
                      <w:marTop w:val="0"/>
                      <w:marBottom w:val="0"/>
                      <w:divBdr>
                        <w:top w:val="none" w:sz="0" w:space="0" w:color="auto"/>
                        <w:left w:val="none" w:sz="0" w:space="0" w:color="auto"/>
                        <w:bottom w:val="none" w:sz="0" w:space="0" w:color="auto"/>
                        <w:right w:val="none" w:sz="0" w:space="0" w:color="auto"/>
                      </w:divBdr>
                    </w:div>
                  </w:divsChild>
                </w:div>
                <w:div w:id="301274995">
                  <w:marLeft w:val="0"/>
                  <w:marRight w:val="0"/>
                  <w:marTop w:val="0"/>
                  <w:marBottom w:val="0"/>
                  <w:divBdr>
                    <w:top w:val="none" w:sz="0" w:space="0" w:color="auto"/>
                    <w:left w:val="none" w:sz="0" w:space="0" w:color="auto"/>
                    <w:bottom w:val="none" w:sz="0" w:space="0" w:color="auto"/>
                    <w:right w:val="none" w:sz="0" w:space="0" w:color="auto"/>
                  </w:divBdr>
                  <w:divsChild>
                    <w:div w:id="883520777">
                      <w:marLeft w:val="0"/>
                      <w:marRight w:val="0"/>
                      <w:marTop w:val="0"/>
                      <w:marBottom w:val="0"/>
                      <w:divBdr>
                        <w:top w:val="none" w:sz="0" w:space="0" w:color="auto"/>
                        <w:left w:val="none" w:sz="0" w:space="0" w:color="auto"/>
                        <w:bottom w:val="none" w:sz="0" w:space="0" w:color="auto"/>
                        <w:right w:val="none" w:sz="0" w:space="0" w:color="auto"/>
                      </w:divBdr>
                    </w:div>
                  </w:divsChild>
                </w:div>
                <w:div w:id="486553296">
                  <w:marLeft w:val="0"/>
                  <w:marRight w:val="0"/>
                  <w:marTop w:val="0"/>
                  <w:marBottom w:val="0"/>
                  <w:divBdr>
                    <w:top w:val="none" w:sz="0" w:space="0" w:color="auto"/>
                    <w:left w:val="none" w:sz="0" w:space="0" w:color="auto"/>
                    <w:bottom w:val="none" w:sz="0" w:space="0" w:color="auto"/>
                    <w:right w:val="none" w:sz="0" w:space="0" w:color="auto"/>
                  </w:divBdr>
                  <w:divsChild>
                    <w:div w:id="828055118">
                      <w:marLeft w:val="0"/>
                      <w:marRight w:val="0"/>
                      <w:marTop w:val="0"/>
                      <w:marBottom w:val="0"/>
                      <w:divBdr>
                        <w:top w:val="none" w:sz="0" w:space="0" w:color="auto"/>
                        <w:left w:val="none" w:sz="0" w:space="0" w:color="auto"/>
                        <w:bottom w:val="none" w:sz="0" w:space="0" w:color="auto"/>
                        <w:right w:val="none" w:sz="0" w:space="0" w:color="auto"/>
                      </w:divBdr>
                    </w:div>
                  </w:divsChild>
                </w:div>
                <w:div w:id="503016300">
                  <w:marLeft w:val="0"/>
                  <w:marRight w:val="0"/>
                  <w:marTop w:val="0"/>
                  <w:marBottom w:val="0"/>
                  <w:divBdr>
                    <w:top w:val="none" w:sz="0" w:space="0" w:color="auto"/>
                    <w:left w:val="none" w:sz="0" w:space="0" w:color="auto"/>
                    <w:bottom w:val="none" w:sz="0" w:space="0" w:color="auto"/>
                    <w:right w:val="none" w:sz="0" w:space="0" w:color="auto"/>
                  </w:divBdr>
                  <w:divsChild>
                    <w:div w:id="751850933">
                      <w:marLeft w:val="0"/>
                      <w:marRight w:val="0"/>
                      <w:marTop w:val="0"/>
                      <w:marBottom w:val="0"/>
                      <w:divBdr>
                        <w:top w:val="none" w:sz="0" w:space="0" w:color="auto"/>
                        <w:left w:val="none" w:sz="0" w:space="0" w:color="auto"/>
                        <w:bottom w:val="none" w:sz="0" w:space="0" w:color="auto"/>
                        <w:right w:val="none" w:sz="0" w:space="0" w:color="auto"/>
                      </w:divBdr>
                    </w:div>
                  </w:divsChild>
                </w:div>
                <w:div w:id="522716649">
                  <w:marLeft w:val="0"/>
                  <w:marRight w:val="0"/>
                  <w:marTop w:val="0"/>
                  <w:marBottom w:val="0"/>
                  <w:divBdr>
                    <w:top w:val="none" w:sz="0" w:space="0" w:color="auto"/>
                    <w:left w:val="none" w:sz="0" w:space="0" w:color="auto"/>
                    <w:bottom w:val="none" w:sz="0" w:space="0" w:color="auto"/>
                    <w:right w:val="none" w:sz="0" w:space="0" w:color="auto"/>
                  </w:divBdr>
                  <w:divsChild>
                    <w:div w:id="1947082922">
                      <w:marLeft w:val="0"/>
                      <w:marRight w:val="0"/>
                      <w:marTop w:val="0"/>
                      <w:marBottom w:val="0"/>
                      <w:divBdr>
                        <w:top w:val="none" w:sz="0" w:space="0" w:color="auto"/>
                        <w:left w:val="none" w:sz="0" w:space="0" w:color="auto"/>
                        <w:bottom w:val="none" w:sz="0" w:space="0" w:color="auto"/>
                        <w:right w:val="none" w:sz="0" w:space="0" w:color="auto"/>
                      </w:divBdr>
                    </w:div>
                  </w:divsChild>
                </w:div>
                <w:div w:id="676617779">
                  <w:marLeft w:val="0"/>
                  <w:marRight w:val="0"/>
                  <w:marTop w:val="0"/>
                  <w:marBottom w:val="0"/>
                  <w:divBdr>
                    <w:top w:val="none" w:sz="0" w:space="0" w:color="auto"/>
                    <w:left w:val="none" w:sz="0" w:space="0" w:color="auto"/>
                    <w:bottom w:val="none" w:sz="0" w:space="0" w:color="auto"/>
                    <w:right w:val="none" w:sz="0" w:space="0" w:color="auto"/>
                  </w:divBdr>
                  <w:divsChild>
                    <w:div w:id="1600020494">
                      <w:marLeft w:val="0"/>
                      <w:marRight w:val="0"/>
                      <w:marTop w:val="0"/>
                      <w:marBottom w:val="0"/>
                      <w:divBdr>
                        <w:top w:val="none" w:sz="0" w:space="0" w:color="auto"/>
                        <w:left w:val="none" w:sz="0" w:space="0" w:color="auto"/>
                        <w:bottom w:val="none" w:sz="0" w:space="0" w:color="auto"/>
                        <w:right w:val="none" w:sz="0" w:space="0" w:color="auto"/>
                      </w:divBdr>
                    </w:div>
                  </w:divsChild>
                </w:div>
                <w:div w:id="993294992">
                  <w:marLeft w:val="0"/>
                  <w:marRight w:val="0"/>
                  <w:marTop w:val="0"/>
                  <w:marBottom w:val="0"/>
                  <w:divBdr>
                    <w:top w:val="none" w:sz="0" w:space="0" w:color="auto"/>
                    <w:left w:val="none" w:sz="0" w:space="0" w:color="auto"/>
                    <w:bottom w:val="none" w:sz="0" w:space="0" w:color="auto"/>
                    <w:right w:val="none" w:sz="0" w:space="0" w:color="auto"/>
                  </w:divBdr>
                  <w:divsChild>
                    <w:div w:id="1896088257">
                      <w:marLeft w:val="0"/>
                      <w:marRight w:val="0"/>
                      <w:marTop w:val="0"/>
                      <w:marBottom w:val="0"/>
                      <w:divBdr>
                        <w:top w:val="none" w:sz="0" w:space="0" w:color="auto"/>
                        <w:left w:val="none" w:sz="0" w:space="0" w:color="auto"/>
                        <w:bottom w:val="none" w:sz="0" w:space="0" w:color="auto"/>
                        <w:right w:val="none" w:sz="0" w:space="0" w:color="auto"/>
                      </w:divBdr>
                    </w:div>
                  </w:divsChild>
                </w:div>
                <w:div w:id="1206911389">
                  <w:marLeft w:val="0"/>
                  <w:marRight w:val="0"/>
                  <w:marTop w:val="0"/>
                  <w:marBottom w:val="0"/>
                  <w:divBdr>
                    <w:top w:val="none" w:sz="0" w:space="0" w:color="auto"/>
                    <w:left w:val="none" w:sz="0" w:space="0" w:color="auto"/>
                    <w:bottom w:val="none" w:sz="0" w:space="0" w:color="auto"/>
                    <w:right w:val="none" w:sz="0" w:space="0" w:color="auto"/>
                  </w:divBdr>
                  <w:divsChild>
                    <w:div w:id="1652634820">
                      <w:marLeft w:val="0"/>
                      <w:marRight w:val="0"/>
                      <w:marTop w:val="0"/>
                      <w:marBottom w:val="0"/>
                      <w:divBdr>
                        <w:top w:val="none" w:sz="0" w:space="0" w:color="auto"/>
                        <w:left w:val="none" w:sz="0" w:space="0" w:color="auto"/>
                        <w:bottom w:val="none" w:sz="0" w:space="0" w:color="auto"/>
                        <w:right w:val="none" w:sz="0" w:space="0" w:color="auto"/>
                      </w:divBdr>
                    </w:div>
                  </w:divsChild>
                </w:div>
                <w:div w:id="1420174342">
                  <w:marLeft w:val="0"/>
                  <w:marRight w:val="0"/>
                  <w:marTop w:val="0"/>
                  <w:marBottom w:val="0"/>
                  <w:divBdr>
                    <w:top w:val="none" w:sz="0" w:space="0" w:color="auto"/>
                    <w:left w:val="none" w:sz="0" w:space="0" w:color="auto"/>
                    <w:bottom w:val="none" w:sz="0" w:space="0" w:color="auto"/>
                    <w:right w:val="none" w:sz="0" w:space="0" w:color="auto"/>
                  </w:divBdr>
                  <w:divsChild>
                    <w:div w:id="9367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652569">
          <w:marLeft w:val="0"/>
          <w:marRight w:val="0"/>
          <w:marTop w:val="0"/>
          <w:marBottom w:val="0"/>
          <w:divBdr>
            <w:top w:val="none" w:sz="0" w:space="0" w:color="auto"/>
            <w:left w:val="none" w:sz="0" w:space="0" w:color="auto"/>
            <w:bottom w:val="none" w:sz="0" w:space="0" w:color="auto"/>
            <w:right w:val="none" w:sz="0" w:space="0" w:color="auto"/>
          </w:divBdr>
        </w:div>
        <w:div w:id="319385770">
          <w:marLeft w:val="0"/>
          <w:marRight w:val="0"/>
          <w:marTop w:val="0"/>
          <w:marBottom w:val="0"/>
          <w:divBdr>
            <w:top w:val="none" w:sz="0" w:space="0" w:color="auto"/>
            <w:left w:val="none" w:sz="0" w:space="0" w:color="auto"/>
            <w:bottom w:val="none" w:sz="0" w:space="0" w:color="auto"/>
            <w:right w:val="none" w:sz="0" w:space="0" w:color="auto"/>
          </w:divBdr>
          <w:divsChild>
            <w:div w:id="2041543262">
              <w:marLeft w:val="0"/>
              <w:marRight w:val="0"/>
              <w:marTop w:val="0"/>
              <w:marBottom w:val="0"/>
              <w:divBdr>
                <w:top w:val="none" w:sz="0" w:space="0" w:color="auto"/>
                <w:left w:val="none" w:sz="0" w:space="0" w:color="auto"/>
                <w:bottom w:val="none" w:sz="0" w:space="0" w:color="auto"/>
                <w:right w:val="none" w:sz="0" w:space="0" w:color="auto"/>
              </w:divBdr>
            </w:div>
          </w:divsChild>
        </w:div>
        <w:div w:id="351805557">
          <w:marLeft w:val="0"/>
          <w:marRight w:val="0"/>
          <w:marTop w:val="0"/>
          <w:marBottom w:val="0"/>
          <w:divBdr>
            <w:top w:val="none" w:sz="0" w:space="0" w:color="auto"/>
            <w:left w:val="none" w:sz="0" w:space="0" w:color="auto"/>
            <w:bottom w:val="none" w:sz="0" w:space="0" w:color="auto"/>
            <w:right w:val="none" w:sz="0" w:space="0" w:color="auto"/>
          </w:divBdr>
          <w:divsChild>
            <w:div w:id="1811510507">
              <w:marLeft w:val="0"/>
              <w:marRight w:val="0"/>
              <w:marTop w:val="0"/>
              <w:marBottom w:val="0"/>
              <w:divBdr>
                <w:top w:val="none" w:sz="0" w:space="0" w:color="auto"/>
                <w:left w:val="none" w:sz="0" w:space="0" w:color="auto"/>
                <w:bottom w:val="none" w:sz="0" w:space="0" w:color="auto"/>
                <w:right w:val="none" w:sz="0" w:space="0" w:color="auto"/>
              </w:divBdr>
            </w:div>
          </w:divsChild>
        </w:div>
        <w:div w:id="417211564">
          <w:marLeft w:val="0"/>
          <w:marRight w:val="0"/>
          <w:marTop w:val="0"/>
          <w:marBottom w:val="0"/>
          <w:divBdr>
            <w:top w:val="none" w:sz="0" w:space="0" w:color="auto"/>
            <w:left w:val="none" w:sz="0" w:space="0" w:color="auto"/>
            <w:bottom w:val="none" w:sz="0" w:space="0" w:color="auto"/>
            <w:right w:val="none" w:sz="0" w:space="0" w:color="auto"/>
          </w:divBdr>
          <w:divsChild>
            <w:div w:id="549346191">
              <w:marLeft w:val="-75"/>
              <w:marRight w:val="0"/>
              <w:marTop w:val="30"/>
              <w:marBottom w:val="30"/>
              <w:divBdr>
                <w:top w:val="none" w:sz="0" w:space="0" w:color="auto"/>
                <w:left w:val="none" w:sz="0" w:space="0" w:color="auto"/>
                <w:bottom w:val="none" w:sz="0" w:space="0" w:color="auto"/>
                <w:right w:val="none" w:sz="0" w:space="0" w:color="auto"/>
              </w:divBdr>
              <w:divsChild>
                <w:div w:id="62535685">
                  <w:marLeft w:val="0"/>
                  <w:marRight w:val="0"/>
                  <w:marTop w:val="0"/>
                  <w:marBottom w:val="0"/>
                  <w:divBdr>
                    <w:top w:val="none" w:sz="0" w:space="0" w:color="auto"/>
                    <w:left w:val="none" w:sz="0" w:space="0" w:color="auto"/>
                    <w:bottom w:val="none" w:sz="0" w:space="0" w:color="auto"/>
                    <w:right w:val="none" w:sz="0" w:space="0" w:color="auto"/>
                  </w:divBdr>
                  <w:divsChild>
                    <w:div w:id="427896015">
                      <w:marLeft w:val="0"/>
                      <w:marRight w:val="0"/>
                      <w:marTop w:val="0"/>
                      <w:marBottom w:val="0"/>
                      <w:divBdr>
                        <w:top w:val="none" w:sz="0" w:space="0" w:color="auto"/>
                        <w:left w:val="none" w:sz="0" w:space="0" w:color="auto"/>
                        <w:bottom w:val="none" w:sz="0" w:space="0" w:color="auto"/>
                        <w:right w:val="none" w:sz="0" w:space="0" w:color="auto"/>
                      </w:divBdr>
                    </w:div>
                  </w:divsChild>
                </w:div>
                <w:div w:id="137966756">
                  <w:marLeft w:val="0"/>
                  <w:marRight w:val="0"/>
                  <w:marTop w:val="0"/>
                  <w:marBottom w:val="0"/>
                  <w:divBdr>
                    <w:top w:val="none" w:sz="0" w:space="0" w:color="auto"/>
                    <w:left w:val="none" w:sz="0" w:space="0" w:color="auto"/>
                    <w:bottom w:val="none" w:sz="0" w:space="0" w:color="auto"/>
                    <w:right w:val="none" w:sz="0" w:space="0" w:color="auto"/>
                  </w:divBdr>
                  <w:divsChild>
                    <w:div w:id="149908865">
                      <w:marLeft w:val="0"/>
                      <w:marRight w:val="0"/>
                      <w:marTop w:val="0"/>
                      <w:marBottom w:val="0"/>
                      <w:divBdr>
                        <w:top w:val="none" w:sz="0" w:space="0" w:color="auto"/>
                        <w:left w:val="none" w:sz="0" w:space="0" w:color="auto"/>
                        <w:bottom w:val="none" w:sz="0" w:space="0" w:color="auto"/>
                        <w:right w:val="none" w:sz="0" w:space="0" w:color="auto"/>
                      </w:divBdr>
                    </w:div>
                  </w:divsChild>
                </w:div>
                <w:div w:id="145977936">
                  <w:marLeft w:val="0"/>
                  <w:marRight w:val="0"/>
                  <w:marTop w:val="0"/>
                  <w:marBottom w:val="0"/>
                  <w:divBdr>
                    <w:top w:val="none" w:sz="0" w:space="0" w:color="auto"/>
                    <w:left w:val="none" w:sz="0" w:space="0" w:color="auto"/>
                    <w:bottom w:val="none" w:sz="0" w:space="0" w:color="auto"/>
                    <w:right w:val="none" w:sz="0" w:space="0" w:color="auto"/>
                  </w:divBdr>
                  <w:divsChild>
                    <w:div w:id="1131243564">
                      <w:marLeft w:val="0"/>
                      <w:marRight w:val="0"/>
                      <w:marTop w:val="0"/>
                      <w:marBottom w:val="0"/>
                      <w:divBdr>
                        <w:top w:val="none" w:sz="0" w:space="0" w:color="auto"/>
                        <w:left w:val="none" w:sz="0" w:space="0" w:color="auto"/>
                        <w:bottom w:val="none" w:sz="0" w:space="0" w:color="auto"/>
                        <w:right w:val="none" w:sz="0" w:space="0" w:color="auto"/>
                      </w:divBdr>
                    </w:div>
                  </w:divsChild>
                </w:div>
                <w:div w:id="167328838">
                  <w:marLeft w:val="0"/>
                  <w:marRight w:val="0"/>
                  <w:marTop w:val="0"/>
                  <w:marBottom w:val="0"/>
                  <w:divBdr>
                    <w:top w:val="none" w:sz="0" w:space="0" w:color="auto"/>
                    <w:left w:val="none" w:sz="0" w:space="0" w:color="auto"/>
                    <w:bottom w:val="none" w:sz="0" w:space="0" w:color="auto"/>
                    <w:right w:val="none" w:sz="0" w:space="0" w:color="auto"/>
                  </w:divBdr>
                  <w:divsChild>
                    <w:div w:id="1111323349">
                      <w:marLeft w:val="0"/>
                      <w:marRight w:val="0"/>
                      <w:marTop w:val="0"/>
                      <w:marBottom w:val="0"/>
                      <w:divBdr>
                        <w:top w:val="none" w:sz="0" w:space="0" w:color="auto"/>
                        <w:left w:val="none" w:sz="0" w:space="0" w:color="auto"/>
                        <w:bottom w:val="none" w:sz="0" w:space="0" w:color="auto"/>
                        <w:right w:val="none" w:sz="0" w:space="0" w:color="auto"/>
                      </w:divBdr>
                    </w:div>
                  </w:divsChild>
                </w:div>
                <w:div w:id="180357177">
                  <w:marLeft w:val="0"/>
                  <w:marRight w:val="0"/>
                  <w:marTop w:val="0"/>
                  <w:marBottom w:val="0"/>
                  <w:divBdr>
                    <w:top w:val="none" w:sz="0" w:space="0" w:color="auto"/>
                    <w:left w:val="none" w:sz="0" w:space="0" w:color="auto"/>
                    <w:bottom w:val="none" w:sz="0" w:space="0" w:color="auto"/>
                    <w:right w:val="none" w:sz="0" w:space="0" w:color="auto"/>
                  </w:divBdr>
                  <w:divsChild>
                    <w:div w:id="1275752289">
                      <w:marLeft w:val="0"/>
                      <w:marRight w:val="0"/>
                      <w:marTop w:val="0"/>
                      <w:marBottom w:val="0"/>
                      <w:divBdr>
                        <w:top w:val="none" w:sz="0" w:space="0" w:color="auto"/>
                        <w:left w:val="none" w:sz="0" w:space="0" w:color="auto"/>
                        <w:bottom w:val="none" w:sz="0" w:space="0" w:color="auto"/>
                        <w:right w:val="none" w:sz="0" w:space="0" w:color="auto"/>
                      </w:divBdr>
                    </w:div>
                  </w:divsChild>
                </w:div>
                <w:div w:id="316954805">
                  <w:marLeft w:val="0"/>
                  <w:marRight w:val="0"/>
                  <w:marTop w:val="0"/>
                  <w:marBottom w:val="0"/>
                  <w:divBdr>
                    <w:top w:val="none" w:sz="0" w:space="0" w:color="auto"/>
                    <w:left w:val="none" w:sz="0" w:space="0" w:color="auto"/>
                    <w:bottom w:val="none" w:sz="0" w:space="0" w:color="auto"/>
                    <w:right w:val="none" w:sz="0" w:space="0" w:color="auto"/>
                  </w:divBdr>
                  <w:divsChild>
                    <w:div w:id="850141353">
                      <w:marLeft w:val="0"/>
                      <w:marRight w:val="0"/>
                      <w:marTop w:val="0"/>
                      <w:marBottom w:val="0"/>
                      <w:divBdr>
                        <w:top w:val="none" w:sz="0" w:space="0" w:color="auto"/>
                        <w:left w:val="none" w:sz="0" w:space="0" w:color="auto"/>
                        <w:bottom w:val="none" w:sz="0" w:space="0" w:color="auto"/>
                        <w:right w:val="none" w:sz="0" w:space="0" w:color="auto"/>
                      </w:divBdr>
                    </w:div>
                  </w:divsChild>
                </w:div>
                <w:div w:id="330064301">
                  <w:marLeft w:val="0"/>
                  <w:marRight w:val="0"/>
                  <w:marTop w:val="0"/>
                  <w:marBottom w:val="0"/>
                  <w:divBdr>
                    <w:top w:val="none" w:sz="0" w:space="0" w:color="auto"/>
                    <w:left w:val="none" w:sz="0" w:space="0" w:color="auto"/>
                    <w:bottom w:val="none" w:sz="0" w:space="0" w:color="auto"/>
                    <w:right w:val="none" w:sz="0" w:space="0" w:color="auto"/>
                  </w:divBdr>
                  <w:divsChild>
                    <w:div w:id="1959681625">
                      <w:marLeft w:val="0"/>
                      <w:marRight w:val="0"/>
                      <w:marTop w:val="0"/>
                      <w:marBottom w:val="0"/>
                      <w:divBdr>
                        <w:top w:val="none" w:sz="0" w:space="0" w:color="auto"/>
                        <w:left w:val="none" w:sz="0" w:space="0" w:color="auto"/>
                        <w:bottom w:val="none" w:sz="0" w:space="0" w:color="auto"/>
                        <w:right w:val="none" w:sz="0" w:space="0" w:color="auto"/>
                      </w:divBdr>
                    </w:div>
                  </w:divsChild>
                </w:div>
                <w:div w:id="402921395">
                  <w:marLeft w:val="0"/>
                  <w:marRight w:val="0"/>
                  <w:marTop w:val="0"/>
                  <w:marBottom w:val="0"/>
                  <w:divBdr>
                    <w:top w:val="none" w:sz="0" w:space="0" w:color="auto"/>
                    <w:left w:val="none" w:sz="0" w:space="0" w:color="auto"/>
                    <w:bottom w:val="none" w:sz="0" w:space="0" w:color="auto"/>
                    <w:right w:val="none" w:sz="0" w:space="0" w:color="auto"/>
                  </w:divBdr>
                  <w:divsChild>
                    <w:div w:id="225724315">
                      <w:marLeft w:val="0"/>
                      <w:marRight w:val="0"/>
                      <w:marTop w:val="0"/>
                      <w:marBottom w:val="0"/>
                      <w:divBdr>
                        <w:top w:val="none" w:sz="0" w:space="0" w:color="auto"/>
                        <w:left w:val="none" w:sz="0" w:space="0" w:color="auto"/>
                        <w:bottom w:val="none" w:sz="0" w:space="0" w:color="auto"/>
                        <w:right w:val="none" w:sz="0" w:space="0" w:color="auto"/>
                      </w:divBdr>
                    </w:div>
                  </w:divsChild>
                </w:div>
                <w:div w:id="489373941">
                  <w:marLeft w:val="0"/>
                  <w:marRight w:val="0"/>
                  <w:marTop w:val="0"/>
                  <w:marBottom w:val="0"/>
                  <w:divBdr>
                    <w:top w:val="none" w:sz="0" w:space="0" w:color="auto"/>
                    <w:left w:val="none" w:sz="0" w:space="0" w:color="auto"/>
                    <w:bottom w:val="none" w:sz="0" w:space="0" w:color="auto"/>
                    <w:right w:val="none" w:sz="0" w:space="0" w:color="auto"/>
                  </w:divBdr>
                  <w:divsChild>
                    <w:div w:id="2068646113">
                      <w:marLeft w:val="0"/>
                      <w:marRight w:val="0"/>
                      <w:marTop w:val="0"/>
                      <w:marBottom w:val="0"/>
                      <w:divBdr>
                        <w:top w:val="none" w:sz="0" w:space="0" w:color="auto"/>
                        <w:left w:val="none" w:sz="0" w:space="0" w:color="auto"/>
                        <w:bottom w:val="none" w:sz="0" w:space="0" w:color="auto"/>
                        <w:right w:val="none" w:sz="0" w:space="0" w:color="auto"/>
                      </w:divBdr>
                    </w:div>
                  </w:divsChild>
                </w:div>
                <w:div w:id="500194052">
                  <w:marLeft w:val="0"/>
                  <w:marRight w:val="0"/>
                  <w:marTop w:val="0"/>
                  <w:marBottom w:val="0"/>
                  <w:divBdr>
                    <w:top w:val="none" w:sz="0" w:space="0" w:color="auto"/>
                    <w:left w:val="none" w:sz="0" w:space="0" w:color="auto"/>
                    <w:bottom w:val="none" w:sz="0" w:space="0" w:color="auto"/>
                    <w:right w:val="none" w:sz="0" w:space="0" w:color="auto"/>
                  </w:divBdr>
                  <w:divsChild>
                    <w:div w:id="649948068">
                      <w:marLeft w:val="0"/>
                      <w:marRight w:val="0"/>
                      <w:marTop w:val="0"/>
                      <w:marBottom w:val="0"/>
                      <w:divBdr>
                        <w:top w:val="none" w:sz="0" w:space="0" w:color="auto"/>
                        <w:left w:val="none" w:sz="0" w:space="0" w:color="auto"/>
                        <w:bottom w:val="none" w:sz="0" w:space="0" w:color="auto"/>
                        <w:right w:val="none" w:sz="0" w:space="0" w:color="auto"/>
                      </w:divBdr>
                    </w:div>
                  </w:divsChild>
                </w:div>
                <w:div w:id="544417003">
                  <w:marLeft w:val="0"/>
                  <w:marRight w:val="0"/>
                  <w:marTop w:val="0"/>
                  <w:marBottom w:val="0"/>
                  <w:divBdr>
                    <w:top w:val="none" w:sz="0" w:space="0" w:color="auto"/>
                    <w:left w:val="none" w:sz="0" w:space="0" w:color="auto"/>
                    <w:bottom w:val="none" w:sz="0" w:space="0" w:color="auto"/>
                    <w:right w:val="none" w:sz="0" w:space="0" w:color="auto"/>
                  </w:divBdr>
                  <w:divsChild>
                    <w:div w:id="1220018901">
                      <w:marLeft w:val="0"/>
                      <w:marRight w:val="0"/>
                      <w:marTop w:val="0"/>
                      <w:marBottom w:val="0"/>
                      <w:divBdr>
                        <w:top w:val="none" w:sz="0" w:space="0" w:color="auto"/>
                        <w:left w:val="none" w:sz="0" w:space="0" w:color="auto"/>
                        <w:bottom w:val="none" w:sz="0" w:space="0" w:color="auto"/>
                        <w:right w:val="none" w:sz="0" w:space="0" w:color="auto"/>
                      </w:divBdr>
                    </w:div>
                  </w:divsChild>
                </w:div>
                <w:div w:id="555816938">
                  <w:marLeft w:val="0"/>
                  <w:marRight w:val="0"/>
                  <w:marTop w:val="0"/>
                  <w:marBottom w:val="0"/>
                  <w:divBdr>
                    <w:top w:val="none" w:sz="0" w:space="0" w:color="auto"/>
                    <w:left w:val="none" w:sz="0" w:space="0" w:color="auto"/>
                    <w:bottom w:val="none" w:sz="0" w:space="0" w:color="auto"/>
                    <w:right w:val="none" w:sz="0" w:space="0" w:color="auto"/>
                  </w:divBdr>
                  <w:divsChild>
                    <w:div w:id="2111703001">
                      <w:marLeft w:val="0"/>
                      <w:marRight w:val="0"/>
                      <w:marTop w:val="0"/>
                      <w:marBottom w:val="0"/>
                      <w:divBdr>
                        <w:top w:val="none" w:sz="0" w:space="0" w:color="auto"/>
                        <w:left w:val="none" w:sz="0" w:space="0" w:color="auto"/>
                        <w:bottom w:val="none" w:sz="0" w:space="0" w:color="auto"/>
                        <w:right w:val="none" w:sz="0" w:space="0" w:color="auto"/>
                      </w:divBdr>
                    </w:div>
                  </w:divsChild>
                </w:div>
                <w:div w:id="616134857">
                  <w:marLeft w:val="0"/>
                  <w:marRight w:val="0"/>
                  <w:marTop w:val="0"/>
                  <w:marBottom w:val="0"/>
                  <w:divBdr>
                    <w:top w:val="none" w:sz="0" w:space="0" w:color="auto"/>
                    <w:left w:val="none" w:sz="0" w:space="0" w:color="auto"/>
                    <w:bottom w:val="none" w:sz="0" w:space="0" w:color="auto"/>
                    <w:right w:val="none" w:sz="0" w:space="0" w:color="auto"/>
                  </w:divBdr>
                  <w:divsChild>
                    <w:div w:id="1020356920">
                      <w:marLeft w:val="0"/>
                      <w:marRight w:val="0"/>
                      <w:marTop w:val="0"/>
                      <w:marBottom w:val="0"/>
                      <w:divBdr>
                        <w:top w:val="none" w:sz="0" w:space="0" w:color="auto"/>
                        <w:left w:val="none" w:sz="0" w:space="0" w:color="auto"/>
                        <w:bottom w:val="none" w:sz="0" w:space="0" w:color="auto"/>
                        <w:right w:val="none" w:sz="0" w:space="0" w:color="auto"/>
                      </w:divBdr>
                    </w:div>
                  </w:divsChild>
                </w:div>
                <w:div w:id="643706785">
                  <w:marLeft w:val="0"/>
                  <w:marRight w:val="0"/>
                  <w:marTop w:val="0"/>
                  <w:marBottom w:val="0"/>
                  <w:divBdr>
                    <w:top w:val="none" w:sz="0" w:space="0" w:color="auto"/>
                    <w:left w:val="none" w:sz="0" w:space="0" w:color="auto"/>
                    <w:bottom w:val="none" w:sz="0" w:space="0" w:color="auto"/>
                    <w:right w:val="none" w:sz="0" w:space="0" w:color="auto"/>
                  </w:divBdr>
                  <w:divsChild>
                    <w:div w:id="1826969066">
                      <w:marLeft w:val="0"/>
                      <w:marRight w:val="0"/>
                      <w:marTop w:val="0"/>
                      <w:marBottom w:val="0"/>
                      <w:divBdr>
                        <w:top w:val="none" w:sz="0" w:space="0" w:color="auto"/>
                        <w:left w:val="none" w:sz="0" w:space="0" w:color="auto"/>
                        <w:bottom w:val="none" w:sz="0" w:space="0" w:color="auto"/>
                        <w:right w:val="none" w:sz="0" w:space="0" w:color="auto"/>
                      </w:divBdr>
                    </w:div>
                  </w:divsChild>
                </w:div>
                <w:div w:id="648363615">
                  <w:marLeft w:val="0"/>
                  <w:marRight w:val="0"/>
                  <w:marTop w:val="0"/>
                  <w:marBottom w:val="0"/>
                  <w:divBdr>
                    <w:top w:val="none" w:sz="0" w:space="0" w:color="auto"/>
                    <w:left w:val="none" w:sz="0" w:space="0" w:color="auto"/>
                    <w:bottom w:val="none" w:sz="0" w:space="0" w:color="auto"/>
                    <w:right w:val="none" w:sz="0" w:space="0" w:color="auto"/>
                  </w:divBdr>
                  <w:divsChild>
                    <w:div w:id="1716192728">
                      <w:marLeft w:val="0"/>
                      <w:marRight w:val="0"/>
                      <w:marTop w:val="0"/>
                      <w:marBottom w:val="0"/>
                      <w:divBdr>
                        <w:top w:val="none" w:sz="0" w:space="0" w:color="auto"/>
                        <w:left w:val="none" w:sz="0" w:space="0" w:color="auto"/>
                        <w:bottom w:val="none" w:sz="0" w:space="0" w:color="auto"/>
                        <w:right w:val="none" w:sz="0" w:space="0" w:color="auto"/>
                      </w:divBdr>
                    </w:div>
                  </w:divsChild>
                </w:div>
                <w:div w:id="668942256">
                  <w:marLeft w:val="0"/>
                  <w:marRight w:val="0"/>
                  <w:marTop w:val="0"/>
                  <w:marBottom w:val="0"/>
                  <w:divBdr>
                    <w:top w:val="none" w:sz="0" w:space="0" w:color="auto"/>
                    <w:left w:val="none" w:sz="0" w:space="0" w:color="auto"/>
                    <w:bottom w:val="none" w:sz="0" w:space="0" w:color="auto"/>
                    <w:right w:val="none" w:sz="0" w:space="0" w:color="auto"/>
                  </w:divBdr>
                  <w:divsChild>
                    <w:div w:id="1455752180">
                      <w:marLeft w:val="0"/>
                      <w:marRight w:val="0"/>
                      <w:marTop w:val="0"/>
                      <w:marBottom w:val="0"/>
                      <w:divBdr>
                        <w:top w:val="none" w:sz="0" w:space="0" w:color="auto"/>
                        <w:left w:val="none" w:sz="0" w:space="0" w:color="auto"/>
                        <w:bottom w:val="none" w:sz="0" w:space="0" w:color="auto"/>
                        <w:right w:val="none" w:sz="0" w:space="0" w:color="auto"/>
                      </w:divBdr>
                    </w:div>
                  </w:divsChild>
                </w:div>
                <w:div w:id="787314725">
                  <w:marLeft w:val="0"/>
                  <w:marRight w:val="0"/>
                  <w:marTop w:val="0"/>
                  <w:marBottom w:val="0"/>
                  <w:divBdr>
                    <w:top w:val="none" w:sz="0" w:space="0" w:color="auto"/>
                    <w:left w:val="none" w:sz="0" w:space="0" w:color="auto"/>
                    <w:bottom w:val="none" w:sz="0" w:space="0" w:color="auto"/>
                    <w:right w:val="none" w:sz="0" w:space="0" w:color="auto"/>
                  </w:divBdr>
                  <w:divsChild>
                    <w:div w:id="1646162529">
                      <w:marLeft w:val="0"/>
                      <w:marRight w:val="0"/>
                      <w:marTop w:val="0"/>
                      <w:marBottom w:val="0"/>
                      <w:divBdr>
                        <w:top w:val="none" w:sz="0" w:space="0" w:color="auto"/>
                        <w:left w:val="none" w:sz="0" w:space="0" w:color="auto"/>
                        <w:bottom w:val="none" w:sz="0" w:space="0" w:color="auto"/>
                        <w:right w:val="none" w:sz="0" w:space="0" w:color="auto"/>
                      </w:divBdr>
                    </w:div>
                  </w:divsChild>
                </w:div>
                <w:div w:id="847254945">
                  <w:marLeft w:val="0"/>
                  <w:marRight w:val="0"/>
                  <w:marTop w:val="0"/>
                  <w:marBottom w:val="0"/>
                  <w:divBdr>
                    <w:top w:val="none" w:sz="0" w:space="0" w:color="auto"/>
                    <w:left w:val="none" w:sz="0" w:space="0" w:color="auto"/>
                    <w:bottom w:val="none" w:sz="0" w:space="0" w:color="auto"/>
                    <w:right w:val="none" w:sz="0" w:space="0" w:color="auto"/>
                  </w:divBdr>
                  <w:divsChild>
                    <w:div w:id="415638268">
                      <w:marLeft w:val="0"/>
                      <w:marRight w:val="0"/>
                      <w:marTop w:val="0"/>
                      <w:marBottom w:val="0"/>
                      <w:divBdr>
                        <w:top w:val="none" w:sz="0" w:space="0" w:color="auto"/>
                        <w:left w:val="none" w:sz="0" w:space="0" w:color="auto"/>
                        <w:bottom w:val="none" w:sz="0" w:space="0" w:color="auto"/>
                        <w:right w:val="none" w:sz="0" w:space="0" w:color="auto"/>
                      </w:divBdr>
                    </w:div>
                  </w:divsChild>
                </w:div>
                <w:div w:id="1082949122">
                  <w:marLeft w:val="0"/>
                  <w:marRight w:val="0"/>
                  <w:marTop w:val="0"/>
                  <w:marBottom w:val="0"/>
                  <w:divBdr>
                    <w:top w:val="none" w:sz="0" w:space="0" w:color="auto"/>
                    <w:left w:val="none" w:sz="0" w:space="0" w:color="auto"/>
                    <w:bottom w:val="none" w:sz="0" w:space="0" w:color="auto"/>
                    <w:right w:val="none" w:sz="0" w:space="0" w:color="auto"/>
                  </w:divBdr>
                  <w:divsChild>
                    <w:div w:id="1004819100">
                      <w:marLeft w:val="0"/>
                      <w:marRight w:val="0"/>
                      <w:marTop w:val="0"/>
                      <w:marBottom w:val="0"/>
                      <w:divBdr>
                        <w:top w:val="none" w:sz="0" w:space="0" w:color="auto"/>
                        <w:left w:val="none" w:sz="0" w:space="0" w:color="auto"/>
                        <w:bottom w:val="none" w:sz="0" w:space="0" w:color="auto"/>
                        <w:right w:val="none" w:sz="0" w:space="0" w:color="auto"/>
                      </w:divBdr>
                    </w:div>
                  </w:divsChild>
                </w:div>
                <w:div w:id="1178543325">
                  <w:marLeft w:val="0"/>
                  <w:marRight w:val="0"/>
                  <w:marTop w:val="0"/>
                  <w:marBottom w:val="0"/>
                  <w:divBdr>
                    <w:top w:val="none" w:sz="0" w:space="0" w:color="auto"/>
                    <w:left w:val="none" w:sz="0" w:space="0" w:color="auto"/>
                    <w:bottom w:val="none" w:sz="0" w:space="0" w:color="auto"/>
                    <w:right w:val="none" w:sz="0" w:space="0" w:color="auto"/>
                  </w:divBdr>
                  <w:divsChild>
                    <w:div w:id="1951204187">
                      <w:marLeft w:val="0"/>
                      <w:marRight w:val="0"/>
                      <w:marTop w:val="0"/>
                      <w:marBottom w:val="0"/>
                      <w:divBdr>
                        <w:top w:val="none" w:sz="0" w:space="0" w:color="auto"/>
                        <w:left w:val="none" w:sz="0" w:space="0" w:color="auto"/>
                        <w:bottom w:val="none" w:sz="0" w:space="0" w:color="auto"/>
                        <w:right w:val="none" w:sz="0" w:space="0" w:color="auto"/>
                      </w:divBdr>
                    </w:div>
                  </w:divsChild>
                </w:div>
                <w:div w:id="1191726105">
                  <w:marLeft w:val="0"/>
                  <w:marRight w:val="0"/>
                  <w:marTop w:val="0"/>
                  <w:marBottom w:val="0"/>
                  <w:divBdr>
                    <w:top w:val="none" w:sz="0" w:space="0" w:color="auto"/>
                    <w:left w:val="none" w:sz="0" w:space="0" w:color="auto"/>
                    <w:bottom w:val="none" w:sz="0" w:space="0" w:color="auto"/>
                    <w:right w:val="none" w:sz="0" w:space="0" w:color="auto"/>
                  </w:divBdr>
                  <w:divsChild>
                    <w:div w:id="552540143">
                      <w:marLeft w:val="0"/>
                      <w:marRight w:val="0"/>
                      <w:marTop w:val="0"/>
                      <w:marBottom w:val="0"/>
                      <w:divBdr>
                        <w:top w:val="none" w:sz="0" w:space="0" w:color="auto"/>
                        <w:left w:val="none" w:sz="0" w:space="0" w:color="auto"/>
                        <w:bottom w:val="none" w:sz="0" w:space="0" w:color="auto"/>
                        <w:right w:val="none" w:sz="0" w:space="0" w:color="auto"/>
                      </w:divBdr>
                    </w:div>
                  </w:divsChild>
                </w:div>
                <w:div w:id="1219627312">
                  <w:marLeft w:val="0"/>
                  <w:marRight w:val="0"/>
                  <w:marTop w:val="0"/>
                  <w:marBottom w:val="0"/>
                  <w:divBdr>
                    <w:top w:val="none" w:sz="0" w:space="0" w:color="auto"/>
                    <w:left w:val="none" w:sz="0" w:space="0" w:color="auto"/>
                    <w:bottom w:val="none" w:sz="0" w:space="0" w:color="auto"/>
                    <w:right w:val="none" w:sz="0" w:space="0" w:color="auto"/>
                  </w:divBdr>
                  <w:divsChild>
                    <w:div w:id="1256327090">
                      <w:marLeft w:val="0"/>
                      <w:marRight w:val="0"/>
                      <w:marTop w:val="0"/>
                      <w:marBottom w:val="0"/>
                      <w:divBdr>
                        <w:top w:val="none" w:sz="0" w:space="0" w:color="auto"/>
                        <w:left w:val="none" w:sz="0" w:space="0" w:color="auto"/>
                        <w:bottom w:val="none" w:sz="0" w:space="0" w:color="auto"/>
                        <w:right w:val="none" w:sz="0" w:space="0" w:color="auto"/>
                      </w:divBdr>
                    </w:div>
                  </w:divsChild>
                </w:div>
                <w:div w:id="1395348168">
                  <w:marLeft w:val="0"/>
                  <w:marRight w:val="0"/>
                  <w:marTop w:val="0"/>
                  <w:marBottom w:val="0"/>
                  <w:divBdr>
                    <w:top w:val="none" w:sz="0" w:space="0" w:color="auto"/>
                    <w:left w:val="none" w:sz="0" w:space="0" w:color="auto"/>
                    <w:bottom w:val="none" w:sz="0" w:space="0" w:color="auto"/>
                    <w:right w:val="none" w:sz="0" w:space="0" w:color="auto"/>
                  </w:divBdr>
                  <w:divsChild>
                    <w:div w:id="1319647281">
                      <w:marLeft w:val="0"/>
                      <w:marRight w:val="0"/>
                      <w:marTop w:val="0"/>
                      <w:marBottom w:val="0"/>
                      <w:divBdr>
                        <w:top w:val="none" w:sz="0" w:space="0" w:color="auto"/>
                        <w:left w:val="none" w:sz="0" w:space="0" w:color="auto"/>
                        <w:bottom w:val="none" w:sz="0" w:space="0" w:color="auto"/>
                        <w:right w:val="none" w:sz="0" w:space="0" w:color="auto"/>
                      </w:divBdr>
                    </w:div>
                  </w:divsChild>
                </w:div>
                <w:div w:id="1615135962">
                  <w:marLeft w:val="0"/>
                  <w:marRight w:val="0"/>
                  <w:marTop w:val="0"/>
                  <w:marBottom w:val="0"/>
                  <w:divBdr>
                    <w:top w:val="none" w:sz="0" w:space="0" w:color="auto"/>
                    <w:left w:val="none" w:sz="0" w:space="0" w:color="auto"/>
                    <w:bottom w:val="none" w:sz="0" w:space="0" w:color="auto"/>
                    <w:right w:val="none" w:sz="0" w:space="0" w:color="auto"/>
                  </w:divBdr>
                  <w:divsChild>
                    <w:div w:id="1357774907">
                      <w:marLeft w:val="0"/>
                      <w:marRight w:val="0"/>
                      <w:marTop w:val="0"/>
                      <w:marBottom w:val="0"/>
                      <w:divBdr>
                        <w:top w:val="none" w:sz="0" w:space="0" w:color="auto"/>
                        <w:left w:val="none" w:sz="0" w:space="0" w:color="auto"/>
                        <w:bottom w:val="none" w:sz="0" w:space="0" w:color="auto"/>
                        <w:right w:val="none" w:sz="0" w:space="0" w:color="auto"/>
                      </w:divBdr>
                    </w:div>
                  </w:divsChild>
                </w:div>
                <w:div w:id="1711880612">
                  <w:marLeft w:val="0"/>
                  <w:marRight w:val="0"/>
                  <w:marTop w:val="0"/>
                  <w:marBottom w:val="0"/>
                  <w:divBdr>
                    <w:top w:val="none" w:sz="0" w:space="0" w:color="auto"/>
                    <w:left w:val="none" w:sz="0" w:space="0" w:color="auto"/>
                    <w:bottom w:val="none" w:sz="0" w:space="0" w:color="auto"/>
                    <w:right w:val="none" w:sz="0" w:space="0" w:color="auto"/>
                  </w:divBdr>
                  <w:divsChild>
                    <w:div w:id="1109155462">
                      <w:marLeft w:val="0"/>
                      <w:marRight w:val="0"/>
                      <w:marTop w:val="0"/>
                      <w:marBottom w:val="0"/>
                      <w:divBdr>
                        <w:top w:val="none" w:sz="0" w:space="0" w:color="auto"/>
                        <w:left w:val="none" w:sz="0" w:space="0" w:color="auto"/>
                        <w:bottom w:val="none" w:sz="0" w:space="0" w:color="auto"/>
                        <w:right w:val="none" w:sz="0" w:space="0" w:color="auto"/>
                      </w:divBdr>
                    </w:div>
                  </w:divsChild>
                </w:div>
                <w:div w:id="1713194093">
                  <w:marLeft w:val="0"/>
                  <w:marRight w:val="0"/>
                  <w:marTop w:val="0"/>
                  <w:marBottom w:val="0"/>
                  <w:divBdr>
                    <w:top w:val="none" w:sz="0" w:space="0" w:color="auto"/>
                    <w:left w:val="none" w:sz="0" w:space="0" w:color="auto"/>
                    <w:bottom w:val="none" w:sz="0" w:space="0" w:color="auto"/>
                    <w:right w:val="none" w:sz="0" w:space="0" w:color="auto"/>
                  </w:divBdr>
                  <w:divsChild>
                    <w:div w:id="235555791">
                      <w:marLeft w:val="0"/>
                      <w:marRight w:val="0"/>
                      <w:marTop w:val="0"/>
                      <w:marBottom w:val="0"/>
                      <w:divBdr>
                        <w:top w:val="none" w:sz="0" w:space="0" w:color="auto"/>
                        <w:left w:val="none" w:sz="0" w:space="0" w:color="auto"/>
                        <w:bottom w:val="none" w:sz="0" w:space="0" w:color="auto"/>
                        <w:right w:val="none" w:sz="0" w:space="0" w:color="auto"/>
                      </w:divBdr>
                    </w:div>
                  </w:divsChild>
                </w:div>
                <w:div w:id="1845044702">
                  <w:marLeft w:val="0"/>
                  <w:marRight w:val="0"/>
                  <w:marTop w:val="0"/>
                  <w:marBottom w:val="0"/>
                  <w:divBdr>
                    <w:top w:val="none" w:sz="0" w:space="0" w:color="auto"/>
                    <w:left w:val="none" w:sz="0" w:space="0" w:color="auto"/>
                    <w:bottom w:val="none" w:sz="0" w:space="0" w:color="auto"/>
                    <w:right w:val="none" w:sz="0" w:space="0" w:color="auto"/>
                  </w:divBdr>
                  <w:divsChild>
                    <w:div w:id="1358655645">
                      <w:marLeft w:val="0"/>
                      <w:marRight w:val="0"/>
                      <w:marTop w:val="0"/>
                      <w:marBottom w:val="0"/>
                      <w:divBdr>
                        <w:top w:val="none" w:sz="0" w:space="0" w:color="auto"/>
                        <w:left w:val="none" w:sz="0" w:space="0" w:color="auto"/>
                        <w:bottom w:val="none" w:sz="0" w:space="0" w:color="auto"/>
                        <w:right w:val="none" w:sz="0" w:space="0" w:color="auto"/>
                      </w:divBdr>
                    </w:div>
                  </w:divsChild>
                </w:div>
                <w:div w:id="1854417551">
                  <w:marLeft w:val="0"/>
                  <w:marRight w:val="0"/>
                  <w:marTop w:val="0"/>
                  <w:marBottom w:val="0"/>
                  <w:divBdr>
                    <w:top w:val="none" w:sz="0" w:space="0" w:color="auto"/>
                    <w:left w:val="none" w:sz="0" w:space="0" w:color="auto"/>
                    <w:bottom w:val="none" w:sz="0" w:space="0" w:color="auto"/>
                    <w:right w:val="none" w:sz="0" w:space="0" w:color="auto"/>
                  </w:divBdr>
                  <w:divsChild>
                    <w:div w:id="386496970">
                      <w:marLeft w:val="0"/>
                      <w:marRight w:val="0"/>
                      <w:marTop w:val="0"/>
                      <w:marBottom w:val="0"/>
                      <w:divBdr>
                        <w:top w:val="none" w:sz="0" w:space="0" w:color="auto"/>
                        <w:left w:val="none" w:sz="0" w:space="0" w:color="auto"/>
                        <w:bottom w:val="none" w:sz="0" w:space="0" w:color="auto"/>
                        <w:right w:val="none" w:sz="0" w:space="0" w:color="auto"/>
                      </w:divBdr>
                    </w:div>
                  </w:divsChild>
                </w:div>
                <w:div w:id="1910189094">
                  <w:marLeft w:val="0"/>
                  <w:marRight w:val="0"/>
                  <w:marTop w:val="0"/>
                  <w:marBottom w:val="0"/>
                  <w:divBdr>
                    <w:top w:val="none" w:sz="0" w:space="0" w:color="auto"/>
                    <w:left w:val="none" w:sz="0" w:space="0" w:color="auto"/>
                    <w:bottom w:val="none" w:sz="0" w:space="0" w:color="auto"/>
                    <w:right w:val="none" w:sz="0" w:space="0" w:color="auto"/>
                  </w:divBdr>
                  <w:divsChild>
                    <w:div w:id="9642980">
                      <w:marLeft w:val="0"/>
                      <w:marRight w:val="0"/>
                      <w:marTop w:val="0"/>
                      <w:marBottom w:val="0"/>
                      <w:divBdr>
                        <w:top w:val="none" w:sz="0" w:space="0" w:color="auto"/>
                        <w:left w:val="none" w:sz="0" w:space="0" w:color="auto"/>
                        <w:bottom w:val="none" w:sz="0" w:space="0" w:color="auto"/>
                        <w:right w:val="none" w:sz="0" w:space="0" w:color="auto"/>
                      </w:divBdr>
                    </w:div>
                  </w:divsChild>
                </w:div>
                <w:div w:id="1968930312">
                  <w:marLeft w:val="0"/>
                  <w:marRight w:val="0"/>
                  <w:marTop w:val="0"/>
                  <w:marBottom w:val="0"/>
                  <w:divBdr>
                    <w:top w:val="none" w:sz="0" w:space="0" w:color="auto"/>
                    <w:left w:val="none" w:sz="0" w:space="0" w:color="auto"/>
                    <w:bottom w:val="none" w:sz="0" w:space="0" w:color="auto"/>
                    <w:right w:val="none" w:sz="0" w:space="0" w:color="auto"/>
                  </w:divBdr>
                  <w:divsChild>
                    <w:div w:id="478227442">
                      <w:marLeft w:val="0"/>
                      <w:marRight w:val="0"/>
                      <w:marTop w:val="0"/>
                      <w:marBottom w:val="0"/>
                      <w:divBdr>
                        <w:top w:val="none" w:sz="0" w:space="0" w:color="auto"/>
                        <w:left w:val="none" w:sz="0" w:space="0" w:color="auto"/>
                        <w:bottom w:val="none" w:sz="0" w:space="0" w:color="auto"/>
                        <w:right w:val="none" w:sz="0" w:space="0" w:color="auto"/>
                      </w:divBdr>
                    </w:div>
                  </w:divsChild>
                </w:div>
                <w:div w:id="1992444440">
                  <w:marLeft w:val="0"/>
                  <w:marRight w:val="0"/>
                  <w:marTop w:val="0"/>
                  <w:marBottom w:val="0"/>
                  <w:divBdr>
                    <w:top w:val="none" w:sz="0" w:space="0" w:color="auto"/>
                    <w:left w:val="none" w:sz="0" w:space="0" w:color="auto"/>
                    <w:bottom w:val="none" w:sz="0" w:space="0" w:color="auto"/>
                    <w:right w:val="none" w:sz="0" w:space="0" w:color="auto"/>
                  </w:divBdr>
                  <w:divsChild>
                    <w:div w:id="1383404845">
                      <w:marLeft w:val="0"/>
                      <w:marRight w:val="0"/>
                      <w:marTop w:val="0"/>
                      <w:marBottom w:val="0"/>
                      <w:divBdr>
                        <w:top w:val="none" w:sz="0" w:space="0" w:color="auto"/>
                        <w:left w:val="none" w:sz="0" w:space="0" w:color="auto"/>
                        <w:bottom w:val="none" w:sz="0" w:space="0" w:color="auto"/>
                        <w:right w:val="none" w:sz="0" w:space="0" w:color="auto"/>
                      </w:divBdr>
                    </w:div>
                  </w:divsChild>
                </w:div>
                <w:div w:id="2050294667">
                  <w:marLeft w:val="0"/>
                  <w:marRight w:val="0"/>
                  <w:marTop w:val="0"/>
                  <w:marBottom w:val="0"/>
                  <w:divBdr>
                    <w:top w:val="none" w:sz="0" w:space="0" w:color="auto"/>
                    <w:left w:val="none" w:sz="0" w:space="0" w:color="auto"/>
                    <w:bottom w:val="none" w:sz="0" w:space="0" w:color="auto"/>
                    <w:right w:val="none" w:sz="0" w:space="0" w:color="auto"/>
                  </w:divBdr>
                  <w:divsChild>
                    <w:div w:id="876699488">
                      <w:marLeft w:val="0"/>
                      <w:marRight w:val="0"/>
                      <w:marTop w:val="0"/>
                      <w:marBottom w:val="0"/>
                      <w:divBdr>
                        <w:top w:val="none" w:sz="0" w:space="0" w:color="auto"/>
                        <w:left w:val="none" w:sz="0" w:space="0" w:color="auto"/>
                        <w:bottom w:val="none" w:sz="0" w:space="0" w:color="auto"/>
                        <w:right w:val="none" w:sz="0" w:space="0" w:color="auto"/>
                      </w:divBdr>
                    </w:div>
                  </w:divsChild>
                </w:div>
                <w:div w:id="2100904042">
                  <w:marLeft w:val="0"/>
                  <w:marRight w:val="0"/>
                  <w:marTop w:val="0"/>
                  <w:marBottom w:val="0"/>
                  <w:divBdr>
                    <w:top w:val="none" w:sz="0" w:space="0" w:color="auto"/>
                    <w:left w:val="none" w:sz="0" w:space="0" w:color="auto"/>
                    <w:bottom w:val="none" w:sz="0" w:space="0" w:color="auto"/>
                    <w:right w:val="none" w:sz="0" w:space="0" w:color="auto"/>
                  </w:divBdr>
                  <w:divsChild>
                    <w:div w:id="9924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54111">
          <w:marLeft w:val="0"/>
          <w:marRight w:val="0"/>
          <w:marTop w:val="0"/>
          <w:marBottom w:val="0"/>
          <w:divBdr>
            <w:top w:val="none" w:sz="0" w:space="0" w:color="auto"/>
            <w:left w:val="none" w:sz="0" w:space="0" w:color="auto"/>
            <w:bottom w:val="none" w:sz="0" w:space="0" w:color="auto"/>
            <w:right w:val="none" w:sz="0" w:space="0" w:color="auto"/>
          </w:divBdr>
          <w:divsChild>
            <w:div w:id="466508150">
              <w:marLeft w:val="0"/>
              <w:marRight w:val="0"/>
              <w:marTop w:val="0"/>
              <w:marBottom w:val="0"/>
              <w:divBdr>
                <w:top w:val="none" w:sz="0" w:space="0" w:color="auto"/>
                <w:left w:val="none" w:sz="0" w:space="0" w:color="auto"/>
                <w:bottom w:val="none" w:sz="0" w:space="0" w:color="auto"/>
                <w:right w:val="none" w:sz="0" w:space="0" w:color="auto"/>
              </w:divBdr>
            </w:div>
          </w:divsChild>
        </w:div>
        <w:div w:id="547105168">
          <w:marLeft w:val="0"/>
          <w:marRight w:val="0"/>
          <w:marTop w:val="0"/>
          <w:marBottom w:val="0"/>
          <w:divBdr>
            <w:top w:val="none" w:sz="0" w:space="0" w:color="auto"/>
            <w:left w:val="none" w:sz="0" w:space="0" w:color="auto"/>
            <w:bottom w:val="none" w:sz="0" w:space="0" w:color="auto"/>
            <w:right w:val="none" w:sz="0" w:space="0" w:color="auto"/>
          </w:divBdr>
          <w:divsChild>
            <w:div w:id="57242403">
              <w:marLeft w:val="0"/>
              <w:marRight w:val="0"/>
              <w:marTop w:val="0"/>
              <w:marBottom w:val="0"/>
              <w:divBdr>
                <w:top w:val="none" w:sz="0" w:space="0" w:color="auto"/>
                <w:left w:val="none" w:sz="0" w:space="0" w:color="auto"/>
                <w:bottom w:val="none" w:sz="0" w:space="0" w:color="auto"/>
                <w:right w:val="none" w:sz="0" w:space="0" w:color="auto"/>
              </w:divBdr>
            </w:div>
          </w:divsChild>
        </w:div>
        <w:div w:id="551967919">
          <w:marLeft w:val="0"/>
          <w:marRight w:val="0"/>
          <w:marTop w:val="0"/>
          <w:marBottom w:val="0"/>
          <w:divBdr>
            <w:top w:val="none" w:sz="0" w:space="0" w:color="auto"/>
            <w:left w:val="none" w:sz="0" w:space="0" w:color="auto"/>
            <w:bottom w:val="none" w:sz="0" w:space="0" w:color="auto"/>
            <w:right w:val="none" w:sz="0" w:space="0" w:color="auto"/>
          </w:divBdr>
          <w:divsChild>
            <w:div w:id="522014870">
              <w:marLeft w:val="0"/>
              <w:marRight w:val="0"/>
              <w:marTop w:val="0"/>
              <w:marBottom w:val="0"/>
              <w:divBdr>
                <w:top w:val="none" w:sz="0" w:space="0" w:color="auto"/>
                <w:left w:val="none" w:sz="0" w:space="0" w:color="auto"/>
                <w:bottom w:val="none" w:sz="0" w:space="0" w:color="auto"/>
                <w:right w:val="none" w:sz="0" w:space="0" w:color="auto"/>
              </w:divBdr>
            </w:div>
          </w:divsChild>
        </w:div>
        <w:div w:id="673336173">
          <w:marLeft w:val="0"/>
          <w:marRight w:val="0"/>
          <w:marTop w:val="0"/>
          <w:marBottom w:val="0"/>
          <w:divBdr>
            <w:top w:val="none" w:sz="0" w:space="0" w:color="auto"/>
            <w:left w:val="none" w:sz="0" w:space="0" w:color="auto"/>
            <w:bottom w:val="none" w:sz="0" w:space="0" w:color="auto"/>
            <w:right w:val="none" w:sz="0" w:space="0" w:color="auto"/>
          </w:divBdr>
          <w:divsChild>
            <w:div w:id="1118379064">
              <w:marLeft w:val="0"/>
              <w:marRight w:val="0"/>
              <w:marTop w:val="0"/>
              <w:marBottom w:val="0"/>
              <w:divBdr>
                <w:top w:val="none" w:sz="0" w:space="0" w:color="auto"/>
                <w:left w:val="none" w:sz="0" w:space="0" w:color="auto"/>
                <w:bottom w:val="none" w:sz="0" w:space="0" w:color="auto"/>
                <w:right w:val="none" w:sz="0" w:space="0" w:color="auto"/>
              </w:divBdr>
            </w:div>
          </w:divsChild>
        </w:div>
        <w:div w:id="692148461">
          <w:marLeft w:val="0"/>
          <w:marRight w:val="0"/>
          <w:marTop w:val="0"/>
          <w:marBottom w:val="0"/>
          <w:divBdr>
            <w:top w:val="none" w:sz="0" w:space="0" w:color="auto"/>
            <w:left w:val="none" w:sz="0" w:space="0" w:color="auto"/>
            <w:bottom w:val="none" w:sz="0" w:space="0" w:color="auto"/>
            <w:right w:val="none" w:sz="0" w:space="0" w:color="auto"/>
          </w:divBdr>
          <w:divsChild>
            <w:div w:id="1271859996">
              <w:marLeft w:val="0"/>
              <w:marRight w:val="0"/>
              <w:marTop w:val="0"/>
              <w:marBottom w:val="0"/>
              <w:divBdr>
                <w:top w:val="none" w:sz="0" w:space="0" w:color="auto"/>
                <w:left w:val="none" w:sz="0" w:space="0" w:color="auto"/>
                <w:bottom w:val="none" w:sz="0" w:space="0" w:color="auto"/>
                <w:right w:val="none" w:sz="0" w:space="0" w:color="auto"/>
              </w:divBdr>
            </w:div>
          </w:divsChild>
        </w:div>
        <w:div w:id="982077644">
          <w:marLeft w:val="0"/>
          <w:marRight w:val="0"/>
          <w:marTop w:val="0"/>
          <w:marBottom w:val="0"/>
          <w:divBdr>
            <w:top w:val="none" w:sz="0" w:space="0" w:color="auto"/>
            <w:left w:val="none" w:sz="0" w:space="0" w:color="auto"/>
            <w:bottom w:val="none" w:sz="0" w:space="0" w:color="auto"/>
            <w:right w:val="none" w:sz="0" w:space="0" w:color="auto"/>
          </w:divBdr>
          <w:divsChild>
            <w:div w:id="891624114">
              <w:marLeft w:val="0"/>
              <w:marRight w:val="0"/>
              <w:marTop w:val="0"/>
              <w:marBottom w:val="0"/>
              <w:divBdr>
                <w:top w:val="none" w:sz="0" w:space="0" w:color="auto"/>
                <w:left w:val="none" w:sz="0" w:space="0" w:color="auto"/>
                <w:bottom w:val="none" w:sz="0" w:space="0" w:color="auto"/>
                <w:right w:val="none" w:sz="0" w:space="0" w:color="auto"/>
              </w:divBdr>
            </w:div>
          </w:divsChild>
        </w:div>
        <w:div w:id="989987124">
          <w:marLeft w:val="0"/>
          <w:marRight w:val="0"/>
          <w:marTop w:val="0"/>
          <w:marBottom w:val="0"/>
          <w:divBdr>
            <w:top w:val="none" w:sz="0" w:space="0" w:color="auto"/>
            <w:left w:val="none" w:sz="0" w:space="0" w:color="auto"/>
            <w:bottom w:val="none" w:sz="0" w:space="0" w:color="auto"/>
            <w:right w:val="none" w:sz="0" w:space="0" w:color="auto"/>
          </w:divBdr>
          <w:divsChild>
            <w:div w:id="1622148071">
              <w:marLeft w:val="0"/>
              <w:marRight w:val="0"/>
              <w:marTop w:val="0"/>
              <w:marBottom w:val="0"/>
              <w:divBdr>
                <w:top w:val="none" w:sz="0" w:space="0" w:color="auto"/>
                <w:left w:val="none" w:sz="0" w:space="0" w:color="auto"/>
                <w:bottom w:val="none" w:sz="0" w:space="0" w:color="auto"/>
                <w:right w:val="none" w:sz="0" w:space="0" w:color="auto"/>
              </w:divBdr>
            </w:div>
          </w:divsChild>
        </w:div>
        <w:div w:id="1035740507">
          <w:marLeft w:val="0"/>
          <w:marRight w:val="0"/>
          <w:marTop w:val="0"/>
          <w:marBottom w:val="0"/>
          <w:divBdr>
            <w:top w:val="none" w:sz="0" w:space="0" w:color="auto"/>
            <w:left w:val="none" w:sz="0" w:space="0" w:color="auto"/>
            <w:bottom w:val="none" w:sz="0" w:space="0" w:color="auto"/>
            <w:right w:val="none" w:sz="0" w:space="0" w:color="auto"/>
          </w:divBdr>
          <w:divsChild>
            <w:div w:id="212734909">
              <w:marLeft w:val="0"/>
              <w:marRight w:val="0"/>
              <w:marTop w:val="0"/>
              <w:marBottom w:val="0"/>
              <w:divBdr>
                <w:top w:val="none" w:sz="0" w:space="0" w:color="auto"/>
                <w:left w:val="none" w:sz="0" w:space="0" w:color="auto"/>
                <w:bottom w:val="none" w:sz="0" w:space="0" w:color="auto"/>
                <w:right w:val="none" w:sz="0" w:space="0" w:color="auto"/>
              </w:divBdr>
            </w:div>
          </w:divsChild>
        </w:div>
        <w:div w:id="1092974969">
          <w:marLeft w:val="0"/>
          <w:marRight w:val="0"/>
          <w:marTop w:val="0"/>
          <w:marBottom w:val="0"/>
          <w:divBdr>
            <w:top w:val="none" w:sz="0" w:space="0" w:color="auto"/>
            <w:left w:val="none" w:sz="0" w:space="0" w:color="auto"/>
            <w:bottom w:val="none" w:sz="0" w:space="0" w:color="auto"/>
            <w:right w:val="none" w:sz="0" w:space="0" w:color="auto"/>
          </w:divBdr>
          <w:divsChild>
            <w:div w:id="670641677">
              <w:marLeft w:val="0"/>
              <w:marRight w:val="0"/>
              <w:marTop w:val="0"/>
              <w:marBottom w:val="0"/>
              <w:divBdr>
                <w:top w:val="none" w:sz="0" w:space="0" w:color="auto"/>
                <w:left w:val="none" w:sz="0" w:space="0" w:color="auto"/>
                <w:bottom w:val="none" w:sz="0" w:space="0" w:color="auto"/>
                <w:right w:val="none" w:sz="0" w:space="0" w:color="auto"/>
              </w:divBdr>
            </w:div>
          </w:divsChild>
        </w:div>
        <w:div w:id="1111969160">
          <w:marLeft w:val="0"/>
          <w:marRight w:val="0"/>
          <w:marTop w:val="0"/>
          <w:marBottom w:val="0"/>
          <w:divBdr>
            <w:top w:val="none" w:sz="0" w:space="0" w:color="auto"/>
            <w:left w:val="none" w:sz="0" w:space="0" w:color="auto"/>
            <w:bottom w:val="none" w:sz="0" w:space="0" w:color="auto"/>
            <w:right w:val="none" w:sz="0" w:space="0" w:color="auto"/>
          </w:divBdr>
          <w:divsChild>
            <w:div w:id="572854508">
              <w:marLeft w:val="0"/>
              <w:marRight w:val="0"/>
              <w:marTop w:val="0"/>
              <w:marBottom w:val="0"/>
              <w:divBdr>
                <w:top w:val="none" w:sz="0" w:space="0" w:color="auto"/>
                <w:left w:val="none" w:sz="0" w:space="0" w:color="auto"/>
                <w:bottom w:val="none" w:sz="0" w:space="0" w:color="auto"/>
                <w:right w:val="none" w:sz="0" w:space="0" w:color="auto"/>
              </w:divBdr>
            </w:div>
          </w:divsChild>
        </w:div>
        <w:div w:id="1113522369">
          <w:marLeft w:val="0"/>
          <w:marRight w:val="0"/>
          <w:marTop w:val="0"/>
          <w:marBottom w:val="0"/>
          <w:divBdr>
            <w:top w:val="none" w:sz="0" w:space="0" w:color="auto"/>
            <w:left w:val="none" w:sz="0" w:space="0" w:color="auto"/>
            <w:bottom w:val="none" w:sz="0" w:space="0" w:color="auto"/>
            <w:right w:val="none" w:sz="0" w:space="0" w:color="auto"/>
          </w:divBdr>
        </w:div>
        <w:div w:id="1218664350">
          <w:marLeft w:val="0"/>
          <w:marRight w:val="0"/>
          <w:marTop w:val="0"/>
          <w:marBottom w:val="0"/>
          <w:divBdr>
            <w:top w:val="none" w:sz="0" w:space="0" w:color="auto"/>
            <w:left w:val="none" w:sz="0" w:space="0" w:color="auto"/>
            <w:bottom w:val="none" w:sz="0" w:space="0" w:color="auto"/>
            <w:right w:val="none" w:sz="0" w:space="0" w:color="auto"/>
          </w:divBdr>
          <w:divsChild>
            <w:div w:id="1259870055">
              <w:marLeft w:val="0"/>
              <w:marRight w:val="0"/>
              <w:marTop w:val="0"/>
              <w:marBottom w:val="0"/>
              <w:divBdr>
                <w:top w:val="none" w:sz="0" w:space="0" w:color="auto"/>
                <w:left w:val="none" w:sz="0" w:space="0" w:color="auto"/>
                <w:bottom w:val="none" w:sz="0" w:space="0" w:color="auto"/>
                <w:right w:val="none" w:sz="0" w:space="0" w:color="auto"/>
              </w:divBdr>
            </w:div>
          </w:divsChild>
        </w:div>
        <w:div w:id="1332023841">
          <w:marLeft w:val="0"/>
          <w:marRight w:val="0"/>
          <w:marTop w:val="0"/>
          <w:marBottom w:val="0"/>
          <w:divBdr>
            <w:top w:val="none" w:sz="0" w:space="0" w:color="auto"/>
            <w:left w:val="none" w:sz="0" w:space="0" w:color="auto"/>
            <w:bottom w:val="none" w:sz="0" w:space="0" w:color="auto"/>
            <w:right w:val="none" w:sz="0" w:space="0" w:color="auto"/>
          </w:divBdr>
          <w:divsChild>
            <w:div w:id="1133713739">
              <w:marLeft w:val="0"/>
              <w:marRight w:val="0"/>
              <w:marTop w:val="0"/>
              <w:marBottom w:val="0"/>
              <w:divBdr>
                <w:top w:val="none" w:sz="0" w:space="0" w:color="auto"/>
                <w:left w:val="none" w:sz="0" w:space="0" w:color="auto"/>
                <w:bottom w:val="none" w:sz="0" w:space="0" w:color="auto"/>
                <w:right w:val="none" w:sz="0" w:space="0" w:color="auto"/>
              </w:divBdr>
            </w:div>
          </w:divsChild>
        </w:div>
        <w:div w:id="1423379151">
          <w:marLeft w:val="0"/>
          <w:marRight w:val="0"/>
          <w:marTop w:val="0"/>
          <w:marBottom w:val="0"/>
          <w:divBdr>
            <w:top w:val="none" w:sz="0" w:space="0" w:color="auto"/>
            <w:left w:val="none" w:sz="0" w:space="0" w:color="auto"/>
            <w:bottom w:val="none" w:sz="0" w:space="0" w:color="auto"/>
            <w:right w:val="none" w:sz="0" w:space="0" w:color="auto"/>
          </w:divBdr>
          <w:divsChild>
            <w:div w:id="2015181767">
              <w:marLeft w:val="0"/>
              <w:marRight w:val="0"/>
              <w:marTop w:val="0"/>
              <w:marBottom w:val="0"/>
              <w:divBdr>
                <w:top w:val="none" w:sz="0" w:space="0" w:color="auto"/>
                <w:left w:val="none" w:sz="0" w:space="0" w:color="auto"/>
                <w:bottom w:val="none" w:sz="0" w:space="0" w:color="auto"/>
                <w:right w:val="none" w:sz="0" w:space="0" w:color="auto"/>
              </w:divBdr>
            </w:div>
          </w:divsChild>
        </w:div>
        <w:div w:id="1444880954">
          <w:marLeft w:val="0"/>
          <w:marRight w:val="0"/>
          <w:marTop w:val="0"/>
          <w:marBottom w:val="0"/>
          <w:divBdr>
            <w:top w:val="none" w:sz="0" w:space="0" w:color="auto"/>
            <w:left w:val="none" w:sz="0" w:space="0" w:color="auto"/>
            <w:bottom w:val="none" w:sz="0" w:space="0" w:color="auto"/>
            <w:right w:val="none" w:sz="0" w:space="0" w:color="auto"/>
          </w:divBdr>
        </w:div>
        <w:div w:id="1488549285">
          <w:marLeft w:val="0"/>
          <w:marRight w:val="0"/>
          <w:marTop w:val="0"/>
          <w:marBottom w:val="0"/>
          <w:divBdr>
            <w:top w:val="none" w:sz="0" w:space="0" w:color="auto"/>
            <w:left w:val="none" w:sz="0" w:space="0" w:color="auto"/>
            <w:bottom w:val="none" w:sz="0" w:space="0" w:color="auto"/>
            <w:right w:val="none" w:sz="0" w:space="0" w:color="auto"/>
          </w:divBdr>
        </w:div>
        <w:div w:id="1852328184">
          <w:marLeft w:val="0"/>
          <w:marRight w:val="0"/>
          <w:marTop w:val="0"/>
          <w:marBottom w:val="0"/>
          <w:divBdr>
            <w:top w:val="none" w:sz="0" w:space="0" w:color="auto"/>
            <w:left w:val="none" w:sz="0" w:space="0" w:color="auto"/>
            <w:bottom w:val="none" w:sz="0" w:space="0" w:color="auto"/>
            <w:right w:val="none" w:sz="0" w:space="0" w:color="auto"/>
          </w:divBdr>
        </w:div>
        <w:div w:id="1954970445">
          <w:marLeft w:val="0"/>
          <w:marRight w:val="0"/>
          <w:marTop w:val="0"/>
          <w:marBottom w:val="0"/>
          <w:divBdr>
            <w:top w:val="none" w:sz="0" w:space="0" w:color="auto"/>
            <w:left w:val="none" w:sz="0" w:space="0" w:color="auto"/>
            <w:bottom w:val="none" w:sz="0" w:space="0" w:color="auto"/>
            <w:right w:val="none" w:sz="0" w:space="0" w:color="auto"/>
          </w:divBdr>
        </w:div>
        <w:div w:id="1956519331">
          <w:marLeft w:val="0"/>
          <w:marRight w:val="0"/>
          <w:marTop w:val="0"/>
          <w:marBottom w:val="0"/>
          <w:divBdr>
            <w:top w:val="none" w:sz="0" w:space="0" w:color="auto"/>
            <w:left w:val="none" w:sz="0" w:space="0" w:color="auto"/>
            <w:bottom w:val="none" w:sz="0" w:space="0" w:color="auto"/>
            <w:right w:val="none" w:sz="0" w:space="0" w:color="auto"/>
          </w:divBdr>
          <w:divsChild>
            <w:div w:id="742068408">
              <w:marLeft w:val="0"/>
              <w:marRight w:val="0"/>
              <w:marTop w:val="0"/>
              <w:marBottom w:val="0"/>
              <w:divBdr>
                <w:top w:val="none" w:sz="0" w:space="0" w:color="auto"/>
                <w:left w:val="none" w:sz="0" w:space="0" w:color="auto"/>
                <w:bottom w:val="none" w:sz="0" w:space="0" w:color="auto"/>
                <w:right w:val="none" w:sz="0" w:space="0" w:color="auto"/>
              </w:divBdr>
            </w:div>
          </w:divsChild>
        </w:div>
        <w:div w:id="2062291124">
          <w:marLeft w:val="0"/>
          <w:marRight w:val="0"/>
          <w:marTop w:val="0"/>
          <w:marBottom w:val="0"/>
          <w:divBdr>
            <w:top w:val="none" w:sz="0" w:space="0" w:color="auto"/>
            <w:left w:val="none" w:sz="0" w:space="0" w:color="auto"/>
            <w:bottom w:val="none" w:sz="0" w:space="0" w:color="auto"/>
            <w:right w:val="none" w:sz="0" w:space="0" w:color="auto"/>
          </w:divBdr>
          <w:divsChild>
            <w:div w:id="140730591">
              <w:marLeft w:val="-75"/>
              <w:marRight w:val="0"/>
              <w:marTop w:val="30"/>
              <w:marBottom w:val="30"/>
              <w:divBdr>
                <w:top w:val="none" w:sz="0" w:space="0" w:color="auto"/>
                <w:left w:val="none" w:sz="0" w:space="0" w:color="auto"/>
                <w:bottom w:val="none" w:sz="0" w:space="0" w:color="auto"/>
                <w:right w:val="none" w:sz="0" w:space="0" w:color="auto"/>
              </w:divBdr>
              <w:divsChild>
                <w:div w:id="42488252">
                  <w:marLeft w:val="0"/>
                  <w:marRight w:val="0"/>
                  <w:marTop w:val="0"/>
                  <w:marBottom w:val="0"/>
                  <w:divBdr>
                    <w:top w:val="none" w:sz="0" w:space="0" w:color="auto"/>
                    <w:left w:val="none" w:sz="0" w:space="0" w:color="auto"/>
                    <w:bottom w:val="none" w:sz="0" w:space="0" w:color="auto"/>
                    <w:right w:val="none" w:sz="0" w:space="0" w:color="auto"/>
                  </w:divBdr>
                  <w:divsChild>
                    <w:div w:id="1928462840">
                      <w:marLeft w:val="0"/>
                      <w:marRight w:val="0"/>
                      <w:marTop w:val="0"/>
                      <w:marBottom w:val="0"/>
                      <w:divBdr>
                        <w:top w:val="none" w:sz="0" w:space="0" w:color="auto"/>
                        <w:left w:val="none" w:sz="0" w:space="0" w:color="auto"/>
                        <w:bottom w:val="none" w:sz="0" w:space="0" w:color="auto"/>
                        <w:right w:val="none" w:sz="0" w:space="0" w:color="auto"/>
                      </w:divBdr>
                    </w:div>
                  </w:divsChild>
                </w:div>
                <w:div w:id="78526792">
                  <w:marLeft w:val="0"/>
                  <w:marRight w:val="0"/>
                  <w:marTop w:val="0"/>
                  <w:marBottom w:val="0"/>
                  <w:divBdr>
                    <w:top w:val="none" w:sz="0" w:space="0" w:color="auto"/>
                    <w:left w:val="none" w:sz="0" w:space="0" w:color="auto"/>
                    <w:bottom w:val="none" w:sz="0" w:space="0" w:color="auto"/>
                    <w:right w:val="none" w:sz="0" w:space="0" w:color="auto"/>
                  </w:divBdr>
                  <w:divsChild>
                    <w:div w:id="144203442">
                      <w:marLeft w:val="0"/>
                      <w:marRight w:val="0"/>
                      <w:marTop w:val="0"/>
                      <w:marBottom w:val="0"/>
                      <w:divBdr>
                        <w:top w:val="none" w:sz="0" w:space="0" w:color="auto"/>
                        <w:left w:val="none" w:sz="0" w:space="0" w:color="auto"/>
                        <w:bottom w:val="none" w:sz="0" w:space="0" w:color="auto"/>
                        <w:right w:val="none" w:sz="0" w:space="0" w:color="auto"/>
                      </w:divBdr>
                    </w:div>
                  </w:divsChild>
                </w:div>
                <w:div w:id="360252071">
                  <w:marLeft w:val="0"/>
                  <w:marRight w:val="0"/>
                  <w:marTop w:val="0"/>
                  <w:marBottom w:val="0"/>
                  <w:divBdr>
                    <w:top w:val="none" w:sz="0" w:space="0" w:color="auto"/>
                    <w:left w:val="none" w:sz="0" w:space="0" w:color="auto"/>
                    <w:bottom w:val="none" w:sz="0" w:space="0" w:color="auto"/>
                    <w:right w:val="none" w:sz="0" w:space="0" w:color="auto"/>
                  </w:divBdr>
                  <w:divsChild>
                    <w:div w:id="791826445">
                      <w:marLeft w:val="0"/>
                      <w:marRight w:val="0"/>
                      <w:marTop w:val="0"/>
                      <w:marBottom w:val="0"/>
                      <w:divBdr>
                        <w:top w:val="none" w:sz="0" w:space="0" w:color="auto"/>
                        <w:left w:val="none" w:sz="0" w:space="0" w:color="auto"/>
                        <w:bottom w:val="none" w:sz="0" w:space="0" w:color="auto"/>
                        <w:right w:val="none" w:sz="0" w:space="0" w:color="auto"/>
                      </w:divBdr>
                    </w:div>
                  </w:divsChild>
                </w:div>
                <w:div w:id="544679601">
                  <w:marLeft w:val="0"/>
                  <w:marRight w:val="0"/>
                  <w:marTop w:val="0"/>
                  <w:marBottom w:val="0"/>
                  <w:divBdr>
                    <w:top w:val="none" w:sz="0" w:space="0" w:color="auto"/>
                    <w:left w:val="none" w:sz="0" w:space="0" w:color="auto"/>
                    <w:bottom w:val="none" w:sz="0" w:space="0" w:color="auto"/>
                    <w:right w:val="none" w:sz="0" w:space="0" w:color="auto"/>
                  </w:divBdr>
                  <w:divsChild>
                    <w:div w:id="1604654165">
                      <w:marLeft w:val="0"/>
                      <w:marRight w:val="0"/>
                      <w:marTop w:val="0"/>
                      <w:marBottom w:val="0"/>
                      <w:divBdr>
                        <w:top w:val="none" w:sz="0" w:space="0" w:color="auto"/>
                        <w:left w:val="none" w:sz="0" w:space="0" w:color="auto"/>
                        <w:bottom w:val="none" w:sz="0" w:space="0" w:color="auto"/>
                        <w:right w:val="none" w:sz="0" w:space="0" w:color="auto"/>
                      </w:divBdr>
                    </w:div>
                  </w:divsChild>
                </w:div>
                <w:div w:id="942688474">
                  <w:marLeft w:val="0"/>
                  <w:marRight w:val="0"/>
                  <w:marTop w:val="0"/>
                  <w:marBottom w:val="0"/>
                  <w:divBdr>
                    <w:top w:val="none" w:sz="0" w:space="0" w:color="auto"/>
                    <w:left w:val="none" w:sz="0" w:space="0" w:color="auto"/>
                    <w:bottom w:val="none" w:sz="0" w:space="0" w:color="auto"/>
                    <w:right w:val="none" w:sz="0" w:space="0" w:color="auto"/>
                  </w:divBdr>
                  <w:divsChild>
                    <w:div w:id="1737778498">
                      <w:marLeft w:val="0"/>
                      <w:marRight w:val="0"/>
                      <w:marTop w:val="0"/>
                      <w:marBottom w:val="0"/>
                      <w:divBdr>
                        <w:top w:val="none" w:sz="0" w:space="0" w:color="auto"/>
                        <w:left w:val="none" w:sz="0" w:space="0" w:color="auto"/>
                        <w:bottom w:val="none" w:sz="0" w:space="0" w:color="auto"/>
                        <w:right w:val="none" w:sz="0" w:space="0" w:color="auto"/>
                      </w:divBdr>
                    </w:div>
                  </w:divsChild>
                </w:div>
                <w:div w:id="1420524780">
                  <w:marLeft w:val="0"/>
                  <w:marRight w:val="0"/>
                  <w:marTop w:val="0"/>
                  <w:marBottom w:val="0"/>
                  <w:divBdr>
                    <w:top w:val="none" w:sz="0" w:space="0" w:color="auto"/>
                    <w:left w:val="none" w:sz="0" w:space="0" w:color="auto"/>
                    <w:bottom w:val="none" w:sz="0" w:space="0" w:color="auto"/>
                    <w:right w:val="none" w:sz="0" w:space="0" w:color="auto"/>
                  </w:divBdr>
                  <w:divsChild>
                    <w:div w:id="1268000159">
                      <w:marLeft w:val="0"/>
                      <w:marRight w:val="0"/>
                      <w:marTop w:val="0"/>
                      <w:marBottom w:val="0"/>
                      <w:divBdr>
                        <w:top w:val="none" w:sz="0" w:space="0" w:color="auto"/>
                        <w:left w:val="none" w:sz="0" w:space="0" w:color="auto"/>
                        <w:bottom w:val="none" w:sz="0" w:space="0" w:color="auto"/>
                        <w:right w:val="none" w:sz="0" w:space="0" w:color="auto"/>
                      </w:divBdr>
                    </w:div>
                  </w:divsChild>
                </w:div>
                <w:div w:id="1586646324">
                  <w:marLeft w:val="0"/>
                  <w:marRight w:val="0"/>
                  <w:marTop w:val="0"/>
                  <w:marBottom w:val="0"/>
                  <w:divBdr>
                    <w:top w:val="none" w:sz="0" w:space="0" w:color="auto"/>
                    <w:left w:val="none" w:sz="0" w:space="0" w:color="auto"/>
                    <w:bottom w:val="none" w:sz="0" w:space="0" w:color="auto"/>
                    <w:right w:val="none" w:sz="0" w:space="0" w:color="auto"/>
                  </w:divBdr>
                  <w:divsChild>
                    <w:div w:id="1529678184">
                      <w:marLeft w:val="0"/>
                      <w:marRight w:val="0"/>
                      <w:marTop w:val="0"/>
                      <w:marBottom w:val="0"/>
                      <w:divBdr>
                        <w:top w:val="none" w:sz="0" w:space="0" w:color="auto"/>
                        <w:left w:val="none" w:sz="0" w:space="0" w:color="auto"/>
                        <w:bottom w:val="none" w:sz="0" w:space="0" w:color="auto"/>
                        <w:right w:val="none" w:sz="0" w:space="0" w:color="auto"/>
                      </w:divBdr>
                    </w:div>
                  </w:divsChild>
                </w:div>
                <w:div w:id="2124422539">
                  <w:marLeft w:val="0"/>
                  <w:marRight w:val="0"/>
                  <w:marTop w:val="0"/>
                  <w:marBottom w:val="0"/>
                  <w:divBdr>
                    <w:top w:val="none" w:sz="0" w:space="0" w:color="auto"/>
                    <w:left w:val="none" w:sz="0" w:space="0" w:color="auto"/>
                    <w:bottom w:val="none" w:sz="0" w:space="0" w:color="auto"/>
                    <w:right w:val="none" w:sz="0" w:space="0" w:color="auto"/>
                  </w:divBdr>
                  <w:divsChild>
                    <w:div w:id="18838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88847">
      <w:bodyDiv w:val="1"/>
      <w:marLeft w:val="0"/>
      <w:marRight w:val="0"/>
      <w:marTop w:val="0"/>
      <w:marBottom w:val="0"/>
      <w:divBdr>
        <w:top w:val="none" w:sz="0" w:space="0" w:color="auto"/>
        <w:left w:val="none" w:sz="0" w:space="0" w:color="auto"/>
        <w:bottom w:val="none" w:sz="0" w:space="0" w:color="auto"/>
        <w:right w:val="none" w:sz="0" w:space="0" w:color="auto"/>
      </w:divBdr>
      <w:divsChild>
        <w:div w:id="50034632">
          <w:marLeft w:val="0"/>
          <w:marRight w:val="0"/>
          <w:marTop w:val="0"/>
          <w:marBottom w:val="0"/>
          <w:divBdr>
            <w:top w:val="none" w:sz="0" w:space="0" w:color="auto"/>
            <w:left w:val="none" w:sz="0" w:space="0" w:color="auto"/>
            <w:bottom w:val="none" w:sz="0" w:space="0" w:color="auto"/>
            <w:right w:val="none" w:sz="0" w:space="0" w:color="auto"/>
          </w:divBdr>
          <w:divsChild>
            <w:div w:id="825361331">
              <w:marLeft w:val="0"/>
              <w:marRight w:val="0"/>
              <w:marTop w:val="0"/>
              <w:marBottom w:val="0"/>
              <w:divBdr>
                <w:top w:val="none" w:sz="0" w:space="0" w:color="auto"/>
                <w:left w:val="none" w:sz="0" w:space="0" w:color="auto"/>
                <w:bottom w:val="none" w:sz="0" w:space="0" w:color="auto"/>
                <w:right w:val="none" w:sz="0" w:space="0" w:color="auto"/>
              </w:divBdr>
            </w:div>
          </w:divsChild>
        </w:div>
        <w:div w:id="268465488">
          <w:marLeft w:val="0"/>
          <w:marRight w:val="0"/>
          <w:marTop w:val="0"/>
          <w:marBottom w:val="0"/>
          <w:divBdr>
            <w:top w:val="none" w:sz="0" w:space="0" w:color="auto"/>
            <w:left w:val="none" w:sz="0" w:space="0" w:color="auto"/>
            <w:bottom w:val="none" w:sz="0" w:space="0" w:color="auto"/>
            <w:right w:val="none" w:sz="0" w:space="0" w:color="auto"/>
          </w:divBdr>
          <w:divsChild>
            <w:div w:id="1575891385">
              <w:marLeft w:val="0"/>
              <w:marRight w:val="0"/>
              <w:marTop w:val="0"/>
              <w:marBottom w:val="0"/>
              <w:divBdr>
                <w:top w:val="none" w:sz="0" w:space="0" w:color="auto"/>
                <w:left w:val="none" w:sz="0" w:space="0" w:color="auto"/>
                <w:bottom w:val="none" w:sz="0" w:space="0" w:color="auto"/>
                <w:right w:val="none" w:sz="0" w:space="0" w:color="auto"/>
              </w:divBdr>
            </w:div>
          </w:divsChild>
        </w:div>
        <w:div w:id="303854922">
          <w:marLeft w:val="0"/>
          <w:marRight w:val="0"/>
          <w:marTop w:val="0"/>
          <w:marBottom w:val="0"/>
          <w:divBdr>
            <w:top w:val="none" w:sz="0" w:space="0" w:color="auto"/>
            <w:left w:val="none" w:sz="0" w:space="0" w:color="auto"/>
            <w:bottom w:val="none" w:sz="0" w:space="0" w:color="auto"/>
            <w:right w:val="none" w:sz="0" w:space="0" w:color="auto"/>
          </w:divBdr>
          <w:divsChild>
            <w:div w:id="1975331059">
              <w:marLeft w:val="0"/>
              <w:marRight w:val="0"/>
              <w:marTop w:val="0"/>
              <w:marBottom w:val="0"/>
              <w:divBdr>
                <w:top w:val="none" w:sz="0" w:space="0" w:color="auto"/>
                <w:left w:val="none" w:sz="0" w:space="0" w:color="auto"/>
                <w:bottom w:val="none" w:sz="0" w:space="0" w:color="auto"/>
                <w:right w:val="none" w:sz="0" w:space="0" w:color="auto"/>
              </w:divBdr>
            </w:div>
          </w:divsChild>
        </w:div>
        <w:div w:id="309602651">
          <w:marLeft w:val="0"/>
          <w:marRight w:val="0"/>
          <w:marTop w:val="0"/>
          <w:marBottom w:val="0"/>
          <w:divBdr>
            <w:top w:val="none" w:sz="0" w:space="0" w:color="auto"/>
            <w:left w:val="none" w:sz="0" w:space="0" w:color="auto"/>
            <w:bottom w:val="none" w:sz="0" w:space="0" w:color="auto"/>
            <w:right w:val="none" w:sz="0" w:space="0" w:color="auto"/>
          </w:divBdr>
          <w:divsChild>
            <w:div w:id="114520489">
              <w:marLeft w:val="0"/>
              <w:marRight w:val="0"/>
              <w:marTop w:val="0"/>
              <w:marBottom w:val="0"/>
              <w:divBdr>
                <w:top w:val="none" w:sz="0" w:space="0" w:color="auto"/>
                <w:left w:val="none" w:sz="0" w:space="0" w:color="auto"/>
                <w:bottom w:val="none" w:sz="0" w:space="0" w:color="auto"/>
                <w:right w:val="none" w:sz="0" w:space="0" w:color="auto"/>
              </w:divBdr>
            </w:div>
          </w:divsChild>
        </w:div>
        <w:div w:id="357857020">
          <w:marLeft w:val="0"/>
          <w:marRight w:val="0"/>
          <w:marTop w:val="0"/>
          <w:marBottom w:val="0"/>
          <w:divBdr>
            <w:top w:val="none" w:sz="0" w:space="0" w:color="auto"/>
            <w:left w:val="none" w:sz="0" w:space="0" w:color="auto"/>
            <w:bottom w:val="none" w:sz="0" w:space="0" w:color="auto"/>
            <w:right w:val="none" w:sz="0" w:space="0" w:color="auto"/>
          </w:divBdr>
          <w:divsChild>
            <w:div w:id="799224609">
              <w:marLeft w:val="-75"/>
              <w:marRight w:val="0"/>
              <w:marTop w:val="30"/>
              <w:marBottom w:val="30"/>
              <w:divBdr>
                <w:top w:val="none" w:sz="0" w:space="0" w:color="auto"/>
                <w:left w:val="none" w:sz="0" w:space="0" w:color="auto"/>
                <w:bottom w:val="none" w:sz="0" w:space="0" w:color="auto"/>
                <w:right w:val="none" w:sz="0" w:space="0" w:color="auto"/>
              </w:divBdr>
              <w:divsChild>
                <w:div w:id="50928613">
                  <w:marLeft w:val="0"/>
                  <w:marRight w:val="0"/>
                  <w:marTop w:val="0"/>
                  <w:marBottom w:val="0"/>
                  <w:divBdr>
                    <w:top w:val="none" w:sz="0" w:space="0" w:color="auto"/>
                    <w:left w:val="none" w:sz="0" w:space="0" w:color="auto"/>
                    <w:bottom w:val="none" w:sz="0" w:space="0" w:color="auto"/>
                    <w:right w:val="none" w:sz="0" w:space="0" w:color="auto"/>
                  </w:divBdr>
                  <w:divsChild>
                    <w:div w:id="586113918">
                      <w:marLeft w:val="0"/>
                      <w:marRight w:val="0"/>
                      <w:marTop w:val="0"/>
                      <w:marBottom w:val="0"/>
                      <w:divBdr>
                        <w:top w:val="none" w:sz="0" w:space="0" w:color="auto"/>
                        <w:left w:val="none" w:sz="0" w:space="0" w:color="auto"/>
                        <w:bottom w:val="none" w:sz="0" w:space="0" w:color="auto"/>
                        <w:right w:val="none" w:sz="0" w:space="0" w:color="auto"/>
                      </w:divBdr>
                    </w:div>
                  </w:divsChild>
                </w:div>
                <w:div w:id="91824691">
                  <w:marLeft w:val="0"/>
                  <w:marRight w:val="0"/>
                  <w:marTop w:val="0"/>
                  <w:marBottom w:val="0"/>
                  <w:divBdr>
                    <w:top w:val="none" w:sz="0" w:space="0" w:color="auto"/>
                    <w:left w:val="none" w:sz="0" w:space="0" w:color="auto"/>
                    <w:bottom w:val="none" w:sz="0" w:space="0" w:color="auto"/>
                    <w:right w:val="none" w:sz="0" w:space="0" w:color="auto"/>
                  </w:divBdr>
                  <w:divsChild>
                    <w:div w:id="567109843">
                      <w:marLeft w:val="0"/>
                      <w:marRight w:val="0"/>
                      <w:marTop w:val="0"/>
                      <w:marBottom w:val="0"/>
                      <w:divBdr>
                        <w:top w:val="none" w:sz="0" w:space="0" w:color="auto"/>
                        <w:left w:val="none" w:sz="0" w:space="0" w:color="auto"/>
                        <w:bottom w:val="none" w:sz="0" w:space="0" w:color="auto"/>
                        <w:right w:val="none" w:sz="0" w:space="0" w:color="auto"/>
                      </w:divBdr>
                    </w:div>
                  </w:divsChild>
                </w:div>
                <w:div w:id="302585113">
                  <w:marLeft w:val="0"/>
                  <w:marRight w:val="0"/>
                  <w:marTop w:val="0"/>
                  <w:marBottom w:val="0"/>
                  <w:divBdr>
                    <w:top w:val="none" w:sz="0" w:space="0" w:color="auto"/>
                    <w:left w:val="none" w:sz="0" w:space="0" w:color="auto"/>
                    <w:bottom w:val="none" w:sz="0" w:space="0" w:color="auto"/>
                    <w:right w:val="none" w:sz="0" w:space="0" w:color="auto"/>
                  </w:divBdr>
                  <w:divsChild>
                    <w:div w:id="1672370299">
                      <w:marLeft w:val="0"/>
                      <w:marRight w:val="0"/>
                      <w:marTop w:val="0"/>
                      <w:marBottom w:val="0"/>
                      <w:divBdr>
                        <w:top w:val="none" w:sz="0" w:space="0" w:color="auto"/>
                        <w:left w:val="none" w:sz="0" w:space="0" w:color="auto"/>
                        <w:bottom w:val="none" w:sz="0" w:space="0" w:color="auto"/>
                        <w:right w:val="none" w:sz="0" w:space="0" w:color="auto"/>
                      </w:divBdr>
                    </w:div>
                  </w:divsChild>
                </w:div>
                <w:div w:id="320698565">
                  <w:marLeft w:val="0"/>
                  <w:marRight w:val="0"/>
                  <w:marTop w:val="0"/>
                  <w:marBottom w:val="0"/>
                  <w:divBdr>
                    <w:top w:val="none" w:sz="0" w:space="0" w:color="auto"/>
                    <w:left w:val="none" w:sz="0" w:space="0" w:color="auto"/>
                    <w:bottom w:val="none" w:sz="0" w:space="0" w:color="auto"/>
                    <w:right w:val="none" w:sz="0" w:space="0" w:color="auto"/>
                  </w:divBdr>
                  <w:divsChild>
                    <w:div w:id="264650747">
                      <w:marLeft w:val="0"/>
                      <w:marRight w:val="0"/>
                      <w:marTop w:val="0"/>
                      <w:marBottom w:val="0"/>
                      <w:divBdr>
                        <w:top w:val="none" w:sz="0" w:space="0" w:color="auto"/>
                        <w:left w:val="none" w:sz="0" w:space="0" w:color="auto"/>
                        <w:bottom w:val="none" w:sz="0" w:space="0" w:color="auto"/>
                        <w:right w:val="none" w:sz="0" w:space="0" w:color="auto"/>
                      </w:divBdr>
                    </w:div>
                  </w:divsChild>
                </w:div>
                <w:div w:id="397481048">
                  <w:marLeft w:val="0"/>
                  <w:marRight w:val="0"/>
                  <w:marTop w:val="0"/>
                  <w:marBottom w:val="0"/>
                  <w:divBdr>
                    <w:top w:val="none" w:sz="0" w:space="0" w:color="auto"/>
                    <w:left w:val="none" w:sz="0" w:space="0" w:color="auto"/>
                    <w:bottom w:val="none" w:sz="0" w:space="0" w:color="auto"/>
                    <w:right w:val="none" w:sz="0" w:space="0" w:color="auto"/>
                  </w:divBdr>
                  <w:divsChild>
                    <w:div w:id="33426143">
                      <w:marLeft w:val="0"/>
                      <w:marRight w:val="0"/>
                      <w:marTop w:val="0"/>
                      <w:marBottom w:val="0"/>
                      <w:divBdr>
                        <w:top w:val="none" w:sz="0" w:space="0" w:color="auto"/>
                        <w:left w:val="none" w:sz="0" w:space="0" w:color="auto"/>
                        <w:bottom w:val="none" w:sz="0" w:space="0" w:color="auto"/>
                        <w:right w:val="none" w:sz="0" w:space="0" w:color="auto"/>
                      </w:divBdr>
                    </w:div>
                  </w:divsChild>
                </w:div>
                <w:div w:id="445202187">
                  <w:marLeft w:val="0"/>
                  <w:marRight w:val="0"/>
                  <w:marTop w:val="0"/>
                  <w:marBottom w:val="0"/>
                  <w:divBdr>
                    <w:top w:val="none" w:sz="0" w:space="0" w:color="auto"/>
                    <w:left w:val="none" w:sz="0" w:space="0" w:color="auto"/>
                    <w:bottom w:val="none" w:sz="0" w:space="0" w:color="auto"/>
                    <w:right w:val="none" w:sz="0" w:space="0" w:color="auto"/>
                  </w:divBdr>
                  <w:divsChild>
                    <w:div w:id="1902791422">
                      <w:marLeft w:val="0"/>
                      <w:marRight w:val="0"/>
                      <w:marTop w:val="0"/>
                      <w:marBottom w:val="0"/>
                      <w:divBdr>
                        <w:top w:val="none" w:sz="0" w:space="0" w:color="auto"/>
                        <w:left w:val="none" w:sz="0" w:space="0" w:color="auto"/>
                        <w:bottom w:val="none" w:sz="0" w:space="0" w:color="auto"/>
                        <w:right w:val="none" w:sz="0" w:space="0" w:color="auto"/>
                      </w:divBdr>
                    </w:div>
                  </w:divsChild>
                </w:div>
                <w:div w:id="478229581">
                  <w:marLeft w:val="0"/>
                  <w:marRight w:val="0"/>
                  <w:marTop w:val="0"/>
                  <w:marBottom w:val="0"/>
                  <w:divBdr>
                    <w:top w:val="none" w:sz="0" w:space="0" w:color="auto"/>
                    <w:left w:val="none" w:sz="0" w:space="0" w:color="auto"/>
                    <w:bottom w:val="none" w:sz="0" w:space="0" w:color="auto"/>
                    <w:right w:val="none" w:sz="0" w:space="0" w:color="auto"/>
                  </w:divBdr>
                  <w:divsChild>
                    <w:div w:id="755172790">
                      <w:marLeft w:val="0"/>
                      <w:marRight w:val="0"/>
                      <w:marTop w:val="0"/>
                      <w:marBottom w:val="0"/>
                      <w:divBdr>
                        <w:top w:val="none" w:sz="0" w:space="0" w:color="auto"/>
                        <w:left w:val="none" w:sz="0" w:space="0" w:color="auto"/>
                        <w:bottom w:val="none" w:sz="0" w:space="0" w:color="auto"/>
                        <w:right w:val="none" w:sz="0" w:space="0" w:color="auto"/>
                      </w:divBdr>
                    </w:div>
                  </w:divsChild>
                </w:div>
                <w:div w:id="560678243">
                  <w:marLeft w:val="0"/>
                  <w:marRight w:val="0"/>
                  <w:marTop w:val="0"/>
                  <w:marBottom w:val="0"/>
                  <w:divBdr>
                    <w:top w:val="none" w:sz="0" w:space="0" w:color="auto"/>
                    <w:left w:val="none" w:sz="0" w:space="0" w:color="auto"/>
                    <w:bottom w:val="none" w:sz="0" w:space="0" w:color="auto"/>
                    <w:right w:val="none" w:sz="0" w:space="0" w:color="auto"/>
                  </w:divBdr>
                  <w:divsChild>
                    <w:div w:id="1190143747">
                      <w:marLeft w:val="0"/>
                      <w:marRight w:val="0"/>
                      <w:marTop w:val="0"/>
                      <w:marBottom w:val="0"/>
                      <w:divBdr>
                        <w:top w:val="none" w:sz="0" w:space="0" w:color="auto"/>
                        <w:left w:val="none" w:sz="0" w:space="0" w:color="auto"/>
                        <w:bottom w:val="none" w:sz="0" w:space="0" w:color="auto"/>
                        <w:right w:val="none" w:sz="0" w:space="0" w:color="auto"/>
                      </w:divBdr>
                    </w:div>
                  </w:divsChild>
                </w:div>
                <w:div w:id="595141442">
                  <w:marLeft w:val="0"/>
                  <w:marRight w:val="0"/>
                  <w:marTop w:val="0"/>
                  <w:marBottom w:val="0"/>
                  <w:divBdr>
                    <w:top w:val="none" w:sz="0" w:space="0" w:color="auto"/>
                    <w:left w:val="none" w:sz="0" w:space="0" w:color="auto"/>
                    <w:bottom w:val="none" w:sz="0" w:space="0" w:color="auto"/>
                    <w:right w:val="none" w:sz="0" w:space="0" w:color="auto"/>
                  </w:divBdr>
                  <w:divsChild>
                    <w:div w:id="76829469">
                      <w:marLeft w:val="0"/>
                      <w:marRight w:val="0"/>
                      <w:marTop w:val="0"/>
                      <w:marBottom w:val="0"/>
                      <w:divBdr>
                        <w:top w:val="none" w:sz="0" w:space="0" w:color="auto"/>
                        <w:left w:val="none" w:sz="0" w:space="0" w:color="auto"/>
                        <w:bottom w:val="none" w:sz="0" w:space="0" w:color="auto"/>
                        <w:right w:val="none" w:sz="0" w:space="0" w:color="auto"/>
                      </w:divBdr>
                    </w:div>
                  </w:divsChild>
                </w:div>
                <w:div w:id="865673203">
                  <w:marLeft w:val="0"/>
                  <w:marRight w:val="0"/>
                  <w:marTop w:val="0"/>
                  <w:marBottom w:val="0"/>
                  <w:divBdr>
                    <w:top w:val="none" w:sz="0" w:space="0" w:color="auto"/>
                    <w:left w:val="none" w:sz="0" w:space="0" w:color="auto"/>
                    <w:bottom w:val="none" w:sz="0" w:space="0" w:color="auto"/>
                    <w:right w:val="none" w:sz="0" w:space="0" w:color="auto"/>
                  </w:divBdr>
                  <w:divsChild>
                    <w:div w:id="638459227">
                      <w:marLeft w:val="0"/>
                      <w:marRight w:val="0"/>
                      <w:marTop w:val="0"/>
                      <w:marBottom w:val="0"/>
                      <w:divBdr>
                        <w:top w:val="none" w:sz="0" w:space="0" w:color="auto"/>
                        <w:left w:val="none" w:sz="0" w:space="0" w:color="auto"/>
                        <w:bottom w:val="none" w:sz="0" w:space="0" w:color="auto"/>
                        <w:right w:val="none" w:sz="0" w:space="0" w:color="auto"/>
                      </w:divBdr>
                    </w:div>
                  </w:divsChild>
                </w:div>
                <w:div w:id="967315823">
                  <w:marLeft w:val="0"/>
                  <w:marRight w:val="0"/>
                  <w:marTop w:val="0"/>
                  <w:marBottom w:val="0"/>
                  <w:divBdr>
                    <w:top w:val="none" w:sz="0" w:space="0" w:color="auto"/>
                    <w:left w:val="none" w:sz="0" w:space="0" w:color="auto"/>
                    <w:bottom w:val="none" w:sz="0" w:space="0" w:color="auto"/>
                    <w:right w:val="none" w:sz="0" w:space="0" w:color="auto"/>
                  </w:divBdr>
                  <w:divsChild>
                    <w:div w:id="433785551">
                      <w:marLeft w:val="0"/>
                      <w:marRight w:val="0"/>
                      <w:marTop w:val="0"/>
                      <w:marBottom w:val="0"/>
                      <w:divBdr>
                        <w:top w:val="none" w:sz="0" w:space="0" w:color="auto"/>
                        <w:left w:val="none" w:sz="0" w:space="0" w:color="auto"/>
                        <w:bottom w:val="none" w:sz="0" w:space="0" w:color="auto"/>
                        <w:right w:val="none" w:sz="0" w:space="0" w:color="auto"/>
                      </w:divBdr>
                    </w:div>
                  </w:divsChild>
                </w:div>
                <w:div w:id="1041126699">
                  <w:marLeft w:val="0"/>
                  <w:marRight w:val="0"/>
                  <w:marTop w:val="0"/>
                  <w:marBottom w:val="0"/>
                  <w:divBdr>
                    <w:top w:val="none" w:sz="0" w:space="0" w:color="auto"/>
                    <w:left w:val="none" w:sz="0" w:space="0" w:color="auto"/>
                    <w:bottom w:val="none" w:sz="0" w:space="0" w:color="auto"/>
                    <w:right w:val="none" w:sz="0" w:space="0" w:color="auto"/>
                  </w:divBdr>
                  <w:divsChild>
                    <w:div w:id="1943756374">
                      <w:marLeft w:val="0"/>
                      <w:marRight w:val="0"/>
                      <w:marTop w:val="0"/>
                      <w:marBottom w:val="0"/>
                      <w:divBdr>
                        <w:top w:val="none" w:sz="0" w:space="0" w:color="auto"/>
                        <w:left w:val="none" w:sz="0" w:space="0" w:color="auto"/>
                        <w:bottom w:val="none" w:sz="0" w:space="0" w:color="auto"/>
                        <w:right w:val="none" w:sz="0" w:space="0" w:color="auto"/>
                      </w:divBdr>
                    </w:div>
                  </w:divsChild>
                </w:div>
                <w:div w:id="1084883305">
                  <w:marLeft w:val="0"/>
                  <w:marRight w:val="0"/>
                  <w:marTop w:val="0"/>
                  <w:marBottom w:val="0"/>
                  <w:divBdr>
                    <w:top w:val="none" w:sz="0" w:space="0" w:color="auto"/>
                    <w:left w:val="none" w:sz="0" w:space="0" w:color="auto"/>
                    <w:bottom w:val="none" w:sz="0" w:space="0" w:color="auto"/>
                    <w:right w:val="none" w:sz="0" w:space="0" w:color="auto"/>
                  </w:divBdr>
                  <w:divsChild>
                    <w:div w:id="650524404">
                      <w:marLeft w:val="0"/>
                      <w:marRight w:val="0"/>
                      <w:marTop w:val="0"/>
                      <w:marBottom w:val="0"/>
                      <w:divBdr>
                        <w:top w:val="none" w:sz="0" w:space="0" w:color="auto"/>
                        <w:left w:val="none" w:sz="0" w:space="0" w:color="auto"/>
                        <w:bottom w:val="none" w:sz="0" w:space="0" w:color="auto"/>
                        <w:right w:val="none" w:sz="0" w:space="0" w:color="auto"/>
                      </w:divBdr>
                    </w:div>
                  </w:divsChild>
                </w:div>
                <w:div w:id="1247421623">
                  <w:marLeft w:val="0"/>
                  <w:marRight w:val="0"/>
                  <w:marTop w:val="0"/>
                  <w:marBottom w:val="0"/>
                  <w:divBdr>
                    <w:top w:val="none" w:sz="0" w:space="0" w:color="auto"/>
                    <w:left w:val="none" w:sz="0" w:space="0" w:color="auto"/>
                    <w:bottom w:val="none" w:sz="0" w:space="0" w:color="auto"/>
                    <w:right w:val="none" w:sz="0" w:space="0" w:color="auto"/>
                  </w:divBdr>
                  <w:divsChild>
                    <w:div w:id="1204489092">
                      <w:marLeft w:val="0"/>
                      <w:marRight w:val="0"/>
                      <w:marTop w:val="0"/>
                      <w:marBottom w:val="0"/>
                      <w:divBdr>
                        <w:top w:val="none" w:sz="0" w:space="0" w:color="auto"/>
                        <w:left w:val="none" w:sz="0" w:space="0" w:color="auto"/>
                        <w:bottom w:val="none" w:sz="0" w:space="0" w:color="auto"/>
                        <w:right w:val="none" w:sz="0" w:space="0" w:color="auto"/>
                      </w:divBdr>
                    </w:div>
                  </w:divsChild>
                </w:div>
                <w:div w:id="1261331105">
                  <w:marLeft w:val="0"/>
                  <w:marRight w:val="0"/>
                  <w:marTop w:val="0"/>
                  <w:marBottom w:val="0"/>
                  <w:divBdr>
                    <w:top w:val="none" w:sz="0" w:space="0" w:color="auto"/>
                    <w:left w:val="none" w:sz="0" w:space="0" w:color="auto"/>
                    <w:bottom w:val="none" w:sz="0" w:space="0" w:color="auto"/>
                    <w:right w:val="none" w:sz="0" w:space="0" w:color="auto"/>
                  </w:divBdr>
                  <w:divsChild>
                    <w:div w:id="538514018">
                      <w:marLeft w:val="0"/>
                      <w:marRight w:val="0"/>
                      <w:marTop w:val="0"/>
                      <w:marBottom w:val="0"/>
                      <w:divBdr>
                        <w:top w:val="none" w:sz="0" w:space="0" w:color="auto"/>
                        <w:left w:val="none" w:sz="0" w:space="0" w:color="auto"/>
                        <w:bottom w:val="none" w:sz="0" w:space="0" w:color="auto"/>
                        <w:right w:val="none" w:sz="0" w:space="0" w:color="auto"/>
                      </w:divBdr>
                    </w:div>
                  </w:divsChild>
                </w:div>
                <w:div w:id="1364749361">
                  <w:marLeft w:val="0"/>
                  <w:marRight w:val="0"/>
                  <w:marTop w:val="0"/>
                  <w:marBottom w:val="0"/>
                  <w:divBdr>
                    <w:top w:val="none" w:sz="0" w:space="0" w:color="auto"/>
                    <w:left w:val="none" w:sz="0" w:space="0" w:color="auto"/>
                    <w:bottom w:val="none" w:sz="0" w:space="0" w:color="auto"/>
                    <w:right w:val="none" w:sz="0" w:space="0" w:color="auto"/>
                  </w:divBdr>
                  <w:divsChild>
                    <w:div w:id="300885447">
                      <w:marLeft w:val="0"/>
                      <w:marRight w:val="0"/>
                      <w:marTop w:val="0"/>
                      <w:marBottom w:val="0"/>
                      <w:divBdr>
                        <w:top w:val="none" w:sz="0" w:space="0" w:color="auto"/>
                        <w:left w:val="none" w:sz="0" w:space="0" w:color="auto"/>
                        <w:bottom w:val="none" w:sz="0" w:space="0" w:color="auto"/>
                        <w:right w:val="none" w:sz="0" w:space="0" w:color="auto"/>
                      </w:divBdr>
                    </w:div>
                  </w:divsChild>
                </w:div>
                <w:div w:id="1460802535">
                  <w:marLeft w:val="0"/>
                  <w:marRight w:val="0"/>
                  <w:marTop w:val="0"/>
                  <w:marBottom w:val="0"/>
                  <w:divBdr>
                    <w:top w:val="none" w:sz="0" w:space="0" w:color="auto"/>
                    <w:left w:val="none" w:sz="0" w:space="0" w:color="auto"/>
                    <w:bottom w:val="none" w:sz="0" w:space="0" w:color="auto"/>
                    <w:right w:val="none" w:sz="0" w:space="0" w:color="auto"/>
                  </w:divBdr>
                  <w:divsChild>
                    <w:div w:id="1214848104">
                      <w:marLeft w:val="0"/>
                      <w:marRight w:val="0"/>
                      <w:marTop w:val="0"/>
                      <w:marBottom w:val="0"/>
                      <w:divBdr>
                        <w:top w:val="none" w:sz="0" w:space="0" w:color="auto"/>
                        <w:left w:val="none" w:sz="0" w:space="0" w:color="auto"/>
                        <w:bottom w:val="none" w:sz="0" w:space="0" w:color="auto"/>
                        <w:right w:val="none" w:sz="0" w:space="0" w:color="auto"/>
                      </w:divBdr>
                    </w:div>
                  </w:divsChild>
                </w:div>
                <w:div w:id="1509709026">
                  <w:marLeft w:val="0"/>
                  <w:marRight w:val="0"/>
                  <w:marTop w:val="0"/>
                  <w:marBottom w:val="0"/>
                  <w:divBdr>
                    <w:top w:val="none" w:sz="0" w:space="0" w:color="auto"/>
                    <w:left w:val="none" w:sz="0" w:space="0" w:color="auto"/>
                    <w:bottom w:val="none" w:sz="0" w:space="0" w:color="auto"/>
                    <w:right w:val="none" w:sz="0" w:space="0" w:color="auto"/>
                  </w:divBdr>
                  <w:divsChild>
                    <w:div w:id="138813648">
                      <w:marLeft w:val="0"/>
                      <w:marRight w:val="0"/>
                      <w:marTop w:val="0"/>
                      <w:marBottom w:val="0"/>
                      <w:divBdr>
                        <w:top w:val="none" w:sz="0" w:space="0" w:color="auto"/>
                        <w:left w:val="none" w:sz="0" w:space="0" w:color="auto"/>
                        <w:bottom w:val="none" w:sz="0" w:space="0" w:color="auto"/>
                        <w:right w:val="none" w:sz="0" w:space="0" w:color="auto"/>
                      </w:divBdr>
                    </w:div>
                  </w:divsChild>
                </w:div>
                <w:div w:id="1513060956">
                  <w:marLeft w:val="0"/>
                  <w:marRight w:val="0"/>
                  <w:marTop w:val="0"/>
                  <w:marBottom w:val="0"/>
                  <w:divBdr>
                    <w:top w:val="none" w:sz="0" w:space="0" w:color="auto"/>
                    <w:left w:val="none" w:sz="0" w:space="0" w:color="auto"/>
                    <w:bottom w:val="none" w:sz="0" w:space="0" w:color="auto"/>
                    <w:right w:val="none" w:sz="0" w:space="0" w:color="auto"/>
                  </w:divBdr>
                  <w:divsChild>
                    <w:div w:id="846938966">
                      <w:marLeft w:val="0"/>
                      <w:marRight w:val="0"/>
                      <w:marTop w:val="0"/>
                      <w:marBottom w:val="0"/>
                      <w:divBdr>
                        <w:top w:val="none" w:sz="0" w:space="0" w:color="auto"/>
                        <w:left w:val="none" w:sz="0" w:space="0" w:color="auto"/>
                        <w:bottom w:val="none" w:sz="0" w:space="0" w:color="auto"/>
                        <w:right w:val="none" w:sz="0" w:space="0" w:color="auto"/>
                      </w:divBdr>
                    </w:div>
                  </w:divsChild>
                </w:div>
                <w:div w:id="1529217877">
                  <w:marLeft w:val="0"/>
                  <w:marRight w:val="0"/>
                  <w:marTop w:val="0"/>
                  <w:marBottom w:val="0"/>
                  <w:divBdr>
                    <w:top w:val="none" w:sz="0" w:space="0" w:color="auto"/>
                    <w:left w:val="none" w:sz="0" w:space="0" w:color="auto"/>
                    <w:bottom w:val="none" w:sz="0" w:space="0" w:color="auto"/>
                    <w:right w:val="none" w:sz="0" w:space="0" w:color="auto"/>
                  </w:divBdr>
                  <w:divsChild>
                    <w:div w:id="1781143332">
                      <w:marLeft w:val="0"/>
                      <w:marRight w:val="0"/>
                      <w:marTop w:val="0"/>
                      <w:marBottom w:val="0"/>
                      <w:divBdr>
                        <w:top w:val="none" w:sz="0" w:space="0" w:color="auto"/>
                        <w:left w:val="none" w:sz="0" w:space="0" w:color="auto"/>
                        <w:bottom w:val="none" w:sz="0" w:space="0" w:color="auto"/>
                        <w:right w:val="none" w:sz="0" w:space="0" w:color="auto"/>
                      </w:divBdr>
                    </w:div>
                  </w:divsChild>
                </w:div>
                <w:div w:id="1566185280">
                  <w:marLeft w:val="0"/>
                  <w:marRight w:val="0"/>
                  <w:marTop w:val="0"/>
                  <w:marBottom w:val="0"/>
                  <w:divBdr>
                    <w:top w:val="none" w:sz="0" w:space="0" w:color="auto"/>
                    <w:left w:val="none" w:sz="0" w:space="0" w:color="auto"/>
                    <w:bottom w:val="none" w:sz="0" w:space="0" w:color="auto"/>
                    <w:right w:val="none" w:sz="0" w:space="0" w:color="auto"/>
                  </w:divBdr>
                  <w:divsChild>
                    <w:div w:id="1812668537">
                      <w:marLeft w:val="0"/>
                      <w:marRight w:val="0"/>
                      <w:marTop w:val="0"/>
                      <w:marBottom w:val="0"/>
                      <w:divBdr>
                        <w:top w:val="none" w:sz="0" w:space="0" w:color="auto"/>
                        <w:left w:val="none" w:sz="0" w:space="0" w:color="auto"/>
                        <w:bottom w:val="none" w:sz="0" w:space="0" w:color="auto"/>
                        <w:right w:val="none" w:sz="0" w:space="0" w:color="auto"/>
                      </w:divBdr>
                    </w:div>
                  </w:divsChild>
                </w:div>
                <w:div w:id="1765034808">
                  <w:marLeft w:val="0"/>
                  <w:marRight w:val="0"/>
                  <w:marTop w:val="0"/>
                  <w:marBottom w:val="0"/>
                  <w:divBdr>
                    <w:top w:val="none" w:sz="0" w:space="0" w:color="auto"/>
                    <w:left w:val="none" w:sz="0" w:space="0" w:color="auto"/>
                    <w:bottom w:val="none" w:sz="0" w:space="0" w:color="auto"/>
                    <w:right w:val="none" w:sz="0" w:space="0" w:color="auto"/>
                  </w:divBdr>
                  <w:divsChild>
                    <w:div w:id="1156147280">
                      <w:marLeft w:val="0"/>
                      <w:marRight w:val="0"/>
                      <w:marTop w:val="0"/>
                      <w:marBottom w:val="0"/>
                      <w:divBdr>
                        <w:top w:val="none" w:sz="0" w:space="0" w:color="auto"/>
                        <w:left w:val="none" w:sz="0" w:space="0" w:color="auto"/>
                        <w:bottom w:val="none" w:sz="0" w:space="0" w:color="auto"/>
                        <w:right w:val="none" w:sz="0" w:space="0" w:color="auto"/>
                      </w:divBdr>
                    </w:div>
                  </w:divsChild>
                </w:div>
                <w:div w:id="1966815773">
                  <w:marLeft w:val="0"/>
                  <w:marRight w:val="0"/>
                  <w:marTop w:val="0"/>
                  <w:marBottom w:val="0"/>
                  <w:divBdr>
                    <w:top w:val="none" w:sz="0" w:space="0" w:color="auto"/>
                    <w:left w:val="none" w:sz="0" w:space="0" w:color="auto"/>
                    <w:bottom w:val="none" w:sz="0" w:space="0" w:color="auto"/>
                    <w:right w:val="none" w:sz="0" w:space="0" w:color="auto"/>
                  </w:divBdr>
                  <w:divsChild>
                    <w:div w:id="359670776">
                      <w:marLeft w:val="0"/>
                      <w:marRight w:val="0"/>
                      <w:marTop w:val="0"/>
                      <w:marBottom w:val="0"/>
                      <w:divBdr>
                        <w:top w:val="none" w:sz="0" w:space="0" w:color="auto"/>
                        <w:left w:val="none" w:sz="0" w:space="0" w:color="auto"/>
                        <w:bottom w:val="none" w:sz="0" w:space="0" w:color="auto"/>
                        <w:right w:val="none" w:sz="0" w:space="0" w:color="auto"/>
                      </w:divBdr>
                    </w:div>
                  </w:divsChild>
                </w:div>
                <w:div w:id="2027242682">
                  <w:marLeft w:val="0"/>
                  <w:marRight w:val="0"/>
                  <w:marTop w:val="0"/>
                  <w:marBottom w:val="0"/>
                  <w:divBdr>
                    <w:top w:val="none" w:sz="0" w:space="0" w:color="auto"/>
                    <w:left w:val="none" w:sz="0" w:space="0" w:color="auto"/>
                    <w:bottom w:val="none" w:sz="0" w:space="0" w:color="auto"/>
                    <w:right w:val="none" w:sz="0" w:space="0" w:color="auto"/>
                  </w:divBdr>
                  <w:divsChild>
                    <w:div w:id="1830637150">
                      <w:marLeft w:val="0"/>
                      <w:marRight w:val="0"/>
                      <w:marTop w:val="0"/>
                      <w:marBottom w:val="0"/>
                      <w:divBdr>
                        <w:top w:val="none" w:sz="0" w:space="0" w:color="auto"/>
                        <w:left w:val="none" w:sz="0" w:space="0" w:color="auto"/>
                        <w:bottom w:val="none" w:sz="0" w:space="0" w:color="auto"/>
                        <w:right w:val="none" w:sz="0" w:space="0" w:color="auto"/>
                      </w:divBdr>
                    </w:div>
                  </w:divsChild>
                </w:div>
                <w:div w:id="2137602966">
                  <w:marLeft w:val="0"/>
                  <w:marRight w:val="0"/>
                  <w:marTop w:val="0"/>
                  <w:marBottom w:val="0"/>
                  <w:divBdr>
                    <w:top w:val="none" w:sz="0" w:space="0" w:color="auto"/>
                    <w:left w:val="none" w:sz="0" w:space="0" w:color="auto"/>
                    <w:bottom w:val="none" w:sz="0" w:space="0" w:color="auto"/>
                    <w:right w:val="none" w:sz="0" w:space="0" w:color="auto"/>
                  </w:divBdr>
                  <w:divsChild>
                    <w:div w:id="16314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6742">
          <w:marLeft w:val="0"/>
          <w:marRight w:val="0"/>
          <w:marTop w:val="0"/>
          <w:marBottom w:val="0"/>
          <w:divBdr>
            <w:top w:val="none" w:sz="0" w:space="0" w:color="auto"/>
            <w:left w:val="none" w:sz="0" w:space="0" w:color="auto"/>
            <w:bottom w:val="none" w:sz="0" w:space="0" w:color="auto"/>
            <w:right w:val="none" w:sz="0" w:space="0" w:color="auto"/>
          </w:divBdr>
          <w:divsChild>
            <w:div w:id="50009624">
              <w:marLeft w:val="0"/>
              <w:marRight w:val="0"/>
              <w:marTop w:val="0"/>
              <w:marBottom w:val="0"/>
              <w:divBdr>
                <w:top w:val="none" w:sz="0" w:space="0" w:color="auto"/>
                <w:left w:val="none" w:sz="0" w:space="0" w:color="auto"/>
                <w:bottom w:val="none" w:sz="0" w:space="0" w:color="auto"/>
                <w:right w:val="none" w:sz="0" w:space="0" w:color="auto"/>
              </w:divBdr>
            </w:div>
          </w:divsChild>
        </w:div>
        <w:div w:id="445740359">
          <w:marLeft w:val="0"/>
          <w:marRight w:val="0"/>
          <w:marTop w:val="0"/>
          <w:marBottom w:val="0"/>
          <w:divBdr>
            <w:top w:val="none" w:sz="0" w:space="0" w:color="auto"/>
            <w:left w:val="none" w:sz="0" w:space="0" w:color="auto"/>
            <w:bottom w:val="none" w:sz="0" w:space="0" w:color="auto"/>
            <w:right w:val="none" w:sz="0" w:space="0" w:color="auto"/>
          </w:divBdr>
          <w:divsChild>
            <w:div w:id="1383334379">
              <w:marLeft w:val="0"/>
              <w:marRight w:val="0"/>
              <w:marTop w:val="0"/>
              <w:marBottom w:val="0"/>
              <w:divBdr>
                <w:top w:val="none" w:sz="0" w:space="0" w:color="auto"/>
                <w:left w:val="none" w:sz="0" w:space="0" w:color="auto"/>
                <w:bottom w:val="none" w:sz="0" w:space="0" w:color="auto"/>
                <w:right w:val="none" w:sz="0" w:space="0" w:color="auto"/>
              </w:divBdr>
            </w:div>
          </w:divsChild>
        </w:div>
        <w:div w:id="611208695">
          <w:marLeft w:val="0"/>
          <w:marRight w:val="0"/>
          <w:marTop w:val="0"/>
          <w:marBottom w:val="0"/>
          <w:divBdr>
            <w:top w:val="none" w:sz="0" w:space="0" w:color="auto"/>
            <w:left w:val="none" w:sz="0" w:space="0" w:color="auto"/>
            <w:bottom w:val="none" w:sz="0" w:space="0" w:color="auto"/>
            <w:right w:val="none" w:sz="0" w:space="0" w:color="auto"/>
          </w:divBdr>
          <w:divsChild>
            <w:div w:id="565648470">
              <w:marLeft w:val="0"/>
              <w:marRight w:val="0"/>
              <w:marTop w:val="0"/>
              <w:marBottom w:val="0"/>
              <w:divBdr>
                <w:top w:val="none" w:sz="0" w:space="0" w:color="auto"/>
                <w:left w:val="none" w:sz="0" w:space="0" w:color="auto"/>
                <w:bottom w:val="none" w:sz="0" w:space="0" w:color="auto"/>
                <w:right w:val="none" w:sz="0" w:space="0" w:color="auto"/>
              </w:divBdr>
            </w:div>
          </w:divsChild>
        </w:div>
        <w:div w:id="696085567">
          <w:marLeft w:val="0"/>
          <w:marRight w:val="0"/>
          <w:marTop w:val="0"/>
          <w:marBottom w:val="0"/>
          <w:divBdr>
            <w:top w:val="none" w:sz="0" w:space="0" w:color="auto"/>
            <w:left w:val="none" w:sz="0" w:space="0" w:color="auto"/>
            <w:bottom w:val="none" w:sz="0" w:space="0" w:color="auto"/>
            <w:right w:val="none" w:sz="0" w:space="0" w:color="auto"/>
          </w:divBdr>
          <w:divsChild>
            <w:div w:id="1300454124">
              <w:marLeft w:val="0"/>
              <w:marRight w:val="0"/>
              <w:marTop w:val="0"/>
              <w:marBottom w:val="0"/>
              <w:divBdr>
                <w:top w:val="none" w:sz="0" w:space="0" w:color="auto"/>
                <w:left w:val="none" w:sz="0" w:space="0" w:color="auto"/>
                <w:bottom w:val="none" w:sz="0" w:space="0" w:color="auto"/>
                <w:right w:val="none" w:sz="0" w:space="0" w:color="auto"/>
              </w:divBdr>
            </w:div>
          </w:divsChild>
        </w:div>
        <w:div w:id="797334609">
          <w:marLeft w:val="0"/>
          <w:marRight w:val="0"/>
          <w:marTop w:val="0"/>
          <w:marBottom w:val="0"/>
          <w:divBdr>
            <w:top w:val="none" w:sz="0" w:space="0" w:color="auto"/>
            <w:left w:val="none" w:sz="0" w:space="0" w:color="auto"/>
            <w:bottom w:val="none" w:sz="0" w:space="0" w:color="auto"/>
            <w:right w:val="none" w:sz="0" w:space="0" w:color="auto"/>
          </w:divBdr>
        </w:div>
        <w:div w:id="799147921">
          <w:marLeft w:val="0"/>
          <w:marRight w:val="0"/>
          <w:marTop w:val="0"/>
          <w:marBottom w:val="0"/>
          <w:divBdr>
            <w:top w:val="none" w:sz="0" w:space="0" w:color="auto"/>
            <w:left w:val="none" w:sz="0" w:space="0" w:color="auto"/>
            <w:bottom w:val="none" w:sz="0" w:space="0" w:color="auto"/>
            <w:right w:val="none" w:sz="0" w:space="0" w:color="auto"/>
          </w:divBdr>
        </w:div>
        <w:div w:id="904796023">
          <w:marLeft w:val="0"/>
          <w:marRight w:val="0"/>
          <w:marTop w:val="0"/>
          <w:marBottom w:val="0"/>
          <w:divBdr>
            <w:top w:val="none" w:sz="0" w:space="0" w:color="auto"/>
            <w:left w:val="none" w:sz="0" w:space="0" w:color="auto"/>
            <w:bottom w:val="none" w:sz="0" w:space="0" w:color="auto"/>
            <w:right w:val="none" w:sz="0" w:space="0" w:color="auto"/>
          </w:divBdr>
          <w:divsChild>
            <w:div w:id="1936863767">
              <w:marLeft w:val="-75"/>
              <w:marRight w:val="0"/>
              <w:marTop w:val="30"/>
              <w:marBottom w:val="30"/>
              <w:divBdr>
                <w:top w:val="none" w:sz="0" w:space="0" w:color="auto"/>
                <w:left w:val="none" w:sz="0" w:space="0" w:color="auto"/>
                <w:bottom w:val="none" w:sz="0" w:space="0" w:color="auto"/>
                <w:right w:val="none" w:sz="0" w:space="0" w:color="auto"/>
              </w:divBdr>
              <w:divsChild>
                <w:div w:id="98570666">
                  <w:marLeft w:val="0"/>
                  <w:marRight w:val="0"/>
                  <w:marTop w:val="0"/>
                  <w:marBottom w:val="0"/>
                  <w:divBdr>
                    <w:top w:val="none" w:sz="0" w:space="0" w:color="auto"/>
                    <w:left w:val="none" w:sz="0" w:space="0" w:color="auto"/>
                    <w:bottom w:val="none" w:sz="0" w:space="0" w:color="auto"/>
                    <w:right w:val="none" w:sz="0" w:space="0" w:color="auto"/>
                  </w:divBdr>
                  <w:divsChild>
                    <w:div w:id="1749881567">
                      <w:marLeft w:val="0"/>
                      <w:marRight w:val="0"/>
                      <w:marTop w:val="0"/>
                      <w:marBottom w:val="0"/>
                      <w:divBdr>
                        <w:top w:val="none" w:sz="0" w:space="0" w:color="auto"/>
                        <w:left w:val="none" w:sz="0" w:space="0" w:color="auto"/>
                        <w:bottom w:val="none" w:sz="0" w:space="0" w:color="auto"/>
                        <w:right w:val="none" w:sz="0" w:space="0" w:color="auto"/>
                      </w:divBdr>
                    </w:div>
                  </w:divsChild>
                </w:div>
                <w:div w:id="219756935">
                  <w:marLeft w:val="0"/>
                  <w:marRight w:val="0"/>
                  <w:marTop w:val="0"/>
                  <w:marBottom w:val="0"/>
                  <w:divBdr>
                    <w:top w:val="none" w:sz="0" w:space="0" w:color="auto"/>
                    <w:left w:val="none" w:sz="0" w:space="0" w:color="auto"/>
                    <w:bottom w:val="none" w:sz="0" w:space="0" w:color="auto"/>
                    <w:right w:val="none" w:sz="0" w:space="0" w:color="auto"/>
                  </w:divBdr>
                  <w:divsChild>
                    <w:div w:id="1467234034">
                      <w:marLeft w:val="0"/>
                      <w:marRight w:val="0"/>
                      <w:marTop w:val="0"/>
                      <w:marBottom w:val="0"/>
                      <w:divBdr>
                        <w:top w:val="none" w:sz="0" w:space="0" w:color="auto"/>
                        <w:left w:val="none" w:sz="0" w:space="0" w:color="auto"/>
                        <w:bottom w:val="none" w:sz="0" w:space="0" w:color="auto"/>
                        <w:right w:val="none" w:sz="0" w:space="0" w:color="auto"/>
                      </w:divBdr>
                    </w:div>
                  </w:divsChild>
                </w:div>
                <w:div w:id="265889514">
                  <w:marLeft w:val="0"/>
                  <w:marRight w:val="0"/>
                  <w:marTop w:val="0"/>
                  <w:marBottom w:val="0"/>
                  <w:divBdr>
                    <w:top w:val="none" w:sz="0" w:space="0" w:color="auto"/>
                    <w:left w:val="none" w:sz="0" w:space="0" w:color="auto"/>
                    <w:bottom w:val="none" w:sz="0" w:space="0" w:color="auto"/>
                    <w:right w:val="none" w:sz="0" w:space="0" w:color="auto"/>
                  </w:divBdr>
                  <w:divsChild>
                    <w:div w:id="1006323851">
                      <w:marLeft w:val="0"/>
                      <w:marRight w:val="0"/>
                      <w:marTop w:val="0"/>
                      <w:marBottom w:val="0"/>
                      <w:divBdr>
                        <w:top w:val="none" w:sz="0" w:space="0" w:color="auto"/>
                        <w:left w:val="none" w:sz="0" w:space="0" w:color="auto"/>
                        <w:bottom w:val="none" w:sz="0" w:space="0" w:color="auto"/>
                        <w:right w:val="none" w:sz="0" w:space="0" w:color="auto"/>
                      </w:divBdr>
                    </w:div>
                  </w:divsChild>
                </w:div>
                <w:div w:id="632368242">
                  <w:marLeft w:val="0"/>
                  <w:marRight w:val="0"/>
                  <w:marTop w:val="0"/>
                  <w:marBottom w:val="0"/>
                  <w:divBdr>
                    <w:top w:val="none" w:sz="0" w:space="0" w:color="auto"/>
                    <w:left w:val="none" w:sz="0" w:space="0" w:color="auto"/>
                    <w:bottom w:val="none" w:sz="0" w:space="0" w:color="auto"/>
                    <w:right w:val="none" w:sz="0" w:space="0" w:color="auto"/>
                  </w:divBdr>
                  <w:divsChild>
                    <w:div w:id="1343168478">
                      <w:marLeft w:val="0"/>
                      <w:marRight w:val="0"/>
                      <w:marTop w:val="0"/>
                      <w:marBottom w:val="0"/>
                      <w:divBdr>
                        <w:top w:val="none" w:sz="0" w:space="0" w:color="auto"/>
                        <w:left w:val="none" w:sz="0" w:space="0" w:color="auto"/>
                        <w:bottom w:val="none" w:sz="0" w:space="0" w:color="auto"/>
                        <w:right w:val="none" w:sz="0" w:space="0" w:color="auto"/>
                      </w:divBdr>
                    </w:div>
                  </w:divsChild>
                </w:div>
                <w:div w:id="907232863">
                  <w:marLeft w:val="0"/>
                  <w:marRight w:val="0"/>
                  <w:marTop w:val="0"/>
                  <w:marBottom w:val="0"/>
                  <w:divBdr>
                    <w:top w:val="none" w:sz="0" w:space="0" w:color="auto"/>
                    <w:left w:val="none" w:sz="0" w:space="0" w:color="auto"/>
                    <w:bottom w:val="none" w:sz="0" w:space="0" w:color="auto"/>
                    <w:right w:val="none" w:sz="0" w:space="0" w:color="auto"/>
                  </w:divBdr>
                  <w:divsChild>
                    <w:div w:id="2107380639">
                      <w:marLeft w:val="0"/>
                      <w:marRight w:val="0"/>
                      <w:marTop w:val="0"/>
                      <w:marBottom w:val="0"/>
                      <w:divBdr>
                        <w:top w:val="none" w:sz="0" w:space="0" w:color="auto"/>
                        <w:left w:val="none" w:sz="0" w:space="0" w:color="auto"/>
                        <w:bottom w:val="none" w:sz="0" w:space="0" w:color="auto"/>
                        <w:right w:val="none" w:sz="0" w:space="0" w:color="auto"/>
                      </w:divBdr>
                    </w:div>
                  </w:divsChild>
                </w:div>
                <w:div w:id="1022977552">
                  <w:marLeft w:val="0"/>
                  <w:marRight w:val="0"/>
                  <w:marTop w:val="0"/>
                  <w:marBottom w:val="0"/>
                  <w:divBdr>
                    <w:top w:val="none" w:sz="0" w:space="0" w:color="auto"/>
                    <w:left w:val="none" w:sz="0" w:space="0" w:color="auto"/>
                    <w:bottom w:val="none" w:sz="0" w:space="0" w:color="auto"/>
                    <w:right w:val="none" w:sz="0" w:space="0" w:color="auto"/>
                  </w:divBdr>
                  <w:divsChild>
                    <w:div w:id="2015063973">
                      <w:marLeft w:val="0"/>
                      <w:marRight w:val="0"/>
                      <w:marTop w:val="0"/>
                      <w:marBottom w:val="0"/>
                      <w:divBdr>
                        <w:top w:val="none" w:sz="0" w:space="0" w:color="auto"/>
                        <w:left w:val="none" w:sz="0" w:space="0" w:color="auto"/>
                        <w:bottom w:val="none" w:sz="0" w:space="0" w:color="auto"/>
                        <w:right w:val="none" w:sz="0" w:space="0" w:color="auto"/>
                      </w:divBdr>
                    </w:div>
                  </w:divsChild>
                </w:div>
                <w:div w:id="1146700982">
                  <w:marLeft w:val="0"/>
                  <w:marRight w:val="0"/>
                  <w:marTop w:val="0"/>
                  <w:marBottom w:val="0"/>
                  <w:divBdr>
                    <w:top w:val="none" w:sz="0" w:space="0" w:color="auto"/>
                    <w:left w:val="none" w:sz="0" w:space="0" w:color="auto"/>
                    <w:bottom w:val="none" w:sz="0" w:space="0" w:color="auto"/>
                    <w:right w:val="none" w:sz="0" w:space="0" w:color="auto"/>
                  </w:divBdr>
                  <w:divsChild>
                    <w:div w:id="553857206">
                      <w:marLeft w:val="0"/>
                      <w:marRight w:val="0"/>
                      <w:marTop w:val="0"/>
                      <w:marBottom w:val="0"/>
                      <w:divBdr>
                        <w:top w:val="none" w:sz="0" w:space="0" w:color="auto"/>
                        <w:left w:val="none" w:sz="0" w:space="0" w:color="auto"/>
                        <w:bottom w:val="none" w:sz="0" w:space="0" w:color="auto"/>
                        <w:right w:val="none" w:sz="0" w:space="0" w:color="auto"/>
                      </w:divBdr>
                    </w:div>
                  </w:divsChild>
                </w:div>
                <w:div w:id="1877739300">
                  <w:marLeft w:val="0"/>
                  <w:marRight w:val="0"/>
                  <w:marTop w:val="0"/>
                  <w:marBottom w:val="0"/>
                  <w:divBdr>
                    <w:top w:val="none" w:sz="0" w:space="0" w:color="auto"/>
                    <w:left w:val="none" w:sz="0" w:space="0" w:color="auto"/>
                    <w:bottom w:val="none" w:sz="0" w:space="0" w:color="auto"/>
                    <w:right w:val="none" w:sz="0" w:space="0" w:color="auto"/>
                  </w:divBdr>
                  <w:divsChild>
                    <w:div w:id="223221494">
                      <w:marLeft w:val="0"/>
                      <w:marRight w:val="0"/>
                      <w:marTop w:val="0"/>
                      <w:marBottom w:val="0"/>
                      <w:divBdr>
                        <w:top w:val="none" w:sz="0" w:space="0" w:color="auto"/>
                        <w:left w:val="none" w:sz="0" w:space="0" w:color="auto"/>
                        <w:bottom w:val="none" w:sz="0" w:space="0" w:color="auto"/>
                        <w:right w:val="none" w:sz="0" w:space="0" w:color="auto"/>
                      </w:divBdr>
                    </w:div>
                  </w:divsChild>
                </w:div>
                <w:div w:id="2028291059">
                  <w:marLeft w:val="0"/>
                  <w:marRight w:val="0"/>
                  <w:marTop w:val="0"/>
                  <w:marBottom w:val="0"/>
                  <w:divBdr>
                    <w:top w:val="none" w:sz="0" w:space="0" w:color="auto"/>
                    <w:left w:val="none" w:sz="0" w:space="0" w:color="auto"/>
                    <w:bottom w:val="none" w:sz="0" w:space="0" w:color="auto"/>
                    <w:right w:val="none" w:sz="0" w:space="0" w:color="auto"/>
                  </w:divBdr>
                  <w:divsChild>
                    <w:div w:id="20277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89145">
          <w:marLeft w:val="0"/>
          <w:marRight w:val="0"/>
          <w:marTop w:val="0"/>
          <w:marBottom w:val="0"/>
          <w:divBdr>
            <w:top w:val="none" w:sz="0" w:space="0" w:color="auto"/>
            <w:left w:val="none" w:sz="0" w:space="0" w:color="auto"/>
            <w:bottom w:val="none" w:sz="0" w:space="0" w:color="auto"/>
            <w:right w:val="none" w:sz="0" w:space="0" w:color="auto"/>
          </w:divBdr>
          <w:divsChild>
            <w:div w:id="1683161353">
              <w:marLeft w:val="0"/>
              <w:marRight w:val="0"/>
              <w:marTop w:val="0"/>
              <w:marBottom w:val="0"/>
              <w:divBdr>
                <w:top w:val="none" w:sz="0" w:space="0" w:color="auto"/>
                <w:left w:val="none" w:sz="0" w:space="0" w:color="auto"/>
                <w:bottom w:val="none" w:sz="0" w:space="0" w:color="auto"/>
                <w:right w:val="none" w:sz="0" w:space="0" w:color="auto"/>
              </w:divBdr>
            </w:div>
          </w:divsChild>
        </w:div>
        <w:div w:id="1031032106">
          <w:marLeft w:val="0"/>
          <w:marRight w:val="0"/>
          <w:marTop w:val="0"/>
          <w:marBottom w:val="0"/>
          <w:divBdr>
            <w:top w:val="none" w:sz="0" w:space="0" w:color="auto"/>
            <w:left w:val="none" w:sz="0" w:space="0" w:color="auto"/>
            <w:bottom w:val="none" w:sz="0" w:space="0" w:color="auto"/>
            <w:right w:val="none" w:sz="0" w:space="0" w:color="auto"/>
          </w:divBdr>
          <w:divsChild>
            <w:div w:id="1106659398">
              <w:marLeft w:val="0"/>
              <w:marRight w:val="0"/>
              <w:marTop w:val="0"/>
              <w:marBottom w:val="0"/>
              <w:divBdr>
                <w:top w:val="none" w:sz="0" w:space="0" w:color="auto"/>
                <w:left w:val="none" w:sz="0" w:space="0" w:color="auto"/>
                <w:bottom w:val="none" w:sz="0" w:space="0" w:color="auto"/>
                <w:right w:val="none" w:sz="0" w:space="0" w:color="auto"/>
              </w:divBdr>
            </w:div>
          </w:divsChild>
        </w:div>
        <w:div w:id="1042091922">
          <w:marLeft w:val="0"/>
          <w:marRight w:val="0"/>
          <w:marTop w:val="0"/>
          <w:marBottom w:val="0"/>
          <w:divBdr>
            <w:top w:val="none" w:sz="0" w:space="0" w:color="auto"/>
            <w:left w:val="none" w:sz="0" w:space="0" w:color="auto"/>
            <w:bottom w:val="none" w:sz="0" w:space="0" w:color="auto"/>
            <w:right w:val="none" w:sz="0" w:space="0" w:color="auto"/>
          </w:divBdr>
          <w:divsChild>
            <w:div w:id="83918255">
              <w:marLeft w:val="0"/>
              <w:marRight w:val="0"/>
              <w:marTop w:val="0"/>
              <w:marBottom w:val="0"/>
              <w:divBdr>
                <w:top w:val="none" w:sz="0" w:space="0" w:color="auto"/>
                <w:left w:val="none" w:sz="0" w:space="0" w:color="auto"/>
                <w:bottom w:val="none" w:sz="0" w:space="0" w:color="auto"/>
                <w:right w:val="none" w:sz="0" w:space="0" w:color="auto"/>
              </w:divBdr>
            </w:div>
          </w:divsChild>
        </w:div>
        <w:div w:id="1062410510">
          <w:marLeft w:val="0"/>
          <w:marRight w:val="0"/>
          <w:marTop w:val="0"/>
          <w:marBottom w:val="0"/>
          <w:divBdr>
            <w:top w:val="none" w:sz="0" w:space="0" w:color="auto"/>
            <w:left w:val="none" w:sz="0" w:space="0" w:color="auto"/>
            <w:bottom w:val="none" w:sz="0" w:space="0" w:color="auto"/>
            <w:right w:val="none" w:sz="0" w:space="0" w:color="auto"/>
          </w:divBdr>
        </w:div>
        <w:div w:id="1240673598">
          <w:marLeft w:val="0"/>
          <w:marRight w:val="0"/>
          <w:marTop w:val="0"/>
          <w:marBottom w:val="0"/>
          <w:divBdr>
            <w:top w:val="none" w:sz="0" w:space="0" w:color="auto"/>
            <w:left w:val="none" w:sz="0" w:space="0" w:color="auto"/>
            <w:bottom w:val="none" w:sz="0" w:space="0" w:color="auto"/>
            <w:right w:val="none" w:sz="0" w:space="0" w:color="auto"/>
          </w:divBdr>
          <w:divsChild>
            <w:div w:id="163597726">
              <w:marLeft w:val="0"/>
              <w:marRight w:val="0"/>
              <w:marTop w:val="0"/>
              <w:marBottom w:val="0"/>
              <w:divBdr>
                <w:top w:val="none" w:sz="0" w:space="0" w:color="auto"/>
                <w:left w:val="none" w:sz="0" w:space="0" w:color="auto"/>
                <w:bottom w:val="none" w:sz="0" w:space="0" w:color="auto"/>
                <w:right w:val="none" w:sz="0" w:space="0" w:color="auto"/>
              </w:divBdr>
            </w:div>
          </w:divsChild>
        </w:div>
        <w:div w:id="1279995220">
          <w:marLeft w:val="0"/>
          <w:marRight w:val="0"/>
          <w:marTop w:val="0"/>
          <w:marBottom w:val="0"/>
          <w:divBdr>
            <w:top w:val="none" w:sz="0" w:space="0" w:color="auto"/>
            <w:left w:val="none" w:sz="0" w:space="0" w:color="auto"/>
            <w:bottom w:val="none" w:sz="0" w:space="0" w:color="auto"/>
            <w:right w:val="none" w:sz="0" w:space="0" w:color="auto"/>
          </w:divBdr>
          <w:divsChild>
            <w:div w:id="1351838813">
              <w:marLeft w:val="0"/>
              <w:marRight w:val="0"/>
              <w:marTop w:val="0"/>
              <w:marBottom w:val="0"/>
              <w:divBdr>
                <w:top w:val="none" w:sz="0" w:space="0" w:color="auto"/>
                <w:left w:val="none" w:sz="0" w:space="0" w:color="auto"/>
                <w:bottom w:val="none" w:sz="0" w:space="0" w:color="auto"/>
                <w:right w:val="none" w:sz="0" w:space="0" w:color="auto"/>
              </w:divBdr>
            </w:div>
          </w:divsChild>
        </w:div>
        <w:div w:id="1441221574">
          <w:marLeft w:val="0"/>
          <w:marRight w:val="0"/>
          <w:marTop w:val="0"/>
          <w:marBottom w:val="0"/>
          <w:divBdr>
            <w:top w:val="none" w:sz="0" w:space="0" w:color="auto"/>
            <w:left w:val="none" w:sz="0" w:space="0" w:color="auto"/>
            <w:bottom w:val="none" w:sz="0" w:space="0" w:color="auto"/>
            <w:right w:val="none" w:sz="0" w:space="0" w:color="auto"/>
          </w:divBdr>
          <w:divsChild>
            <w:div w:id="1921213349">
              <w:marLeft w:val="0"/>
              <w:marRight w:val="0"/>
              <w:marTop w:val="0"/>
              <w:marBottom w:val="0"/>
              <w:divBdr>
                <w:top w:val="none" w:sz="0" w:space="0" w:color="auto"/>
                <w:left w:val="none" w:sz="0" w:space="0" w:color="auto"/>
                <w:bottom w:val="none" w:sz="0" w:space="0" w:color="auto"/>
                <w:right w:val="none" w:sz="0" w:space="0" w:color="auto"/>
              </w:divBdr>
            </w:div>
          </w:divsChild>
        </w:div>
        <w:div w:id="1448894664">
          <w:marLeft w:val="0"/>
          <w:marRight w:val="0"/>
          <w:marTop w:val="0"/>
          <w:marBottom w:val="0"/>
          <w:divBdr>
            <w:top w:val="none" w:sz="0" w:space="0" w:color="auto"/>
            <w:left w:val="none" w:sz="0" w:space="0" w:color="auto"/>
            <w:bottom w:val="none" w:sz="0" w:space="0" w:color="auto"/>
            <w:right w:val="none" w:sz="0" w:space="0" w:color="auto"/>
          </w:divBdr>
        </w:div>
        <w:div w:id="1596592068">
          <w:marLeft w:val="0"/>
          <w:marRight w:val="0"/>
          <w:marTop w:val="0"/>
          <w:marBottom w:val="0"/>
          <w:divBdr>
            <w:top w:val="none" w:sz="0" w:space="0" w:color="auto"/>
            <w:left w:val="none" w:sz="0" w:space="0" w:color="auto"/>
            <w:bottom w:val="none" w:sz="0" w:space="0" w:color="auto"/>
            <w:right w:val="none" w:sz="0" w:space="0" w:color="auto"/>
          </w:divBdr>
        </w:div>
        <w:div w:id="1816141065">
          <w:marLeft w:val="0"/>
          <w:marRight w:val="0"/>
          <w:marTop w:val="0"/>
          <w:marBottom w:val="0"/>
          <w:divBdr>
            <w:top w:val="none" w:sz="0" w:space="0" w:color="auto"/>
            <w:left w:val="none" w:sz="0" w:space="0" w:color="auto"/>
            <w:bottom w:val="none" w:sz="0" w:space="0" w:color="auto"/>
            <w:right w:val="none" w:sz="0" w:space="0" w:color="auto"/>
          </w:divBdr>
          <w:divsChild>
            <w:div w:id="550964905">
              <w:marLeft w:val="0"/>
              <w:marRight w:val="0"/>
              <w:marTop w:val="0"/>
              <w:marBottom w:val="0"/>
              <w:divBdr>
                <w:top w:val="none" w:sz="0" w:space="0" w:color="auto"/>
                <w:left w:val="none" w:sz="0" w:space="0" w:color="auto"/>
                <w:bottom w:val="none" w:sz="0" w:space="0" w:color="auto"/>
                <w:right w:val="none" w:sz="0" w:space="0" w:color="auto"/>
              </w:divBdr>
            </w:div>
          </w:divsChild>
        </w:div>
        <w:div w:id="1862813338">
          <w:marLeft w:val="0"/>
          <w:marRight w:val="0"/>
          <w:marTop w:val="0"/>
          <w:marBottom w:val="0"/>
          <w:divBdr>
            <w:top w:val="none" w:sz="0" w:space="0" w:color="auto"/>
            <w:left w:val="none" w:sz="0" w:space="0" w:color="auto"/>
            <w:bottom w:val="none" w:sz="0" w:space="0" w:color="auto"/>
            <w:right w:val="none" w:sz="0" w:space="0" w:color="auto"/>
          </w:divBdr>
          <w:divsChild>
            <w:div w:id="122382239">
              <w:marLeft w:val="-75"/>
              <w:marRight w:val="0"/>
              <w:marTop w:val="30"/>
              <w:marBottom w:val="3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sChild>
                    <w:div w:id="1059090200">
                      <w:marLeft w:val="0"/>
                      <w:marRight w:val="0"/>
                      <w:marTop w:val="0"/>
                      <w:marBottom w:val="0"/>
                      <w:divBdr>
                        <w:top w:val="none" w:sz="0" w:space="0" w:color="auto"/>
                        <w:left w:val="none" w:sz="0" w:space="0" w:color="auto"/>
                        <w:bottom w:val="none" w:sz="0" w:space="0" w:color="auto"/>
                        <w:right w:val="none" w:sz="0" w:space="0" w:color="auto"/>
                      </w:divBdr>
                    </w:div>
                  </w:divsChild>
                </w:div>
                <w:div w:id="309021891">
                  <w:marLeft w:val="0"/>
                  <w:marRight w:val="0"/>
                  <w:marTop w:val="0"/>
                  <w:marBottom w:val="0"/>
                  <w:divBdr>
                    <w:top w:val="none" w:sz="0" w:space="0" w:color="auto"/>
                    <w:left w:val="none" w:sz="0" w:space="0" w:color="auto"/>
                    <w:bottom w:val="none" w:sz="0" w:space="0" w:color="auto"/>
                    <w:right w:val="none" w:sz="0" w:space="0" w:color="auto"/>
                  </w:divBdr>
                  <w:divsChild>
                    <w:div w:id="1995135563">
                      <w:marLeft w:val="0"/>
                      <w:marRight w:val="0"/>
                      <w:marTop w:val="0"/>
                      <w:marBottom w:val="0"/>
                      <w:divBdr>
                        <w:top w:val="none" w:sz="0" w:space="0" w:color="auto"/>
                        <w:left w:val="none" w:sz="0" w:space="0" w:color="auto"/>
                        <w:bottom w:val="none" w:sz="0" w:space="0" w:color="auto"/>
                        <w:right w:val="none" w:sz="0" w:space="0" w:color="auto"/>
                      </w:divBdr>
                    </w:div>
                  </w:divsChild>
                </w:div>
                <w:div w:id="350187683">
                  <w:marLeft w:val="0"/>
                  <w:marRight w:val="0"/>
                  <w:marTop w:val="0"/>
                  <w:marBottom w:val="0"/>
                  <w:divBdr>
                    <w:top w:val="none" w:sz="0" w:space="0" w:color="auto"/>
                    <w:left w:val="none" w:sz="0" w:space="0" w:color="auto"/>
                    <w:bottom w:val="none" w:sz="0" w:space="0" w:color="auto"/>
                    <w:right w:val="none" w:sz="0" w:space="0" w:color="auto"/>
                  </w:divBdr>
                  <w:divsChild>
                    <w:div w:id="1045252615">
                      <w:marLeft w:val="0"/>
                      <w:marRight w:val="0"/>
                      <w:marTop w:val="0"/>
                      <w:marBottom w:val="0"/>
                      <w:divBdr>
                        <w:top w:val="none" w:sz="0" w:space="0" w:color="auto"/>
                        <w:left w:val="none" w:sz="0" w:space="0" w:color="auto"/>
                        <w:bottom w:val="none" w:sz="0" w:space="0" w:color="auto"/>
                        <w:right w:val="none" w:sz="0" w:space="0" w:color="auto"/>
                      </w:divBdr>
                    </w:div>
                  </w:divsChild>
                </w:div>
                <w:div w:id="481848105">
                  <w:marLeft w:val="0"/>
                  <w:marRight w:val="0"/>
                  <w:marTop w:val="0"/>
                  <w:marBottom w:val="0"/>
                  <w:divBdr>
                    <w:top w:val="none" w:sz="0" w:space="0" w:color="auto"/>
                    <w:left w:val="none" w:sz="0" w:space="0" w:color="auto"/>
                    <w:bottom w:val="none" w:sz="0" w:space="0" w:color="auto"/>
                    <w:right w:val="none" w:sz="0" w:space="0" w:color="auto"/>
                  </w:divBdr>
                  <w:divsChild>
                    <w:div w:id="1800612814">
                      <w:marLeft w:val="0"/>
                      <w:marRight w:val="0"/>
                      <w:marTop w:val="0"/>
                      <w:marBottom w:val="0"/>
                      <w:divBdr>
                        <w:top w:val="none" w:sz="0" w:space="0" w:color="auto"/>
                        <w:left w:val="none" w:sz="0" w:space="0" w:color="auto"/>
                        <w:bottom w:val="none" w:sz="0" w:space="0" w:color="auto"/>
                        <w:right w:val="none" w:sz="0" w:space="0" w:color="auto"/>
                      </w:divBdr>
                    </w:div>
                  </w:divsChild>
                </w:div>
                <w:div w:id="878279772">
                  <w:marLeft w:val="0"/>
                  <w:marRight w:val="0"/>
                  <w:marTop w:val="0"/>
                  <w:marBottom w:val="0"/>
                  <w:divBdr>
                    <w:top w:val="none" w:sz="0" w:space="0" w:color="auto"/>
                    <w:left w:val="none" w:sz="0" w:space="0" w:color="auto"/>
                    <w:bottom w:val="none" w:sz="0" w:space="0" w:color="auto"/>
                    <w:right w:val="none" w:sz="0" w:space="0" w:color="auto"/>
                  </w:divBdr>
                  <w:divsChild>
                    <w:div w:id="1993632740">
                      <w:marLeft w:val="0"/>
                      <w:marRight w:val="0"/>
                      <w:marTop w:val="0"/>
                      <w:marBottom w:val="0"/>
                      <w:divBdr>
                        <w:top w:val="none" w:sz="0" w:space="0" w:color="auto"/>
                        <w:left w:val="none" w:sz="0" w:space="0" w:color="auto"/>
                        <w:bottom w:val="none" w:sz="0" w:space="0" w:color="auto"/>
                        <w:right w:val="none" w:sz="0" w:space="0" w:color="auto"/>
                      </w:divBdr>
                    </w:div>
                  </w:divsChild>
                </w:div>
                <w:div w:id="1098864675">
                  <w:marLeft w:val="0"/>
                  <w:marRight w:val="0"/>
                  <w:marTop w:val="0"/>
                  <w:marBottom w:val="0"/>
                  <w:divBdr>
                    <w:top w:val="none" w:sz="0" w:space="0" w:color="auto"/>
                    <w:left w:val="none" w:sz="0" w:space="0" w:color="auto"/>
                    <w:bottom w:val="none" w:sz="0" w:space="0" w:color="auto"/>
                    <w:right w:val="none" w:sz="0" w:space="0" w:color="auto"/>
                  </w:divBdr>
                  <w:divsChild>
                    <w:div w:id="98839930">
                      <w:marLeft w:val="0"/>
                      <w:marRight w:val="0"/>
                      <w:marTop w:val="0"/>
                      <w:marBottom w:val="0"/>
                      <w:divBdr>
                        <w:top w:val="none" w:sz="0" w:space="0" w:color="auto"/>
                        <w:left w:val="none" w:sz="0" w:space="0" w:color="auto"/>
                        <w:bottom w:val="none" w:sz="0" w:space="0" w:color="auto"/>
                        <w:right w:val="none" w:sz="0" w:space="0" w:color="auto"/>
                      </w:divBdr>
                    </w:div>
                  </w:divsChild>
                </w:div>
                <w:div w:id="1191453138">
                  <w:marLeft w:val="0"/>
                  <w:marRight w:val="0"/>
                  <w:marTop w:val="0"/>
                  <w:marBottom w:val="0"/>
                  <w:divBdr>
                    <w:top w:val="none" w:sz="0" w:space="0" w:color="auto"/>
                    <w:left w:val="none" w:sz="0" w:space="0" w:color="auto"/>
                    <w:bottom w:val="none" w:sz="0" w:space="0" w:color="auto"/>
                    <w:right w:val="none" w:sz="0" w:space="0" w:color="auto"/>
                  </w:divBdr>
                  <w:divsChild>
                    <w:div w:id="1049763787">
                      <w:marLeft w:val="0"/>
                      <w:marRight w:val="0"/>
                      <w:marTop w:val="0"/>
                      <w:marBottom w:val="0"/>
                      <w:divBdr>
                        <w:top w:val="none" w:sz="0" w:space="0" w:color="auto"/>
                        <w:left w:val="none" w:sz="0" w:space="0" w:color="auto"/>
                        <w:bottom w:val="none" w:sz="0" w:space="0" w:color="auto"/>
                        <w:right w:val="none" w:sz="0" w:space="0" w:color="auto"/>
                      </w:divBdr>
                    </w:div>
                  </w:divsChild>
                </w:div>
                <w:div w:id="1867863101">
                  <w:marLeft w:val="0"/>
                  <w:marRight w:val="0"/>
                  <w:marTop w:val="0"/>
                  <w:marBottom w:val="0"/>
                  <w:divBdr>
                    <w:top w:val="none" w:sz="0" w:space="0" w:color="auto"/>
                    <w:left w:val="none" w:sz="0" w:space="0" w:color="auto"/>
                    <w:bottom w:val="none" w:sz="0" w:space="0" w:color="auto"/>
                    <w:right w:val="none" w:sz="0" w:space="0" w:color="auto"/>
                  </w:divBdr>
                  <w:divsChild>
                    <w:div w:id="1329210520">
                      <w:marLeft w:val="0"/>
                      <w:marRight w:val="0"/>
                      <w:marTop w:val="0"/>
                      <w:marBottom w:val="0"/>
                      <w:divBdr>
                        <w:top w:val="none" w:sz="0" w:space="0" w:color="auto"/>
                        <w:left w:val="none" w:sz="0" w:space="0" w:color="auto"/>
                        <w:bottom w:val="none" w:sz="0" w:space="0" w:color="auto"/>
                        <w:right w:val="none" w:sz="0" w:space="0" w:color="auto"/>
                      </w:divBdr>
                    </w:div>
                  </w:divsChild>
                </w:div>
                <w:div w:id="2102677815">
                  <w:marLeft w:val="0"/>
                  <w:marRight w:val="0"/>
                  <w:marTop w:val="0"/>
                  <w:marBottom w:val="0"/>
                  <w:divBdr>
                    <w:top w:val="none" w:sz="0" w:space="0" w:color="auto"/>
                    <w:left w:val="none" w:sz="0" w:space="0" w:color="auto"/>
                    <w:bottom w:val="none" w:sz="0" w:space="0" w:color="auto"/>
                    <w:right w:val="none" w:sz="0" w:space="0" w:color="auto"/>
                  </w:divBdr>
                  <w:divsChild>
                    <w:div w:id="60584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3947">
          <w:marLeft w:val="0"/>
          <w:marRight w:val="0"/>
          <w:marTop w:val="0"/>
          <w:marBottom w:val="0"/>
          <w:divBdr>
            <w:top w:val="none" w:sz="0" w:space="0" w:color="auto"/>
            <w:left w:val="none" w:sz="0" w:space="0" w:color="auto"/>
            <w:bottom w:val="none" w:sz="0" w:space="0" w:color="auto"/>
            <w:right w:val="none" w:sz="0" w:space="0" w:color="auto"/>
          </w:divBdr>
        </w:div>
        <w:div w:id="2011984356">
          <w:marLeft w:val="0"/>
          <w:marRight w:val="0"/>
          <w:marTop w:val="0"/>
          <w:marBottom w:val="0"/>
          <w:divBdr>
            <w:top w:val="none" w:sz="0" w:space="0" w:color="auto"/>
            <w:left w:val="none" w:sz="0" w:space="0" w:color="auto"/>
            <w:bottom w:val="none" w:sz="0" w:space="0" w:color="auto"/>
            <w:right w:val="none" w:sz="0" w:space="0" w:color="auto"/>
          </w:divBdr>
          <w:divsChild>
            <w:div w:id="565145557">
              <w:marLeft w:val="0"/>
              <w:marRight w:val="0"/>
              <w:marTop w:val="0"/>
              <w:marBottom w:val="0"/>
              <w:divBdr>
                <w:top w:val="none" w:sz="0" w:space="0" w:color="auto"/>
                <w:left w:val="none" w:sz="0" w:space="0" w:color="auto"/>
                <w:bottom w:val="none" w:sz="0" w:space="0" w:color="auto"/>
                <w:right w:val="none" w:sz="0" w:space="0" w:color="auto"/>
              </w:divBdr>
            </w:div>
          </w:divsChild>
        </w:div>
        <w:div w:id="2024624581">
          <w:marLeft w:val="0"/>
          <w:marRight w:val="0"/>
          <w:marTop w:val="0"/>
          <w:marBottom w:val="0"/>
          <w:divBdr>
            <w:top w:val="none" w:sz="0" w:space="0" w:color="auto"/>
            <w:left w:val="none" w:sz="0" w:space="0" w:color="auto"/>
            <w:bottom w:val="none" w:sz="0" w:space="0" w:color="auto"/>
            <w:right w:val="none" w:sz="0" w:space="0" w:color="auto"/>
          </w:divBdr>
          <w:divsChild>
            <w:div w:id="446318957">
              <w:marLeft w:val="0"/>
              <w:marRight w:val="0"/>
              <w:marTop w:val="0"/>
              <w:marBottom w:val="0"/>
              <w:divBdr>
                <w:top w:val="none" w:sz="0" w:space="0" w:color="auto"/>
                <w:left w:val="none" w:sz="0" w:space="0" w:color="auto"/>
                <w:bottom w:val="none" w:sz="0" w:space="0" w:color="auto"/>
                <w:right w:val="none" w:sz="0" w:space="0" w:color="auto"/>
              </w:divBdr>
            </w:div>
          </w:divsChild>
        </w:div>
        <w:div w:id="2107535373">
          <w:marLeft w:val="0"/>
          <w:marRight w:val="0"/>
          <w:marTop w:val="0"/>
          <w:marBottom w:val="0"/>
          <w:divBdr>
            <w:top w:val="none" w:sz="0" w:space="0" w:color="auto"/>
            <w:left w:val="none" w:sz="0" w:space="0" w:color="auto"/>
            <w:bottom w:val="none" w:sz="0" w:space="0" w:color="auto"/>
            <w:right w:val="none" w:sz="0" w:space="0" w:color="auto"/>
          </w:divBdr>
          <w:divsChild>
            <w:div w:id="1656841186">
              <w:marLeft w:val="-75"/>
              <w:marRight w:val="0"/>
              <w:marTop w:val="30"/>
              <w:marBottom w:val="30"/>
              <w:divBdr>
                <w:top w:val="none" w:sz="0" w:space="0" w:color="auto"/>
                <w:left w:val="none" w:sz="0" w:space="0" w:color="auto"/>
                <w:bottom w:val="none" w:sz="0" w:space="0" w:color="auto"/>
                <w:right w:val="none" w:sz="0" w:space="0" w:color="auto"/>
              </w:divBdr>
              <w:divsChild>
                <w:div w:id="111364457">
                  <w:marLeft w:val="0"/>
                  <w:marRight w:val="0"/>
                  <w:marTop w:val="0"/>
                  <w:marBottom w:val="0"/>
                  <w:divBdr>
                    <w:top w:val="none" w:sz="0" w:space="0" w:color="auto"/>
                    <w:left w:val="none" w:sz="0" w:space="0" w:color="auto"/>
                    <w:bottom w:val="none" w:sz="0" w:space="0" w:color="auto"/>
                    <w:right w:val="none" w:sz="0" w:space="0" w:color="auto"/>
                  </w:divBdr>
                  <w:divsChild>
                    <w:div w:id="1822579328">
                      <w:marLeft w:val="0"/>
                      <w:marRight w:val="0"/>
                      <w:marTop w:val="0"/>
                      <w:marBottom w:val="0"/>
                      <w:divBdr>
                        <w:top w:val="none" w:sz="0" w:space="0" w:color="auto"/>
                        <w:left w:val="none" w:sz="0" w:space="0" w:color="auto"/>
                        <w:bottom w:val="none" w:sz="0" w:space="0" w:color="auto"/>
                        <w:right w:val="none" w:sz="0" w:space="0" w:color="auto"/>
                      </w:divBdr>
                    </w:div>
                  </w:divsChild>
                </w:div>
                <w:div w:id="361905408">
                  <w:marLeft w:val="0"/>
                  <w:marRight w:val="0"/>
                  <w:marTop w:val="0"/>
                  <w:marBottom w:val="0"/>
                  <w:divBdr>
                    <w:top w:val="none" w:sz="0" w:space="0" w:color="auto"/>
                    <w:left w:val="none" w:sz="0" w:space="0" w:color="auto"/>
                    <w:bottom w:val="none" w:sz="0" w:space="0" w:color="auto"/>
                    <w:right w:val="none" w:sz="0" w:space="0" w:color="auto"/>
                  </w:divBdr>
                  <w:divsChild>
                    <w:div w:id="170334637">
                      <w:marLeft w:val="0"/>
                      <w:marRight w:val="0"/>
                      <w:marTop w:val="0"/>
                      <w:marBottom w:val="0"/>
                      <w:divBdr>
                        <w:top w:val="none" w:sz="0" w:space="0" w:color="auto"/>
                        <w:left w:val="none" w:sz="0" w:space="0" w:color="auto"/>
                        <w:bottom w:val="none" w:sz="0" w:space="0" w:color="auto"/>
                        <w:right w:val="none" w:sz="0" w:space="0" w:color="auto"/>
                      </w:divBdr>
                    </w:div>
                  </w:divsChild>
                </w:div>
                <w:div w:id="773983745">
                  <w:marLeft w:val="0"/>
                  <w:marRight w:val="0"/>
                  <w:marTop w:val="0"/>
                  <w:marBottom w:val="0"/>
                  <w:divBdr>
                    <w:top w:val="none" w:sz="0" w:space="0" w:color="auto"/>
                    <w:left w:val="none" w:sz="0" w:space="0" w:color="auto"/>
                    <w:bottom w:val="none" w:sz="0" w:space="0" w:color="auto"/>
                    <w:right w:val="none" w:sz="0" w:space="0" w:color="auto"/>
                  </w:divBdr>
                  <w:divsChild>
                    <w:div w:id="923874215">
                      <w:marLeft w:val="0"/>
                      <w:marRight w:val="0"/>
                      <w:marTop w:val="0"/>
                      <w:marBottom w:val="0"/>
                      <w:divBdr>
                        <w:top w:val="none" w:sz="0" w:space="0" w:color="auto"/>
                        <w:left w:val="none" w:sz="0" w:space="0" w:color="auto"/>
                        <w:bottom w:val="none" w:sz="0" w:space="0" w:color="auto"/>
                        <w:right w:val="none" w:sz="0" w:space="0" w:color="auto"/>
                      </w:divBdr>
                    </w:div>
                    <w:div w:id="1306620737">
                      <w:marLeft w:val="0"/>
                      <w:marRight w:val="0"/>
                      <w:marTop w:val="0"/>
                      <w:marBottom w:val="0"/>
                      <w:divBdr>
                        <w:top w:val="none" w:sz="0" w:space="0" w:color="auto"/>
                        <w:left w:val="none" w:sz="0" w:space="0" w:color="auto"/>
                        <w:bottom w:val="none" w:sz="0" w:space="0" w:color="auto"/>
                        <w:right w:val="none" w:sz="0" w:space="0" w:color="auto"/>
                      </w:divBdr>
                    </w:div>
                  </w:divsChild>
                </w:div>
                <w:div w:id="860435146">
                  <w:marLeft w:val="0"/>
                  <w:marRight w:val="0"/>
                  <w:marTop w:val="0"/>
                  <w:marBottom w:val="0"/>
                  <w:divBdr>
                    <w:top w:val="none" w:sz="0" w:space="0" w:color="auto"/>
                    <w:left w:val="none" w:sz="0" w:space="0" w:color="auto"/>
                    <w:bottom w:val="none" w:sz="0" w:space="0" w:color="auto"/>
                    <w:right w:val="none" w:sz="0" w:space="0" w:color="auto"/>
                  </w:divBdr>
                  <w:divsChild>
                    <w:div w:id="1216620064">
                      <w:marLeft w:val="0"/>
                      <w:marRight w:val="0"/>
                      <w:marTop w:val="0"/>
                      <w:marBottom w:val="0"/>
                      <w:divBdr>
                        <w:top w:val="none" w:sz="0" w:space="0" w:color="auto"/>
                        <w:left w:val="none" w:sz="0" w:space="0" w:color="auto"/>
                        <w:bottom w:val="none" w:sz="0" w:space="0" w:color="auto"/>
                        <w:right w:val="none" w:sz="0" w:space="0" w:color="auto"/>
                      </w:divBdr>
                    </w:div>
                  </w:divsChild>
                </w:div>
                <w:div w:id="1208906344">
                  <w:marLeft w:val="0"/>
                  <w:marRight w:val="0"/>
                  <w:marTop w:val="0"/>
                  <w:marBottom w:val="0"/>
                  <w:divBdr>
                    <w:top w:val="none" w:sz="0" w:space="0" w:color="auto"/>
                    <w:left w:val="none" w:sz="0" w:space="0" w:color="auto"/>
                    <w:bottom w:val="none" w:sz="0" w:space="0" w:color="auto"/>
                    <w:right w:val="none" w:sz="0" w:space="0" w:color="auto"/>
                  </w:divBdr>
                  <w:divsChild>
                    <w:div w:id="220674658">
                      <w:marLeft w:val="0"/>
                      <w:marRight w:val="0"/>
                      <w:marTop w:val="0"/>
                      <w:marBottom w:val="0"/>
                      <w:divBdr>
                        <w:top w:val="none" w:sz="0" w:space="0" w:color="auto"/>
                        <w:left w:val="none" w:sz="0" w:space="0" w:color="auto"/>
                        <w:bottom w:val="none" w:sz="0" w:space="0" w:color="auto"/>
                        <w:right w:val="none" w:sz="0" w:space="0" w:color="auto"/>
                      </w:divBdr>
                    </w:div>
                    <w:div w:id="11541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17190">
      <w:bodyDiv w:val="1"/>
      <w:marLeft w:val="0"/>
      <w:marRight w:val="0"/>
      <w:marTop w:val="0"/>
      <w:marBottom w:val="0"/>
      <w:divBdr>
        <w:top w:val="none" w:sz="0" w:space="0" w:color="auto"/>
        <w:left w:val="none" w:sz="0" w:space="0" w:color="auto"/>
        <w:bottom w:val="none" w:sz="0" w:space="0" w:color="auto"/>
        <w:right w:val="none" w:sz="0" w:space="0" w:color="auto"/>
      </w:divBdr>
      <w:divsChild>
        <w:div w:id="84621612">
          <w:marLeft w:val="0"/>
          <w:marRight w:val="0"/>
          <w:marTop w:val="0"/>
          <w:marBottom w:val="0"/>
          <w:divBdr>
            <w:top w:val="none" w:sz="0" w:space="0" w:color="auto"/>
            <w:left w:val="none" w:sz="0" w:space="0" w:color="auto"/>
            <w:bottom w:val="none" w:sz="0" w:space="0" w:color="auto"/>
            <w:right w:val="none" w:sz="0" w:space="0" w:color="auto"/>
          </w:divBdr>
        </w:div>
        <w:div w:id="124204379">
          <w:marLeft w:val="0"/>
          <w:marRight w:val="0"/>
          <w:marTop w:val="0"/>
          <w:marBottom w:val="0"/>
          <w:divBdr>
            <w:top w:val="none" w:sz="0" w:space="0" w:color="auto"/>
            <w:left w:val="none" w:sz="0" w:space="0" w:color="auto"/>
            <w:bottom w:val="none" w:sz="0" w:space="0" w:color="auto"/>
            <w:right w:val="none" w:sz="0" w:space="0" w:color="auto"/>
          </w:divBdr>
          <w:divsChild>
            <w:div w:id="849488038">
              <w:marLeft w:val="-75"/>
              <w:marRight w:val="0"/>
              <w:marTop w:val="30"/>
              <w:marBottom w:val="30"/>
              <w:divBdr>
                <w:top w:val="none" w:sz="0" w:space="0" w:color="auto"/>
                <w:left w:val="none" w:sz="0" w:space="0" w:color="auto"/>
                <w:bottom w:val="none" w:sz="0" w:space="0" w:color="auto"/>
                <w:right w:val="none" w:sz="0" w:space="0" w:color="auto"/>
              </w:divBdr>
              <w:divsChild>
                <w:div w:id="193231264">
                  <w:marLeft w:val="0"/>
                  <w:marRight w:val="0"/>
                  <w:marTop w:val="0"/>
                  <w:marBottom w:val="0"/>
                  <w:divBdr>
                    <w:top w:val="none" w:sz="0" w:space="0" w:color="auto"/>
                    <w:left w:val="none" w:sz="0" w:space="0" w:color="auto"/>
                    <w:bottom w:val="none" w:sz="0" w:space="0" w:color="auto"/>
                    <w:right w:val="none" w:sz="0" w:space="0" w:color="auto"/>
                  </w:divBdr>
                  <w:divsChild>
                    <w:div w:id="879591366">
                      <w:marLeft w:val="0"/>
                      <w:marRight w:val="0"/>
                      <w:marTop w:val="0"/>
                      <w:marBottom w:val="0"/>
                      <w:divBdr>
                        <w:top w:val="none" w:sz="0" w:space="0" w:color="auto"/>
                        <w:left w:val="none" w:sz="0" w:space="0" w:color="auto"/>
                        <w:bottom w:val="none" w:sz="0" w:space="0" w:color="auto"/>
                        <w:right w:val="none" w:sz="0" w:space="0" w:color="auto"/>
                      </w:divBdr>
                    </w:div>
                  </w:divsChild>
                </w:div>
                <w:div w:id="198325887">
                  <w:marLeft w:val="0"/>
                  <w:marRight w:val="0"/>
                  <w:marTop w:val="0"/>
                  <w:marBottom w:val="0"/>
                  <w:divBdr>
                    <w:top w:val="none" w:sz="0" w:space="0" w:color="auto"/>
                    <w:left w:val="none" w:sz="0" w:space="0" w:color="auto"/>
                    <w:bottom w:val="none" w:sz="0" w:space="0" w:color="auto"/>
                    <w:right w:val="none" w:sz="0" w:space="0" w:color="auto"/>
                  </w:divBdr>
                  <w:divsChild>
                    <w:div w:id="1351370427">
                      <w:marLeft w:val="0"/>
                      <w:marRight w:val="0"/>
                      <w:marTop w:val="0"/>
                      <w:marBottom w:val="0"/>
                      <w:divBdr>
                        <w:top w:val="none" w:sz="0" w:space="0" w:color="auto"/>
                        <w:left w:val="none" w:sz="0" w:space="0" w:color="auto"/>
                        <w:bottom w:val="none" w:sz="0" w:space="0" w:color="auto"/>
                        <w:right w:val="none" w:sz="0" w:space="0" w:color="auto"/>
                      </w:divBdr>
                    </w:div>
                  </w:divsChild>
                </w:div>
                <w:div w:id="240335517">
                  <w:marLeft w:val="0"/>
                  <w:marRight w:val="0"/>
                  <w:marTop w:val="0"/>
                  <w:marBottom w:val="0"/>
                  <w:divBdr>
                    <w:top w:val="none" w:sz="0" w:space="0" w:color="auto"/>
                    <w:left w:val="none" w:sz="0" w:space="0" w:color="auto"/>
                    <w:bottom w:val="none" w:sz="0" w:space="0" w:color="auto"/>
                    <w:right w:val="none" w:sz="0" w:space="0" w:color="auto"/>
                  </w:divBdr>
                  <w:divsChild>
                    <w:div w:id="120998951">
                      <w:marLeft w:val="0"/>
                      <w:marRight w:val="0"/>
                      <w:marTop w:val="0"/>
                      <w:marBottom w:val="0"/>
                      <w:divBdr>
                        <w:top w:val="none" w:sz="0" w:space="0" w:color="auto"/>
                        <w:left w:val="none" w:sz="0" w:space="0" w:color="auto"/>
                        <w:bottom w:val="none" w:sz="0" w:space="0" w:color="auto"/>
                        <w:right w:val="none" w:sz="0" w:space="0" w:color="auto"/>
                      </w:divBdr>
                    </w:div>
                  </w:divsChild>
                </w:div>
                <w:div w:id="402685766">
                  <w:marLeft w:val="0"/>
                  <w:marRight w:val="0"/>
                  <w:marTop w:val="0"/>
                  <w:marBottom w:val="0"/>
                  <w:divBdr>
                    <w:top w:val="none" w:sz="0" w:space="0" w:color="auto"/>
                    <w:left w:val="none" w:sz="0" w:space="0" w:color="auto"/>
                    <w:bottom w:val="none" w:sz="0" w:space="0" w:color="auto"/>
                    <w:right w:val="none" w:sz="0" w:space="0" w:color="auto"/>
                  </w:divBdr>
                  <w:divsChild>
                    <w:div w:id="174538750">
                      <w:marLeft w:val="0"/>
                      <w:marRight w:val="0"/>
                      <w:marTop w:val="0"/>
                      <w:marBottom w:val="0"/>
                      <w:divBdr>
                        <w:top w:val="none" w:sz="0" w:space="0" w:color="auto"/>
                        <w:left w:val="none" w:sz="0" w:space="0" w:color="auto"/>
                        <w:bottom w:val="none" w:sz="0" w:space="0" w:color="auto"/>
                        <w:right w:val="none" w:sz="0" w:space="0" w:color="auto"/>
                      </w:divBdr>
                    </w:div>
                  </w:divsChild>
                </w:div>
                <w:div w:id="681394334">
                  <w:marLeft w:val="0"/>
                  <w:marRight w:val="0"/>
                  <w:marTop w:val="0"/>
                  <w:marBottom w:val="0"/>
                  <w:divBdr>
                    <w:top w:val="none" w:sz="0" w:space="0" w:color="auto"/>
                    <w:left w:val="none" w:sz="0" w:space="0" w:color="auto"/>
                    <w:bottom w:val="none" w:sz="0" w:space="0" w:color="auto"/>
                    <w:right w:val="none" w:sz="0" w:space="0" w:color="auto"/>
                  </w:divBdr>
                  <w:divsChild>
                    <w:div w:id="1295064641">
                      <w:marLeft w:val="0"/>
                      <w:marRight w:val="0"/>
                      <w:marTop w:val="0"/>
                      <w:marBottom w:val="0"/>
                      <w:divBdr>
                        <w:top w:val="none" w:sz="0" w:space="0" w:color="auto"/>
                        <w:left w:val="none" w:sz="0" w:space="0" w:color="auto"/>
                        <w:bottom w:val="none" w:sz="0" w:space="0" w:color="auto"/>
                        <w:right w:val="none" w:sz="0" w:space="0" w:color="auto"/>
                      </w:divBdr>
                    </w:div>
                  </w:divsChild>
                </w:div>
                <w:div w:id="799767536">
                  <w:marLeft w:val="0"/>
                  <w:marRight w:val="0"/>
                  <w:marTop w:val="0"/>
                  <w:marBottom w:val="0"/>
                  <w:divBdr>
                    <w:top w:val="none" w:sz="0" w:space="0" w:color="auto"/>
                    <w:left w:val="none" w:sz="0" w:space="0" w:color="auto"/>
                    <w:bottom w:val="none" w:sz="0" w:space="0" w:color="auto"/>
                    <w:right w:val="none" w:sz="0" w:space="0" w:color="auto"/>
                  </w:divBdr>
                  <w:divsChild>
                    <w:div w:id="1480419156">
                      <w:marLeft w:val="0"/>
                      <w:marRight w:val="0"/>
                      <w:marTop w:val="0"/>
                      <w:marBottom w:val="0"/>
                      <w:divBdr>
                        <w:top w:val="none" w:sz="0" w:space="0" w:color="auto"/>
                        <w:left w:val="none" w:sz="0" w:space="0" w:color="auto"/>
                        <w:bottom w:val="none" w:sz="0" w:space="0" w:color="auto"/>
                        <w:right w:val="none" w:sz="0" w:space="0" w:color="auto"/>
                      </w:divBdr>
                    </w:div>
                  </w:divsChild>
                </w:div>
                <w:div w:id="1325281754">
                  <w:marLeft w:val="0"/>
                  <w:marRight w:val="0"/>
                  <w:marTop w:val="0"/>
                  <w:marBottom w:val="0"/>
                  <w:divBdr>
                    <w:top w:val="none" w:sz="0" w:space="0" w:color="auto"/>
                    <w:left w:val="none" w:sz="0" w:space="0" w:color="auto"/>
                    <w:bottom w:val="none" w:sz="0" w:space="0" w:color="auto"/>
                    <w:right w:val="none" w:sz="0" w:space="0" w:color="auto"/>
                  </w:divBdr>
                  <w:divsChild>
                    <w:div w:id="609823799">
                      <w:marLeft w:val="0"/>
                      <w:marRight w:val="0"/>
                      <w:marTop w:val="0"/>
                      <w:marBottom w:val="0"/>
                      <w:divBdr>
                        <w:top w:val="none" w:sz="0" w:space="0" w:color="auto"/>
                        <w:left w:val="none" w:sz="0" w:space="0" w:color="auto"/>
                        <w:bottom w:val="none" w:sz="0" w:space="0" w:color="auto"/>
                        <w:right w:val="none" w:sz="0" w:space="0" w:color="auto"/>
                      </w:divBdr>
                    </w:div>
                  </w:divsChild>
                </w:div>
                <w:div w:id="1516924963">
                  <w:marLeft w:val="0"/>
                  <w:marRight w:val="0"/>
                  <w:marTop w:val="0"/>
                  <w:marBottom w:val="0"/>
                  <w:divBdr>
                    <w:top w:val="none" w:sz="0" w:space="0" w:color="auto"/>
                    <w:left w:val="none" w:sz="0" w:space="0" w:color="auto"/>
                    <w:bottom w:val="none" w:sz="0" w:space="0" w:color="auto"/>
                    <w:right w:val="none" w:sz="0" w:space="0" w:color="auto"/>
                  </w:divBdr>
                  <w:divsChild>
                    <w:div w:id="1292516635">
                      <w:marLeft w:val="0"/>
                      <w:marRight w:val="0"/>
                      <w:marTop w:val="0"/>
                      <w:marBottom w:val="0"/>
                      <w:divBdr>
                        <w:top w:val="none" w:sz="0" w:space="0" w:color="auto"/>
                        <w:left w:val="none" w:sz="0" w:space="0" w:color="auto"/>
                        <w:bottom w:val="none" w:sz="0" w:space="0" w:color="auto"/>
                        <w:right w:val="none" w:sz="0" w:space="0" w:color="auto"/>
                      </w:divBdr>
                    </w:div>
                  </w:divsChild>
                </w:div>
                <w:div w:id="1606382032">
                  <w:marLeft w:val="0"/>
                  <w:marRight w:val="0"/>
                  <w:marTop w:val="0"/>
                  <w:marBottom w:val="0"/>
                  <w:divBdr>
                    <w:top w:val="none" w:sz="0" w:space="0" w:color="auto"/>
                    <w:left w:val="none" w:sz="0" w:space="0" w:color="auto"/>
                    <w:bottom w:val="none" w:sz="0" w:space="0" w:color="auto"/>
                    <w:right w:val="none" w:sz="0" w:space="0" w:color="auto"/>
                  </w:divBdr>
                  <w:divsChild>
                    <w:div w:id="109748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6968">
          <w:marLeft w:val="0"/>
          <w:marRight w:val="0"/>
          <w:marTop w:val="0"/>
          <w:marBottom w:val="0"/>
          <w:divBdr>
            <w:top w:val="none" w:sz="0" w:space="0" w:color="auto"/>
            <w:left w:val="none" w:sz="0" w:space="0" w:color="auto"/>
            <w:bottom w:val="none" w:sz="0" w:space="0" w:color="auto"/>
            <w:right w:val="none" w:sz="0" w:space="0" w:color="auto"/>
          </w:divBdr>
          <w:divsChild>
            <w:div w:id="576401322">
              <w:marLeft w:val="-75"/>
              <w:marRight w:val="0"/>
              <w:marTop w:val="30"/>
              <w:marBottom w:val="30"/>
              <w:divBdr>
                <w:top w:val="none" w:sz="0" w:space="0" w:color="auto"/>
                <w:left w:val="none" w:sz="0" w:space="0" w:color="auto"/>
                <w:bottom w:val="none" w:sz="0" w:space="0" w:color="auto"/>
                <w:right w:val="none" w:sz="0" w:space="0" w:color="auto"/>
              </w:divBdr>
              <w:divsChild>
                <w:div w:id="23408719">
                  <w:marLeft w:val="0"/>
                  <w:marRight w:val="0"/>
                  <w:marTop w:val="0"/>
                  <w:marBottom w:val="0"/>
                  <w:divBdr>
                    <w:top w:val="none" w:sz="0" w:space="0" w:color="auto"/>
                    <w:left w:val="none" w:sz="0" w:space="0" w:color="auto"/>
                    <w:bottom w:val="none" w:sz="0" w:space="0" w:color="auto"/>
                    <w:right w:val="none" w:sz="0" w:space="0" w:color="auto"/>
                  </w:divBdr>
                  <w:divsChild>
                    <w:div w:id="1424447708">
                      <w:marLeft w:val="0"/>
                      <w:marRight w:val="0"/>
                      <w:marTop w:val="0"/>
                      <w:marBottom w:val="0"/>
                      <w:divBdr>
                        <w:top w:val="none" w:sz="0" w:space="0" w:color="auto"/>
                        <w:left w:val="none" w:sz="0" w:space="0" w:color="auto"/>
                        <w:bottom w:val="none" w:sz="0" w:space="0" w:color="auto"/>
                        <w:right w:val="none" w:sz="0" w:space="0" w:color="auto"/>
                      </w:divBdr>
                    </w:div>
                  </w:divsChild>
                </w:div>
                <w:div w:id="76906192">
                  <w:marLeft w:val="0"/>
                  <w:marRight w:val="0"/>
                  <w:marTop w:val="0"/>
                  <w:marBottom w:val="0"/>
                  <w:divBdr>
                    <w:top w:val="none" w:sz="0" w:space="0" w:color="auto"/>
                    <w:left w:val="none" w:sz="0" w:space="0" w:color="auto"/>
                    <w:bottom w:val="none" w:sz="0" w:space="0" w:color="auto"/>
                    <w:right w:val="none" w:sz="0" w:space="0" w:color="auto"/>
                  </w:divBdr>
                  <w:divsChild>
                    <w:div w:id="2076509238">
                      <w:marLeft w:val="0"/>
                      <w:marRight w:val="0"/>
                      <w:marTop w:val="0"/>
                      <w:marBottom w:val="0"/>
                      <w:divBdr>
                        <w:top w:val="none" w:sz="0" w:space="0" w:color="auto"/>
                        <w:left w:val="none" w:sz="0" w:space="0" w:color="auto"/>
                        <w:bottom w:val="none" w:sz="0" w:space="0" w:color="auto"/>
                        <w:right w:val="none" w:sz="0" w:space="0" w:color="auto"/>
                      </w:divBdr>
                    </w:div>
                  </w:divsChild>
                </w:div>
                <w:div w:id="95639098">
                  <w:marLeft w:val="0"/>
                  <w:marRight w:val="0"/>
                  <w:marTop w:val="0"/>
                  <w:marBottom w:val="0"/>
                  <w:divBdr>
                    <w:top w:val="none" w:sz="0" w:space="0" w:color="auto"/>
                    <w:left w:val="none" w:sz="0" w:space="0" w:color="auto"/>
                    <w:bottom w:val="none" w:sz="0" w:space="0" w:color="auto"/>
                    <w:right w:val="none" w:sz="0" w:space="0" w:color="auto"/>
                  </w:divBdr>
                  <w:divsChild>
                    <w:div w:id="793863195">
                      <w:marLeft w:val="0"/>
                      <w:marRight w:val="0"/>
                      <w:marTop w:val="0"/>
                      <w:marBottom w:val="0"/>
                      <w:divBdr>
                        <w:top w:val="none" w:sz="0" w:space="0" w:color="auto"/>
                        <w:left w:val="none" w:sz="0" w:space="0" w:color="auto"/>
                        <w:bottom w:val="none" w:sz="0" w:space="0" w:color="auto"/>
                        <w:right w:val="none" w:sz="0" w:space="0" w:color="auto"/>
                      </w:divBdr>
                    </w:div>
                  </w:divsChild>
                </w:div>
                <w:div w:id="120536857">
                  <w:marLeft w:val="0"/>
                  <w:marRight w:val="0"/>
                  <w:marTop w:val="0"/>
                  <w:marBottom w:val="0"/>
                  <w:divBdr>
                    <w:top w:val="none" w:sz="0" w:space="0" w:color="auto"/>
                    <w:left w:val="none" w:sz="0" w:space="0" w:color="auto"/>
                    <w:bottom w:val="none" w:sz="0" w:space="0" w:color="auto"/>
                    <w:right w:val="none" w:sz="0" w:space="0" w:color="auto"/>
                  </w:divBdr>
                  <w:divsChild>
                    <w:div w:id="339822590">
                      <w:marLeft w:val="0"/>
                      <w:marRight w:val="0"/>
                      <w:marTop w:val="0"/>
                      <w:marBottom w:val="0"/>
                      <w:divBdr>
                        <w:top w:val="none" w:sz="0" w:space="0" w:color="auto"/>
                        <w:left w:val="none" w:sz="0" w:space="0" w:color="auto"/>
                        <w:bottom w:val="none" w:sz="0" w:space="0" w:color="auto"/>
                        <w:right w:val="none" w:sz="0" w:space="0" w:color="auto"/>
                      </w:divBdr>
                    </w:div>
                  </w:divsChild>
                </w:div>
                <w:div w:id="140273979">
                  <w:marLeft w:val="0"/>
                  <w:marRight w:val="0"/>
                  <w:marTop w:val="0"/>
                  <w:marBottom w:val="0"/>
                  <w:divBdr>
                    <w:top w:val="none" w:sz="0" w:space="0" w:color="auto"/>
                    <w:left w:val="none" w:sz="0" w:space="0" w:color="auto"/>
                    <w:bottom w:val="none" w:sz="0" w:space="0" w:color="auto"/>
                    <w:right w:val="none" w:sz="0" w:space="0" w:color="auto"/>
                  </w:divBdr>
                  <w:divsChild>
                    <w:div w:id="935552594">
                      <w:marLeft w:val="0"/>
                      <w:marRight w:val="0"/>
                      <w:marTop w:val="0"/>
                      <w:marBottom w:val="0"/>
                      <w:divBdr>
                        <w:top w:val="none" w:sz="0" w:space="0" w:color="auto"/>
                        <w:left w:val="none" w:sz="0" w:space="0" w:color="auto"/>
                        <w:bottom w:val="none" w:sz="0" w:space="0" w:color="auto"/>
                        <w:right w:val="none" w:sz="0" w:space="0" w:color="auto"/>
                      </w:divBdr>
                    </w:div>
                  </w:divsChild>
                </w:div>
                <w:div w:id="179052745">
                  <w:marLeft w:val="0"/>
                  <w:marRight w:val="0"/>
                  <w:marTop w:val="0"/>
                  <w:marBottom w:val="0"/>
                  <w:divBdr>
                    <w:top w:val="none" w:sz="0" w:space="0" w:color="auto"/>
                    <w:left w:val="none" w:sz="0" w:space="0" w:color="auto"/>
                    <w:bottom w:val="none" w:sz="0" w:space="0" w:color="auto"/>
                    <w:right w:val="none" w:sz="0" w:space="0" w:color="auto"/>
                  </w:divBdr>
                  <w:divsChild>
                    <w:div w:id="1334987021">
                      <w:marLeft w:val="0"/>
                      <w:marRight w:val="0"/>
                      <w:marTop w:val="0"/>
                      <w:marBottom w:val="0"/>
                      <w:divBdr>
                        <w:top w:val="none" w:sz="0" w:space="0" w:color="auto"/>
                        <w:left w:val="none" w:sz="0" w:space="0" w:color="auto"/>
                        <w:bottom w:val="none" w:sz="0" w:space="0" w:color="auto"/>
                        <w:right w:val="none" w:sz="0" w:space="0" w:color="auto"/>
                      </w:divBdr>
                    </w:div>
                  </w:divsChild>
                </w:div>
                <w:div w:id="191463404">
                  <w:marLeft w:val="0"/>
                  <w:marRight w:val="0"/>
                  <w:marTop w:val="0"/>
                  <w:marBottom w:val="0"/>
                  <w:divBdr>
                    <w:top w:val="none" w:sz="0" w:space="0" w:color="auto"/>
                    <w:left w:val="none" w:sz="0" w:space="0" w:color="auto"/>
                    <w:bottom w:val="none" w:sz="0" w:space="0" w:color="auto"/>
                    <w:right w:val="none" w:sz="0" w:space="0" w:color="auto"/>
                  </w:divBdr>
                  <w:divsChild>
                    <w:div w:id="433138514">
                      <w:marLeft w:val="0"/>
                      <w:marRight w:val="0"/>
                      <w:marTop w:val="0"/>
                      <w:marBottom w:val="0"/>
                      <w:divBdr>
                        <w:top w:val="none" w:sz="0" w:space="0" w:color="auto"/>
                        <w:left w:val="none" w:sz="0" w:space="0" w:color="auto"/>
                        <w:bottom w:val="none" w:sz="0" w:space="0" w:color="auto"/>
                        <w:right w:val="none" w:sz="0" w:space="0" w:color="auto"/>
                      </w:divBdr>
                    </w:div>
                  </w:divsChild>
                </w:div>
                <w:div w:id="271978878">
                  <w:marLeft w:val="0"/>
                  <w:marRight w:val="0"/>
                  <w:marTop w:val="0"/>
                  <w:marBottom w:val="0"/>
                  <w:divBdr>
                    <w:top w:val="none" w:sz="0" w:space="0" w:color="auto"/>
                    <w:left w:val="none" w:sz="0" w:space="0" w:color="auto"/>
                    <w:bottom w:val="none" w:sz="0" w:space="0" w:color="auto"/>
                    <w:right w:val="none" w:sz="0" w:space="0" w:color="auto"/>
                  </w:divBdr>
                  <w:divsChild>
                    <w:div w:id="1378971246">
                      <w:marLeft w:val="0"/>
                      <w:marRight w:val="0"/>
                      <w:marTop w:val="0"/>
                      <w:marBottom w:val="0"/>
                      <w:divBdr>
                        <w:top w:val="none" w:sz="0" w:space="0" w:color="auto"/>
                        <w:left w:val="none" w:sz="0" w:space="0" w:color="auto"/>
                        <w:bottom w:val="none" w:sz="0" w:space="0" w:color="auto"/>
                        <w:right w:val="none" w:sz="0" w:space="0" w:color="auto"/>
                      </w:divBdr>
                    </w:div>
                  </w:divsChild>
                </w:div>
                <w:div w:id="295910258">
                  <w:marLeft w:val="0"/>
                  <w:marRight w:val="0"/>
                  <w:marTop w:val="0"/>
                  <w:marBottom w:val="0"/>
                  <w:divBdr>
                    <w:top w:val="none" w:sz="0" w:space="0" w:color="auto"/>
                    <w:left w:val="none" w:sz="0" w:space="0" w:color="auto"/>
                    <w:bottom w:val="none" w:sz="0" w:space="0" w:color="auto"/>
                    <w:right w:val="none" w:sz="0" w:space="0" w:color="auto"/>
                  </w:divBdr>
                  <w:divsChild>
                    <w:div w:id="1986353742">
                      <w:marLeft w:val="0"/>
                      <w:marRight w:val="0"/>
                      <w:marTop w:val="0"/>
                      <w:marBottom w:val="0"/>
                      <w:divBdr>
                        <w:top w:val="none" w:sz="0" w:space="0" w:color="auto"/>
                        <w:left w:val="none" w:sz="0" w:space="0" w:color="auto"/>
                        <w:bottom w:val="none" w:sz="0" w:space="0" w:color="auto"/>
                        <w:right w:val="none" w:sz="0" w:space="0" w:color="auto"/>
                      </w:divBdr>
                    </w:div>
                  </w:divsChild>
                </w:div>
                <w:div w:id="299580451">
                  <w:marLeft w:val="0"/>
                  <w:marRight w:val="0"/>
                  <w:marTop w:val="0"/>
                  <w:marBottom w:val="0"/>
                  <w:divBdr>
                    <w:top w:val="none" w:sz="0" w:space="0" w:color="auto"/>
                    <w:left w:val="none" w:sz="0" w:space="0" w:color="auto"/>
                    <w:bottom w:val="none" w:sz="0" w:space="0" w:color="auto"/>
                    <w:right w:val="none" w:sz="0" w:space="0" w:color="auto"/>
                  </w:divBdr>
                  <w:divsChild>
                    <w:div w:id="1757820986">
                      <w:marLeft w:val="0"/>
                      <w:marRight w:val="0"/>
                      <w:marTop w:val="0"/>
                      <w:marBottom w:val="0"/>
                      <w:divBdr>
                        <w:top w:val="none" w:sz="0" w:space="0" w:color="auto"/>
                        <w:left w:val="none" w:sz="0" w:space="0" w:color="auto"/>
                        <w:bottom w:val="none" w:sz="0" w:space="0" w:color="auto"/>
                        <w:right w:val="none" w:sz="0" w:space="0" w:color="auto"/>
                      </w:divBdr>
                    </w:div>
                  </w:divsChild>
                </w:div>
                <w:div w:id="316544184">
                  <w:marLeft w:val="0"/>
                  <w:marRight w:val="0"/>
                  <w:marTop w:val="0"/>
                  <w:marBottom w:val="0"/>
                  <w:divBdr>
                    <w:top w:val="none" w:sz="0" w:space="0" w:color="auto"/>
                    <w:left w:val="none" w:sz="0" w:space="0" w:color="auto"/>
                    <w:bottom w:val="none" w:sz="0" w:space="0" w:color="auto"/>
                    <w:right w:val="none" w:sz="0" w:space="0" w:color="auto"/>
                  </w:divBdr>
                  <w:divsChild>
                    <w:div w:id="1839342568">
                      <w:marLeft w:val="0"/>
                      <w:marRight w:val="0"/>
                      <w:marTop w:val="0"/>
                      <w:marBottom w:val="0"/>
                      <w:divBdr>
                        <w:top w:val="none" w:sz="0" w:space="0" w:color="auto"/>
                        <w:left w:val="none" w:sz="0" w:space="0" w:color="auto"/>
                        <w:bottom w:val="none" w:sz="0" w:space="0" w:color="auto"/>
                        <w:right w:val="none" w:sz="0" w:space="0" w:color="auto"/>
                      </w:divBdr>
                    </w:div>
                  </w:divsChild>
                </w:div>
                <w:div w:id="347100936">
                  <w:marLeft w:val="0"/>
                  <w:marRight w:val="0"/>
                  <w:marTop w:val="0"/>
                  <w:marBottom w:val="0"/>
                  <w:divBdr>
                    <w:top w:val="none" w:sz="0" w:space="0" w:color="auto"/>
                    <w:left w:val="none" w:sz="0" w:space="0" w:color="auto"/>
                    <w:bottom w:val="none" w:sz="0" w:space="0" w:color="auto"/>
                    <w:right w:val="none" w:sz="0" w:space="0" w:color="auto"/>
                  </w:divBdr>
                  <w:divsChild>
                    <w:div w:id="886915654">
                      <w:marLeft w:val="0"/>
                      <w:marRight w:val="0"/>
                      <w:marTop w:val="0"/>
                      <w:marBottom w:val="0"/>
                      <w:divBdr>
                        <w:top w:val="none" w:sz="0" w:space="0" w:color="auto"/>
                        <w:left w:val="none" w:sz="0" w:space="0" w:color="auto"/>
                        <w:bottom w:val="none" w:sz="0" w:space="0" w:color="auto"/>
                        <w:right w:val="none" w:sz="0" w:space="0" w:color="auto"/>
                      </w:divBdr>
                    </w:div>
                  </w:divsChild>
                </w:div>
                <w:div w:id="364985490">
                  <w:marLeft w:val="0"/>
                  <w:marRight w:val="0"/>
                  <w:marTop w:val="0"/>
                  <w:marBottom w:val="0"/>
                  <w:divBdr>
                    <w:top w:val="none" w:sz="0" w:space="0" w:color="auto"/>
                    <w:left w:val="none" w:sz="0" w:space="0" w:color="auto"/>
                    <w:bottom w:val="none" w:sz="0" w:space="0" w:color="auto"/>
                    <w:right w:val="none" w:sz="0" w:space="0" w:color="auto"/>
                  </w:divBdr>
                  <w:divsChild>
                    <w:div w:id="368915110">
                      <w:marLeft w:val="0"/>
                      <w:marRight w:val="0"/>
                      <w:marTop w:val="0"/>
                      <w:marBottom w:val="0"/>
                      <w:divBdr>
                        <w:top w:val="none" w:sz="0" w:space="0" w:color="auto"/>
                        <w:left w:val="none" w:sz="0" w:space="0" w:color="auto"/>
                        <w:bottom w:val="none" w:sz="0" w:space="0" w:color="auto"/>
                        <w:right w:val="none" w:sz="0" w:space="0" w:color="auto"/>
                      </w:divBdr>
                    </w:div>
                  </w:divsChild>
                </w:div>
                <w:div w:id="367688092">
                  <w:marLeft w:val="0"/>
                  <w:marRight w:val="0"/>
                  <w:marTop w:val="0"/>
                  <w:marBottom w:val="0"/>
                  <w:divBdr>
                    <w:top w:val="none" w:sz="0" w:space="0" w:color="auto"/>
                    <w:left w:val="none" w:sz="0" w:space="0" w:color="auto"/>
                    <w:bottom w:val="none" w:sz="0" w:space="0" w:color="auto"/>
                    <w:right w:val="none" w:sz="0" w:space="0" w:color="auto"/>
                  </w:divBdr>
                  <w:divsChild>
                    <w:div w:id="537202836">
                      <w:marLeft w:val="0"/>
                      <w:marRight w:val="0"/>
                      <w:marTop w:val="0"/>
                      <w:marBottom w:val="0"/>
                      <w:divBdr>
                        <w:top w:val="none" w:sz="0" w:space="0" w:color="auto"/>
                        <w:left w:val="none" w:sz="0" w:space="0" w:color="auto"/>
                        <w:bottom w:val="none" w:sz="0" w:space="0" w:color="auto"/>
                        <w:right w:val="none" w:sz="0" w:space="0" w:color="auto"/>
                      </w:divBdr>
                    </w:div>
                  </w:divsChild>
                </w:div>
                <w:div w:id="379979286">
                  <w:marLeft w:val="0"/>
                  <w:marRight w:val="0"/>
                  <w:marTop w:val="0"/>
                  <w:marBottom w:val="0"/>
                  <w:divBdr>
                    <w:top w:val="none" w:sz="0" w:space="0" w:color="auto"/>
                    <w:left w:val="none" w:sz="0" w:space="0" w:color="auto"/>
                    <w:bottom w:val="none" w:sz="0" w:space="0" w:color="auto"/>
                    <w:right w:val="none" w:sz="0" w:space="0" w:color="auto"/>
                  </w:divBdr>
                  <w:divsChild>
                    <w:div w:id="1236165730">
                      <w:marLeft w:val="0"/>
                      <w:marRight w:val="0"/>
                      <w:marTop w:val="0"/>
                      <w:marBottom w:val="0"/>
                      <w:divBdr>
                        <w:top w:val="none" w:sz="0" w:space="0" w:color="auto"/>
                        <w:left w:val="none" w:sz="0" w:space="0" w:color="auto"/>
                        <w:bottom w:val="none" w:sz="0" w:space="0" w:color="auto"/>
                        <w:right w:val="none" w:sz="0" w:space="0" w:color="auto"/>
                      </w:divBdr>
                    </w:div>
                  </w:divsChild>
                </w:div>
                <w:div w:id="453407670">
                  <w:marLeft w:val="0"/>
                  <w:marRight w:val="0"/>
                  <w:marTop w:val="0"/>
                  <w:marBottom w:val="0"/>
                  <w:divBdr>
                    <w:top w:val="none" w:sz="0" w:space="0" w:color="auto"/>
                    <w:left w:val="none" w:sz="0" w:space="0" w:color="auto"/>
                    <w:bottom w:val="none" w:sz="0" w:space="0" w:color="auto"/>
                    <w:right w:val="none" w:sz="0" w:space="0" w:color="auto"/>
                  </w:divBdr>
                  <w:divsChild>
                    <w:div w:id="1597908401">
                      <w:marLeft w:val="0"/>
                      <w:marRight w:val="0"/>
                      <w:marTop w:val="0"/>
                      <w:marBottom w:val="0"/>
                      <w:divBdr>
                        <w:top w:val="none" w:sz="0" w:space="0" w:color="auto"/>
                        <w:left w:val="none" w:sz="0" w:space="0" w:color="auto"/>
                        <w:bottom w:val="none" w:sz="0" w:space="0" w:color="auto"/>
                        <w:right w:val="none" w:sz="0" w:space="0" w:color="auto"/>
                      </w:divBdr>
                    </w:div>
                  </w:divsChild>
                </w:div>
                <w:div w:id="532889182">
                  <w:marLeft w:val="0"/>
                  <w:marRight w:val="0"/>
                  <w:marTop w:val="0"/>
                  <w:marBottom w:val="0"/>
                  <w:divBdr>
                    <w:top w:val="none" w:sz="0" w:space="0" w:color="auto"/>
                    <w:left w:val="none" w:sz="0" w:space="0" w:color="auto"/>
                    <w:bottom w:val="none" w:sz="0" w:space="0" w:color="auto"/>
                    <w:right w:val="none" w:sz="0" w:space="0" w:color="auto"/>
                  </w:divBdr>
                  <w:divsChild>
                    <w:div w:id="1676034667">
                      <w:marLeft w:val="0"/>
                      <w:marRight w:val="0"/>
                      <w:marTop w:val="0"/>
                      <w:marBottom w:val="0"/>
                      <w:divBdr>
                        <w:top w:val="none" w:sz="0" w:space="0" w:color="auto"/>
                        <w:left w:val="none" w:sz="0" w:space="0" w:color="auto"/>
                        <w:bottom w:val="none" w:sz="0" w:space="0" w:color="auto"/>
                        <w:right w:val="none" w:sz="0" w:space="0" w:color="auto"/>
                      </w:divBdr>
                    </w:div>
                  </w:divsChild>
                </w:div>
                <w:div w:id="551960286">
                  <w:marLeft w:val="0"/>
                  <w:marRight w:val="0"/>
                  <w:marTop w:val="0"/>
                  <w:marBottom w:val="0"/>
                  <w:divBdr>
                    <w:top w:val="none" w:sz="0" w:space="0" w:color="auto"/>
                    <w:left w:val="none" w:sz="0" w:space="0" w:color="auto"/>
                    <w:bottom w:val="none" w:sz="0" w:space="0" w:color="auto"/>
                    <w:right w:val="none" w:sz="0" w:space="0" w:color="auto"/>
                  </w:divBdr>
                  <w:divsChild>
                    <w:div w:id="710570907">
                      <w:marLeft w:val="0"/>
                      <w:marRight w:val="0"/>
                      <w:marTop w:val="0"/>
                      <w:marBottom w:val="0"/>
                      <w:divBdr>
                        <w:top w:val="none" w:sz="0" w:space="0" w:color="auto"/>
                        <w:left w:val="none" w:sz="0" w:space="0" w:color="auto"/>
                        <w:bottom w:val="none" w:sz="0" w:space="0" w:color="auto"/>
                        <w:right w:val="none" w:sz="0" w:space="0" w:color="auto"/>
                      </w:divBdr>
                    </w:div>
                  </w:divsChild>
                </w:div>
                <w:div w:id="618605652">
                  <w:marLeft w:val="0"/>
                  <w:marRight w:val="0"/>
                  <w:marTop w:val="0"/>
                  <w:marBottom w:val="0"/>
                  <w:divBdr>
                    <w:top w:val="none" w:sz="0" w:space="0" w:color="auto"/>
                    <w:left w:val="none" w:sz="0" w:space="0" w:color="auto"/>
                    <w:bottom w:val="none" w:sz="0" w:space="0" w:color="auto"/>
                    <w:right w:val="none" w:sz="0" w:space="0" w:color="auto"/>
                  </w:divBdr>
                  <w:divsChild>
                    <w:div w:id="1323849965">
                      <w:marLeft w:val="0"/>
                      <w:marRight w:val="0"/>
                      <w:marTop w:val="0"/>
                      <w:marBottom w:val="0"/>
                      <w:divBdr>
                        <w:top w:val="none" w:sz="0" w:space="0" w:color="auto"/>
                        <w:left w:val="none" w:sz="0" w:space="0" w:color="auto"/>
                        <w:bottom w:val="none" w:sz="0" w:space="0" w:color="auto"/>
                        <w:right w:val="none" w:sz="0" w:space="0" w:color="auto"/>
                      </w:divBdr>
                    </w:div>
                  </w:divsChild>
                </w:div>
                <w:div w:id="634065658">
                  <w:marLeft w:val="0"/>
                  <w:marRight w:val="0"/>
                  <w:marTop w:val="0"/>
                  <w:marBottom w:val="0"/>
                  <w:divBdr>
                    <w:top w:val="none" w:sz="0" w:space="0" w:color="auto"/>
                    <w:left w:val="none" w:sz="0" w:space="0" w:color="auto"/>
                    <w:bottom w:val="none" w:sz="0" w:space="0" w:color="auto"/>
                    <w:right w:val="none" w:sz="0" w:space="0" w:color="auto"/>
                  </w:divBdr>
                  <w:divsChild>
                    <w:div w:id="931232988">
                      <w:marLeft w:val="0"/>
                      <w:marRight w:val="0"/>
                      <w:marTop w:val="0"/>
                      <w:marBottom w:val="0"/>
                      <w:divBdr>
                        <w:top w:val="none" w:sz="0" w:space="0" w:color="auto"/>
                        <w:left w:val="none" w:sz="0" w:space="0" w:color="auto"/>
                        <w:bottom w:val="none" w:sz="0" w:space="0" w:color="auto"/>
                        <w:right w:val="none" w:sz="0" w:space="0" w:color="auto"/>
                      </w:divBdr>
                    </w:div>
                  </w:divsChild>
                </w:div>
                <w:div w:id="710030944">
                  <w:marLeft w:val="0"/>
                  <w:marRight w:val="0"/>
                  <w:marTop w:val="0"/>
                  <w:marBottom w:val="0"/>
                  <w:divBdr>
                    <w:top w:val="none" w:sz="0" w:space="0" w:color="auto"/>
                    <w:left w:val="none" w:sz="0" w:space="0" w:color="auto"/>
                    <w:bottom w:val="none" w:sz="0" w:space="0" w:color="auto"/>
                    <w:right w:val="none" w:sz="0" w:space="0" w:color="auto"/>
                  </w:divBdr>
                  <w:divsChild>
                    <w:div w:id="704910038">
                      <w:marLeft w:val="0"/>
                      <w:marRight w:val="0"/>
                      <w:marTop w:val="0"/>
                      <w:marBottom w:val="0"/>
                      <w:divBdr>
                        <w:top w:val="none" w:sz="0" w:space="0" w:color="auto"/>
                        <w:left w:val="none" w:sz="0" w:space="0" w:color="auto"/>
                        <w:bottom w:val="none" w:sz="0" w:space="0" w:color="auto"/>
                        <w:right w:val="none" w:sz="0" w:space="0" w:color="auto"/>
                      </w:divBdr>
                    </w:div>
                  </w:divsChild>
                </w:div>
                <w:div w:id="779757424">
                  <w:marLeft w:val="0"/>
                  <w:marRight w:val="0"/>
                  <w:marTop w:val="0"/>
                  <w:marBottom w:val="0"/>
                  <w:divBdr>
                    <w:top w:val="none" w:sz="0" w:space="0" w:color="auto"/>
                    <w:left w:val="none" w:sz="0" w:space="0" w:color="auto"/>
                    <w:bottom w:val="none" w:sz="0" w:space="0" w:color="auto"/>
                    <w:right w:val="none" w:sz="0" w:space="0" w:color="auto"/>
                  </w:divBdr>
                  <w:divsChild>
                    <w:div w:id="1468741120">
                      <w:marLeft w:val="0"/>
                      <w:marRight w:val="0"/>
                      <w:marTop w:val="0"/>
                      <w:marBottom w:val="0"/>
                      <w:divBdr>
                        <w:top w:val="none" w:sz="0" w:space="0" w:color="auto"/>
                        <w:left w:val="none" w:sz="0" w:space="0" w:color="auto"/>
                        <w:bottom w:val="none" w:sz="0" w:space="0" w:color="auto"/>
                        <w:right w:val="none" w:sz="0" w:space="0" w:color="auto"/>
                      </w:divBdr>
                    </w:div>
                  </w:divsChild>
                </w:div>
                <w:div w:id="988827045">
                  <w:marLeft w:val="0"/>
                  <w:marRight w:val="0"/>
                  <w:marTop w:val="0"/>
                  <w:marBottom w:val="0"/>
                  <w:divBdr>
                    <w:top w:val="none" w:sz="0" w:space="0" w:color="auto"/>
                    <w:left w:val="none" w:sz="0" w:space="0" w:color="auto"/>
                    <w:bottom w:val="none" w:sz="0" w:space="0" w:color="auto"/>
                    <w:right w:val="none" w:sz="0" w:space="0" w:color="auto"/>
                  </w:divBdr>
                  <w:divsChild>
                    <w:div w:id="206649526">
                      <w:marLeft w:val="0"/>
                      <w:marRight w:val="0"/>
                      <w:marTop w:val="0"/>
                      <w:marBottom w:val="0"/>
                      <w:divBdr>
                        <w:top w:val="none" w:sz="0" w:space="0" w:color="auto"/>
                        <w:left w:val="none" w:sz="0" w:space="0" w:color="auto"/>
                        <w:bottom w:val="none" w:sz="0" w:space="0" w:color="auto"/>
                        <w:right w:val="none" w:sz="0" w:space="0" w:color="auto"/>
                      </w:divBdr>
                    </w:div>
                  </w:divsChild>
                </w:div>
                <w:div w:id="1094395472">
                  <w:marLeft w:val="0"/>
                  <w:marRight w:val="0"/>
                  <w:marTop w:val="0"/>
                  <w:marBottom w:val="0"/>
                  <w:divBdr>
                    <w:top w:val="none" w:sz="0" w:space="0" w:color="auto"/>
                    <w:left w:val="none" w:sz="0" w:space="0" w:color="auto"/>
                    <w:bottom w:val="none" w:sz="0" w:space="0" w:color="auto"/>
                    <w:right w:val="none" w:sz="0" w:space="0" w:color="auto"/>
                  </w:divBdr>
                  <w:divsChild>
                    <w:div w:id="1661229554">
                      <w:marLeft w:val="0"/>
                      <w:marRight w:val="0"/>
                      <w:marTop w:val="0"/>
                      <w:marBottom w:val="0"/>
                      <w:divBdr>
                        <w:top w:val="none" w:sz="0" w:space="0" w:color="auto"/>
                        <w:left w:val="none" w:sz="0" w:space="0" w:color="auto"/>
                        <w:bottom w:val="none" w:sz="0" w:space="0" w:color="auto"/>
                        <w:right w:val="none" w:sz="0" w:space="0" w:color="auto"/>
                      </w:divBdr>
                    </w:div>
                  </w:divsChild>
                </w:div>
                <w:div w:id="1097098236">
                  <w:marLeft w:val="0"/>
                  <w:marRight w:val="0"/>
                  <w:marTop w:val="0"/>
                  <w:marBottom w:val="0"/>
                  <w:divBdr>
                    <w:top w:val="none" w:sz="0" w:space="0" w:color="auto"/>
                    <w:left w:val="none" w:sz="0" w:space="0" w:color="auto"/>
                    <w:bottom w:val="none" w:sz="0" w:space="0" w:color="auto"/>
                    <w:right w:val="none" w:sz="0" w:space="0" w:color="auto"/>
                  </w:divBdr>
                  <w:divsChild>
                    <w:div w:id="2010938712">
                      <w:marLeft w:val="0"/>
                      <w:marRight w:val="0"/>
                      <w:marTop w:val="0"/>
                      <w:marBottom w:val="0"/>
                      <w:divBdr>
                        <w:top w:val="none" w:sz="0" w:space="0" w:color="auto"/>
                        <w:left w:val="none" w:sz="0" w:space="0" w:color="auto"/>
                        <w:bottom w:val="none" w:sz="0" w:space="0" w:color="auto"/>
                        <w:right w:val="none" w:sz="0" w:space="0" w:color="auto"/>
                      </w:divBdr>
                    </w:div>
                  </w:divsChild>
                </w:div>
                <w:div w:id="1147623776">
                  <w:marLeft w:val="0"/>
                  <w:marRight w:val="0"/>
                  <w:marTop w:val="0"/>
                  <w:marBottom w:val="0"/>
                  <w:divBdr>
                    <w:top w:val="none" w:sz="0" w:space="0" w:color="auto"/>
                    <w:left w:val="none" w:sz="0" w:space="0" w:color="auto"/>
                    <w:bottom w:val="none" w:sz="0" w:space="0" w:color="auto"/>
                    <w:right w:val="none" w:sz="0" w:space="0" w:color="auto"/>
                  </w:divBdr>
                  <w:divsChild>
                    <w:div w:id="550847811">
                      <w:marLeft w:val="0"/>
                      <w:marRight w:val="0"/>
                      <w:marTop w:val="0"/>
                      <w:marBottom w:val="0"/>
                      <w:divBdr>
                        <w:top w:val="none" w:sz="0" w:space="0" w:color="auto"/>
                        <w:left w:val="none" w:sz="0" w:space="0" w:color="auto"/>
                        <w:bottom w:val="none" w:sz="0" w:space="0" w:color="auto"/>
                        <w:right w:val="none" w:sz="0" w:space="0" w:color="auto"/>
                      </w:divBdr>
                    </w:div>
                  </w:divsChild>
                </w:div>
                <w:div w:id="1220821999">
                  <w:marLeft w:val="0"/>
                  <w:marRight w:val="0"/>
                  <w:marTop w:val="0"/>
                  <w:marBottom w:val="0"/>
                  <w:divBdr>
                    <w:top w:val="none" w:sz="0" w:space="0" w:color="auto"/>
                    <w:left w:val="none" w:sz="0" w:space="0" w:color="auto"/>
                    <w:bottom w:val="none" w:sz="0" w:space="0" w:color="auto"/>
                    <w:right w:val="none" w:sz="0" w:space="0" w:color="auto"/>
                  </w:divBdr>
                  <w:divsChild>
                    <w:div w:id="1515611071">
                      <w:marLeft w:val="0"/>
                      <w:marRight w:val="0"/>
                      <w:marTop w:val="0"/>
                      <w:marBottom w:val="0"/>
                      <w:divBdr>
                        <w:top w:val="none" w:sz="0" w:space="0" w:color="auto"/>
                        <w:left w:val="none" w:sz="0" w:space="0" w:color="auto"/>
                        <w:bottom w:val="none" w:sz="0" w:space="0" w:color="auto"/>
                        <w:right w:val="none" w:sz="0" w:space="0" w:color="auto"/>
                      </w:divBdr>
                    </w:div>
                  </w:divsChild>
                </w:div>
                <w:div w:id="1305043695">
                  <w:marLeft w:val="0"/>
                  <w:marRight w:val="0"/>
                  <w:marTop w:val="0"/>
                  <w:marBottom w:val="0"/>
                  <w:divBdr>
                    <w:top w:val="none" w:sz="0" w:space="0" w:color="auto"/>
                    <w:left w:val="none" w:sz="0" w:space="0" w:color="auto"/>
                    <w:bottom w:val="none" w:sz="0" w:space="0" w:color="auto"/>
                    <w:right w:val="none" w:sz="0" w:space="0" w:color="auto"/>
                  </w:divBdr>
                  <w:divsChild>
                    <w:div w:id="512767769">
                      <w:marLeft w:val="0"/>
                      <w:marRight w:val="0"/>
                      <w:marTop w:val="0"/>
                      <w:marBottom w:val="0"/>
                      <w:divBdr>
                        <w:top w:val="none" w:sz="0" w:space="0" w:color="auto"/>
                        <w:left w:val="none" w:sz="0" w:space="0" w:color="auto"/>
                        <w:bottom w:val="none" w:sz="0" w:space="0" w:color="auto"/>
                        <w:right w:val="none" w:sz="0" w:space="0" w:color="auto"/>
                      </w:divBdr>
                    </w:div>
                  </w:divsChild>
                </w:div>
                <w:div w:id="1486899113">
                  <w:marLeft w:val="0"/>
                  <w:marRight w:val="0"/>
                  <w:marTop w:val="0"/>
                  <w:marBottom w:val="0"/>
                  <w:divBdr>
                    <w:top w:val="none" w:sz="0" w:space="0" w:color="auto"/>
                    <w:left w:val="none" w:sz="0" w:space="0" w:color="auto"/>
                    <w:bottom w:val="none" w:sz="0" w:space="0" w:color="auto"/>
                    <w:right w:val="none" w:sz="0" w:space="0" w:color="auto"/>
                  </w:divBdr>
                  <w:divsChild>
                    <w:div w:id="1116097790">
                      <w:marLeft w:val="0"/>
                      <w:marRight w:val="0"/>
                      <w:marTop w:val="0"/>
                      <w:marBottom w:val="0"/>
                      <w:divBdr>
                        <w:top w:val="none" w:sz="0" w:space="0" w:color="auto"/>
                        <w:left w:val="none" w:sz="0" w:space="0" w:color="auto"/>
                        <w:bottom w:val="none" w:sz="0" w:space="0" w:color="auto"/>
                        <w:right w:val="none" w:sz="0" w:space="0" w:color="auto"/>
                      </w:divBdr>
                    </w:div>
                  </w:divsChild>
                </w:div>
                <w:div w:id="1534073523">
                  <w:marLeft w:val="0"/>
                  <w:marRight w:val="0"/>
                  <w:marTop w:val="0"/>
                  <w:marBottom w:val="0"/>
                  <w:divBdr>
                    <w:top w:val="none" w:sz="0" w:space="0" w:color="auto"/>
                    <w:left w:val="none" w:sz="0" w:space="0" w:color="auto"/>
                    <w:bottom w:val="none" w:sz="0" w:space="0" w:color="auto"/>
                    <w:right w:val="none" w:sz="0" w:space="0" w:color="auto"/>
                  </w:divBdr>
                  <w:divsChild>
                    <w:div w:id="754865917">
                      <w:marLeft w:val="0"/>
                      <w:marRight w:val="0"/>
                      <w:marTop w:val="0"/>
                      <w:marBottom w:val="0"/>
                      <w:divBdr>
                        <w:top w:val="none" w:sz="0" w:space="0" w:color="auto"/>
                        <w:left w:val="none" w:sz="0" w:space="0" w:color="auto"/>
                        <w:bottom w:val="none" w:sz="0" w:space="0" w:color="auto"/>
                        <w:right w:val="none" w:sz="0" w:space="0" w:color="auto"/>
                      </w:divBdr>
                    </w:div>
                  </w:divsChild>
                </w:div>
                <w:div w:id="1538738156">
                  <w:marLeft w:val="0"/>
                  <w:marRight w:val="0"/>
                  <w:marTop w:val="0"/>
                  <w:marBottom w:val="0"/>
                  <w:divBdr>
                    <w:top w:val="none" w:sz="0" w:space="0" w:color="auto"/>
                    <w:left w:val="none" w:sz="0" w:space="0" w:color="auto"/>
                    <w:bottom w:val="none" w:sz="0" w:space="0" w:color="auto"/>
                    <w:right w:val="none" w:sz="0" w:space="0" w:color="auto"/>
                  </w:divBdr>
                  <w:divsChild>
                    <w:div w:id="1364864743">
                      <w:marLeft w:val="0"/>
                      <w:marRight w:val="0"/>
                      <w:marTop w:val="0"/>
                      <w:marBottom w:val="0"/>
                      <w:divBdr>
                        <w:top w:val="none" w:sz="0" w:space="0" w:color="auto"/>
                        <w:left w:val="none" w:sz="0" w:space="0" w:color="auto"/>
                        <w:bottom w:val="none" w:sz="0" w:space="0" w:color="auto"/>
                        <w:right w:val="none" w:sz="0" w:space="0" w:color="auto"/>
                      </w:divBdr>
                    </w:div>
                  </w:divsChild>
                </w:div>
                <w:div w:id="1754080437">
                  <w:marLeft w:val="0"/>
                  <w:marRight w:val="0"/>
                  <w:marTop w:val="0"/>
                  <w:marBottom w:val="0"/>
                  <w:divBdr>
                    <w:top w:val="none" w:sz="0" w:space="0" w:color="auto"/>
                    <w:left w:val="none" w:sz="0" w:space="0" w:color="auto"/>
                    <w:bottom w:val="none" w:sz="0" w:space="0" w:color="auto"/>
                    <w:right w:val="none" w:sz="0" w:space="0" w:color="auto"/>
                  </w:divBdr>
                  <w:divsChild>
                    <w:div w:id="179659502">
                      <w:marLeft w:val="0"/>
                      <w:marRight w:val="0"/>
                      <w:marTop w:val="0"/>
                      <w:marBottom w:val="0"/>
                      <w:divBdr>
                        <w:top w:val="none" w:sz="0" w:space="0" w:color="auto"/>
                        <w:left w:val="none" w:sz="0" w:space="0" w:color="auto"/>
                        <w:bottom w:val="none" w:sz="0" w:space="0" w:color="auto"/>
                        <w:right w:val="none" w:sz="0" w:space="0" w:color="auto"/>
                      </w:divBdr>
                    </w:div>
                  </w:divsChild>
                </w:div>
                <w:div w:id="1791314905">
                  <w:marLeft w:val="0"/>
                  <w:marRight w:val="0"/>
                  <w:marTop w:val="0"/>
                  <w:marBottom w:val="0"/>
                  <w:divBdr>
                    <w:top w:val="none" w:sz="0" w:space="0" w:color="auto"/>
                    <w:left w:val="none" w:sz="0" w:space="0" w:color="auto"/>
                    <w:bottom w:val="none" w:sz="0" w:space="0" w:color="auto"/>
                    <w:right w:val="none" w:sz="0" w:space="0" w:color="auto"/>
                  </w:divBdr>
                  <w:divsChild>
                    <w:div w:id="1263762340">
                      <w:marLeft w:val="0"/>
                      <w:marRight w:val="0"/>
                      <w:marTop w:val="0"/>
                      <w:marBottom w:val="0"/>
                      <w:divBdr>
                        <w:top w:val="none" w:sz="0" w:space="0" w:color="auto"/>
                        <w:left w:val="none" w:sz="0" w:space="0" w:color="auto"/>
                        <w:bottom w:val="none" w:sz="0" w:space="0" w:color="auto"/>
                        <w:right w:val="none" w:sz="0" w:space="0" w:color="auto"/>
                      </w:divBdr>
                    </w:div>
                  </w:divsChild>
                </w:div>
                <w:div w:id="1944536608">
                  <w:marLeft w:val="0"/>
                  <w:marRight w:val="0"/>
                  <w:marTop w:val="0"/>
                  <w:marBottom w:val="0"/>
                  <w:divBdr>
                    <w:top w:val="none" w:sz="0" w:space="0" w:color="auto"/>
                    <w:left w:val="none" w:sz="0" w:space="0" w:color="auto"/>
                    <w:bottom w:val="none" w:sz="0" w:space="0" w:color="auto"/>
                    <w:right w:val="none" w:sz="0" w:space="0" w:color="auto"/>
                  </w:divBdr>
                  <w:divsChild>
                    <w:div w:id="600068078">
                      <w:marLeft w:val="0"/>
                      <w:marRight w:val="0"/>
                      <w:marTop w:val="0"/>
                      <w:marBottom w:val="0"/>
                      <w:divBdr>
                        <w:top w:val="none" w:sz="0" w:space="0" w:color="auto"/>
                        <w:left w:val="none" w:sz="0" w:space="0" w:color="auto"/>
                        <w:bottom w:val="none" w:sz="0" w:space="0" w:color="auto"/>
                        <w:right w:val="none" w:sz="0" w:space="0" w:color="auto"/>
                      </w:divBdr>
                    </w:div>
                  </w:divsChild>
                </w:div>
                <w:div w:id="1945310131">
                  <w:marLeft w:val="0"/>
                  <w:marRight w:val="0"/>
                  <w:marTop w:val="0"/>
                  <w:marBottom w:val="0"/>
                  <w:divBdr>
                    <w:top w:val="none" w:sz="0" w:space="0" w:color="auto"/>
                    <w:left w:val="none" w:sz="0" w:space="0" w:color="auto"/>
                    <w:bottom w:val="none" w:sz="0" w:space="0" w:color="auto"/>
                    <w:right w:val="none" w:sz="0" w:space="0" w:color="auto"/>
                  </w:divBdr>
                  <w:divsChild>
                    <w:div w:id="1178930246">
                      <w:marLeft w:val="0"/>
                      <w:marRight w:val="0"/>
                      <w:marTop w:val="0"/>
                      <w:marBottom w:val="0"/>
                      <w:divBdr>
                        <w:top w:val="none" w:sz="0" w:space="0" w:color="auto"/>
                        <w:left w:val="none" w:sz="0" w:space="0" w:color="auto"/>
                        <w:bottom w:val="none" w:sz="0" w:space="0" w:color="auto"/>
                        <w:right w:val="none" w:sz="0" w:space="0" w:color="auto"/>
                      </w:divBdr>
                    </w:div>
                  </w:divsChild>
                </w:div>
                <w:div w:id="1972706494">
                  <w:marLeft w:val="0"/>
                  <w:marRight w:val="0"/>
                  <w:marTop w:val="0"/>
                  <w:marBottom w:val="0"/>
                  <w:divBdr>
                    <w:top w:val="none" w:sz="0" w:space="0" w:color="auto"/>
                    <w:left w:val="none" w:sz="0" w:space="0" w:color="auto"/>
                    <w:bottom w:val="none" w:sz="0" w:space="0" w:color="auto"/>
                    <w:right w:val="none" w:sz="0" w:space="0" w:color="auto"/>
                  </w:divBdr>
                  <w:divsChild>
                    <w:div w:id="479425010">
                      <w:marLeft w:val="0"/>
                      <w:marRight w:val="0"/>
                      <w:marTop w:val="0"/>
                      <w:marBottom w:val="0"/>
                      <w:divBdr>
                        <w:top w:val="none" w:sz="0" w:space="0" w:color="auto"/>
                        <w:left w:val="none" w:sz="0" w:space="0" w:color="auto"/>
                        <w:bottom w:val="none" w:sz="0" w:space="0" w:color="auto"/>
                        <w:right w:val="none" w:sz="0" w:space="0" w:color="auto"/>
                      </w:divBdr>
                    </w:div>
                  </w:divsChild>
                </w:div>
                <w:div w:id="1994018129">
                  <w:marLeft w:val="0"/>
                  <w:marRight w:val="0"/>
                  <w:marTop w:val="0"/>
                  <w:marBottom w:val="0"/>
                  <w:divBdr>
                    <w:top w:val="none" w:sz="0" w:space="0" w:color="auto"/>
                    <w:left w:val="none" w:sz="0" w:space="0" w:color="auto"/>
                    <w:bottom w:val="none" w:sz="0" w:space="0" w:color="auto"/>
                    <w:right w:val="none" w:sz="0" w:space="0" w:color="auto"/>
                  </w:divBdr>
                  <w:divsChild>
                    <w:div w:id="2142922979">
                      <w:marLeft w:val="0"/>
                      <w:marRight w:val="0"/>
                      <w:marTop w:val="0"/>
                      <w:marBottom w:val="0"/>
                      <w:divBdr>
                        <w:top w:val="none" w:sz="0" w:space="0" w:color="auto"/>
                        <w:left w:val="none" w:sz="0" w:space="0" w:color="auto"/>
                        <w:bottom w:val="none" w:sz="0" w:space="0" w:color="auto"/>
                        <w:right w:val="none" w:sz="0" w:space="0" w:color="auto"/>
                      </w:divBdr>
                    </w:div>
                  </w:divsChild>
                </w:div>
                <w:div w:id="2076273939">
                  <w:marLeft w:val="0"/>
                  <w:marRight w:val="0"/>
                  <w:marTop w:val="0"/>
                  <w:marBottom w:val="0"/>
                  <w:divBdr>
                    <w:top w:val="none" w:sz="0" w:space="0" w:color="auto"/>
                    <w:left w:val="none" w:sz="0" w:space="0" w:color="auto"/>
                    <w:bottom w:val="none" w:sz="0" w:space="0" w:color="auto"/>
                    <w:right w:val="none" w:sz="0" w:space="0" w:color="auto"/>
                  </w:divBdr>
                  <w:divsChild>
                    <w:div w:id="1487624161">
                      <w:marLeft w:val="0"/>
                      <w:marRight w:val="0"/>
                      <w:marTop w:val="0"/>
                      <w:marBottom w:val="0"/>
                      <w:divBdr>
                        <w:top w:val="none" w:sz="0" w:space="0" w:color="auto"/>
                        <w:left w:val="none" w:sz="0" w:space="0" w:color="auto"/>
                        <w:bottom w:val="none" w:sz="0" w:space="0" w:color="auto"/>
                        <w:right w:val="none" w:sz="0" w:space="0" w:color="auto"/>
                      </w:divBdr>
                    </w:div>
                  </w:divsChild>
                </w:div>
                <w:div w:id="2122455388">
                  <w:marLeft w:val="0"/>
                  <w:marRight w:val="0"/>
                  <w:marTop w:val="0"/>
                  <w:marBottom w:val="0"/>
                  <w:divBdr>
                    <w:top w:val="none" w:sz="0" w:space="0" w:color="auto"/>
                    <w:left w:val="none" w:sz="0" w:space="0" w:color="auto"/>
                    <w:bottom w:val="none" w:sz="0" w:space="0" w:color="auto"/>
                    <w:right w:val="none" w:sz="0" w:space="0" w:color="auto"/>
                  </w:divBdr>
                  <w:divsChild>
                    <w:div w:id="1209798920">
                      <w:marLeft w:val="0"/>
                      <w:marRight w:val="0"/>
                      <w:marTop w:val="0"/>
                      <w:marBottom w:val="0"/>
                      <w:divBdr>
                        <w:top w:val="none" w:sz="0" w:space="0" w:color="auto"/>
                        <w:left w:val="none" w:sz="0" w:space="0" w:color="auto"/>
                        <w:bottom w:val="none" w:sz="0" w:space="0" w:color="auto"/>
                        <w:right w:val="none" w:sz="0" w:space="0" w:color="auto"/>
                      </w:divBdr>
                    </w:div>
                  </w:divsChild>
                </w:div>
                <w:div w:id="2141872224">
                  <w:marLeft w:val="0"/>
                  <w:marRight w:val="0"/>
                  <w:marTop w:val="0"/>
                  <w:marBottom w:val="0"/>
                  <w:divBdr>
                    <w:top w:val="none" w:sz="0" w:space="0" w:color="auto"/>
                    <w:left w:val="none" w:sz="0" w:space="0" w:color="auto"/>
                    <w:bottom w:val="none" w:sz="0" w:space="0" w:color="auto"/>
                    <w:right w:val="none" w:sz="0" w:space="0" w:color="auto"/>
                  </w:divBdr>
                  <w:divsChild>
                    <w:div w:id="13153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165738">
          <w:marLeft w:val="0"/>
          <w:marRight w:val="0"/>
          <w:marTop w:val="0"/>
          <w:marBottom w:val="0"/>
          <w:divBdr>
            <w:top w:val="none" w:sz="0" w:space="0" w:color="auto"/>
            <w:left w:val="none" w:sz="0" w:space="0" w:color="auto"/>
            <w:bottom w:val="none" w:sz="0" w:space="0" w:color="auto"/>
            <w:right w:val="none" w:sz="0" w:space="0" w:color="auto"/>
          </w:divBdr>
        </w:div>
        <w:div w:id="490028888">
          <w:marLeft w:val="0"/>
          <w:marRight w:val="0"/>
          <w:marTop w:val="0"/>
          <w:marBottom w:val="0"/>
          <w:divBdr>
            <w:top w:val="none" w:sz="0" w:space="0" w:color="auto"/>
            <w:left w:val="none" w:sz="0" w:space="0" w:color="auto"/>
            <w:bottom w:val="none" w:sz="0" w:space="0" w:color="auto"/>
            <w:right w:val="none" w:sz="0" w:space="0" w:color="auto"/>
          </w:divBdr>
          <w:divsChild>
            <w:div w:id="2141609277">
              <w:marLeft w:val="-75"/>
              <w:marRight w:val="0"/>
              <w:marTop w:val="30"/>
              <w:marBottom w:val="30"/>
              <w:divBdr>
                <w:top w:val="none" w:sz="0" w:space="0" w:color="auto"/>
                <w:left w:val="none" w:sz="0" w:space="0" w:color="auto"/>
                <w:bottom w:val="none" w:sz="0" w:space="0" w:color="auto"/>
                <w:right w:val="none" w:sz="0" w:space="0" w:color="auto"/>
              </w:divBdr>
              <w:divsChild>
                <w:div w:id="21588593">
                  <w:marLeft w:val="0"/>
                  <w:marRight w:val="0"/>
                  <w:marTop w:val="0"/>
                  <w:marBottom w:val="0"/>
                  <w:divBdr>
                    <w:top w:val="none" w:sz="0" w:space="0" w:color="auto"/>
                    <w:left w:val="none" w:sz="0" w:space="0" w:color="auto"/>
                    <w:bottom w:val="none" w:sz="0" w:space="0" w:color="auto"/>
                    <w:right w:val="none" w:sz="0" w:space="0" w:color="auto"/>
                  </w:divBdr>
                  <w:divsChild>
                    <w:div w:id="1902790547">
                      <w:marLeft w:val="0"/>
                      <w:marRight w:val="0"/>
                      <w:marTop w:val="0"/>
                      <w:marBottom w:val="0"/>
                      <w:divBdr>
                        <w:top w:val="none" w:sz="0" w:space="0" w:color="auto"/>
                        <w:left w:val="none" w:sz="0" w:space="0" w:color="auto"/>
                        <w:bottom w:val="none" w:sz="0" w:space="0" w:color="auto"/>
                        <w:right w:val="none" w:sz="0" w:space="0" w:color="auto"/>
                      </w:divBdr>
                    </w:div>
                  </w:divsChild>
                </w:div>
                <w:div w:id="111632660">
                  <w:marLeft w:val="0"/>
                  <w:marRight w:val="0"/>
                  <w:marTop w:val="0"/>
                  <w:marBottom w:val="0"/>
                  <w:divBdr>
                    <w:top w:val="none" w:sz="0" w:space="0" w:color="auto"/>
                    <w:left w:val="none" w:sz="0" w:space="0" w:color="auto"/>
                    <w:bottom w:val="none" w:sz="0" w:space="0" w:color="auto"/>
                    <w:right w:val="none" w:sz="0" w:space="0" w:color="auto"/>
                  </w:divBdr>
                  <w:divsChild>
                    <w:div w:id="1303072363">
                      <w:marLeft w:val="0"/>
                      <w:marRight w:val="0"/>
                      <w:marTop w:val="0"/>
                      <w:marBottom w:val="0"/>
                      <w:divBdr>
                        <w:top w:val="none" w:sz="0" w:space="0" w:color="auto"/>
                        <w:left w:val="none" w:sz="0" w:space="0" w:color="auto"/>
                        <w:bottom w:val="none" w:sz="0" w:space="0" w:color="auto"/>
                        <w:right w:val="none" w:sz="0" w:space="0" w:color="auto"/>
                      </w:divBdr>
                    </w:div>
                  </w:divsChild>
                </w:div>
                <w:div w:id="223150922">
                  <w:marLeft w:val="0"/>
                  <w:marRight w:val="0"/>
                  <w:marTop w:val="0"/>
                  <w:marBottom w:val="0"/>
                  <w:divBdr>
                    <w:top w:val="none" w:sz="0" w:space="0" w:color="auto"/>
                    <w:left w:val="none" w:sz="0" w:space="0" w:color="auto"/>
                    <w:bottom w:val="none" w:sz="0" w:space="0" w:color="auto"/>
                    <w:right w:val="none" w:sz="0" w:space="0" w:color="auto"/>
                  </w:divBdr>
                  <w:divsChild>
                    <w:div w:id="523597793">
                      <w:marLeft w:val="0"/>
                      <w:marRight w:val="0"/>
                      <w:marTop w:val="0"/>
                      <w:marBottom w:val="0"/>
                      <w:divBdr>
                        <w:top w:val="none" w:sz="0" w:space="0" w:color="auto"/>
                        <w:left w:val="none" w:sz="0" w:space="0" w:color="auto"/>
                        <w:bottom w:val="none" w:sz="0" w:space="0" w:color="auto"/>
                        <w:right w:val="none" w:sz="0" w:space="0" w:color="auto"/>
                      </w:divBdr>
                    </w:div>
                  </w:divsChild>
                </w:div>
                <w:div w:id="333608115">
                  <w:marLeft w:val="0"/>
                  <w:marRight w:val="0"/>
                  <w:marTop w:val="0"/>
                  <w:marBottom w:val="0"/>
                  <w:divBdr>
                    <w:top w:val="none" w:sz="0" w:space="0" w:color="auto"/>
                    <w:left w:val="none" w:sz="0" w:space="0" w:color="auto"/>
                    <w:bottom w:val="none" w:sz="0" w:space="0" w:color="auto"/>
                    <w:right w:val="none" w:sz="0" w:space="0" w:color="auto"/>
                  </w:divBdr>
                  <w:divsChild>
                    <w:div w:id="1537309889">
                      <w:marLeft w:val="0"/>
                      <w:marRight w:val="0"/>
                      <w:marTop w:val="0"/>
                      <w:marBottom w:val="0"/>
                      <w:divBdr>
                        <w:top w:val="none" w:sz="0" w:space="0" w:color="auto"/>
                        <w:left w:val="none" w:sz="0" w:space="0" w:color="auto"/>
                        <w:bottom w:val="none" w:sz="0" w:space="0" w:color="auto"/>
                        <w:right w:val="none" w:sz="0" w:space="0" w:color="auto"/>
                      </w:divBdr>
                    </w:div>
                  </w:divsChild>
                </w:div>
                <w:div w:id="429198790">
                  <w:marLeft w:val="0"/>
                  <w:marRight w:val="0"/>
                  <w:marTop w:val="0"/>
                  <w:marBottom w:val="0"/>
                  <w:divBdr>
                    <w:top w:val="none" w:sz="0" w:space="0" w:color="auto"/>
                    <w:left w:val="none" w:sz="0" w:space="0" w:color="auto"/>
                    <w:bottom w:val="none" w:sz="0" w:space="0" w:color="auto"/>
                    <w:right w:val="none" w:sz="0" w:space="0" w:color="auto"/>
                  </w:divBdr>
                  <w:divsChild>
                    <w:div w:id="1725056759">
                      <w:marLeft w:val="0"/>
                      <w:marRight w:val="0"/>
                      <w:marTop w:val="0"/>
                      <w:marBottom w:val="0"/>
                      <w:divBdr>
                        <w:top w:val="none" w:sz="0" w:space="0" w:color="auto"/>
                        <w:left w:val="none" w:sz="0" w:space="0" w:color="auto"/>
                        <w:bottom w:val="none" w:sz="0" w:space="0" w:color="auto"/>
                        <w:right w:val="none" w:sz="0" w:space="0" w:color="auto"/>
                      </w:divBdr>
                    </w:div>
                  </w:divsChild>
                </w:div>
                <w:div w:id="433747673">
                  <w:marLeft w:val="0"/>
                  <w:marRight w:val="0"/>
                  <w:marTop w:val="0"/>
                  <w:marBottom w:val="0"/>
                  <w:divBdr>
                    <w:top w:val="none" w:sz="0" w:space="0" w:color="auto"/>
                    <w:left w:val="none" w:sz="0" w:space="0" w:color="auto"/>
                    <w:bottom w:val="none" w:sz="0" w:space="0" w:color="auto"/>
                    <w:right w:val="none" w:sz="0" w:space="0" w:color="auto"/>
                  </w:divBdr>
                  <w:divsChild>
                    <w:div w:id="554893516">
                      <w:marLeft w:val="0"/>
                      <w:marRight w:val="0"/>
                      <w:marTop w:val="0"/>
                      <w:marBottom w:val="0"/>
                      <w:divBdr>
                        <w:top w:val="none" w:sz="0" w:space="0" w:color="auto"/>
                        <w:left w:val="none" w:sz="0" w:space="0" w:color="auto"/>
                        <w:bottom w:val="none" w:sz="0" w:space="0" w:color="auto"/>
                        <w:right w:val="none" w:sz="0" w:space="0" w:color="auto"/>
                      </w:divBdr>
                    </w:div>
                  </w:divsChild>
                </w:div>
                <w:div w:id="692457574">
                  <w:marLeft w:val="0"/>
                  <w:marRight w:val="0"/>
                  <w:marTop w:val="0"/>
                  <w:marBottom w:val="0"/>
                  <w:divBdr>
                    <w:top w:val="none" w:sz="0" w:space="0" w:color="auto"/>
                    <w:left w:val="none" w:sz="0" w:space="0" w:color="auto"/>
                    <w:bottom w:val="none" w:sz="0" w:space="0" w:color="auto"/>
                    <w:right w:val="none" w:sz="0" w:space="0" w:color="auto"/>
                  </w:divBdr>
                  <w:divsChild>
                    <w:div w:id="299847406">
                      <w:marLeft w:val="0"/>
                      <w:marRight w:val="0"/>
                      <w:marTop w:val="0"/>
                      <w:marBottom w:val="0"/>
                      <w:divBdr>
                        <w:top w:val="none" w:sz="0" w:space="0" w:color="auto"/>
                        <w:left w:val="none" w:sz="0" w:space="0" w:color="auto"/>
                        <w:bottom w:val="none" w:sz="0" w:space="0" w:color="auto"/>
                        <w:right w:val="none" w:sz="0" w:space="0" w:color="auto"/>
                      </w:divBdr>
                    </w:div>
                  </w:divsChild>
                </w:div>
                <w:div w:id="703553036">
                  <w:marLeft w:val="0"/>
                  <w:marRight w:val="0"/>
                  <w:marTop w:val="0"/>
                  <w:marBottom w:val="0"/>
                  <w:divBdr>
                    <w:top w:val="none" w:sz="0" w:space="0" w:color="auto"/>
                    <w:left w:val="none" w:sz="0" w:space="0" w:color="auto"/>
                    <w:bottom w:val="none" w:sz="0" w:space="0" w:color="auto"/>
                    <w:right w:val="none" w:sz="0" w:space="0" w:color="auto"/>
                  </w:divBdr>
                  <w:divsChild>
                    <w:div w:id="705905336">
                      <w:marLeft w:val="0"/>
                      <w:marRight w:val="0"/>
                      <w:marTop w:val="0"/>
                      <w:marBottom w:val="0"/>
                      <w:divBdr>
                        <w:top w:val="none" w:sz="0" w:space="0" w:color="auto"/>
                        <w:left w:val="none" w:sz="0" w:space="0" w:color="auto"/>
                        <w:bottom w:val="none" w:sz="0" w:space="0" w:color="auto"/>
                        <w:right w:val="none" w:sz="0" w:space="0" w:color="auto"/>
                      </w:divBdr>
                    </w:div>
                  </w:divsChild>
                </w:div>
                <w:div w:id="740911032">
                  <w:marLeft w:val="0"/>
                  <w:marRight w:val="0"/>
                  <w:marTop w:val="0"/>
                  <w:marBottom w:val="0"/>
                  <w:divBdr>
                    <w:top w:val="none" w:sz="0" w:space="0" w:color="auto"/>
                    <w:left w:val="none" w:sz="0" w:space="0" w:color="auto"/>
                    <w:bottom w:val="none" w:sz="0" w:space="0" w:color="auto"/>
                    <w:right w:val="none" w:sz="0" w:space="0" w:color="auto"/>
                  </w:divBdr>
                  <w:divsChild>
                    <w:div w:id="579367555">
                      <w:marLeft w:val="0"/>
                      <w:marRight w:val="0"/>
                      <w:marTop w:val="0"/>
                      <w:marBottom w:val="0"/>
                      <w:divBdr>
                        <w:top w:val="none" w:sz="0" w:space="0" w:color="auto"/>
                        <w:left w:val="none" w:sz="0" w:space="0" w:color="auto"/>
                        <w:bottom w:val="none" w:sz="0" w:space="0" w:color="auto"/>
                        <w:right w:val="none" w:sz="0" w:space="0" w:color="auto"/>
                      </w:divBdr>
                    </w:div>
                  </w:divsChild>
                </w:div>
                <w:div w:id="865678905">
                  <w:marLeft w:val="0"/>
                  <w:marRight w:val="0"/>
                  <w:marTop w:val="0"/>
                  <w:marBottom w:val="0"/>
                  <w:divBdr>
                    <w:top w:val="none" w:sz="0" w:space="0" w:color="auto"/>
                    <w:left w:val="none" w:sz="0" w:space="0" w:color="auto"/>
                    <w:bottom w:val="none" w:sz="0" w:space="0" w:color="auto"/>
                    <w:right w:val="none" w:sz="0" w:space="0" w:color="auto"/>
                  </w:divBdr>
                  <w:divsChild>
                    <w:div w:id="1966622089">
                      <w:marLeft w:val="0"/>
                      <w:marRight w:val="0"/>
                      <w:marTop w:val="0"/>
                      <w:marBottom w:val="0"/>
                      <w:divBdr>
                        <w:top w:val="none" w:sz="0" w:space="0" w:color="auto"/>
                        <w:left w:val="none" w:sz="0" w:space="0" w:color="auto"/>
                        <w:bottom w:val="none" w:sz="0" w:space="0" w:color="auto"/>
                        <w:right w:val="none" w:sz="0" w:space="0" w:color="auto"/>
                      </w:divBdr>
                    </w:div>
                  </w:divsChild>
                </w:div>
                <w:div w:id="1064643445">
                  <w:marLeft w:val="0"/>
                  <w:marRight w:val="0"/>
                  <w:marTop w:val="0"/>
                  <w:marBottom w:val="0"/>
                  <w:divBdr>
                    <w:top w:val="none" w:sz="0" w:space="0" w:color="auto"/>
                    <w:left w:val="none" w:sz="0" w:space="0" w:color="auto"/>
                    <w:bottom w:val="none" w:sz="0" w:space="0" w:color="auto"/>
                    <w:right w:val="none" w:sz="0" w:space="0" w:color="auto"/>
                  </w:divBdr>
                  <w:divsChild>
                    <w:div w:id="109516700">
                      <w:marLeft w:val="0"/>
                      <w:marRight w:val="0"/>
                      <w:marTop w:val="0"/>
                      <w:marBottom w:val="0"/>
                      <w:divBdr>
                        <w:top w:val="none" w:sz="0" w:space="0" w:color="auto"/>
                        <w:left w:val="none" w:sz="0" w:space="0" w:color="auto"/>
                        <w:bottom w:val="none" w:sz="0" w:space="0" w:color="auto"/>
                        <w:right w:val="none" w:sz="0" w:space="0" w:color="auto"/>
                      </w:divBdr>
                    </w:div>
                  </w:divsChild>
                </w:div>
                <w:div w:id="1141385749">
                  <w:marLeft w:val="0"/>
                  <w:marRight w:val="0"/>
                  <w:marTop w:val="0"/>
                  <w:marBottom w:val="0"/>
                  <w:divBdr>
                    <w:top w:val="none" w:sz="0" w:space="0" w:color="auto"/>
                    <w:left w:val="none" w:sz="0" w:space="0" w:color="auto"/>
                    <w:bottom w:val="none" w:sz="0" w:space="0" w:color="auto"/>
                    <w:right w:val="none" w:sz="0" w:space="0" w:color="auto"/>
                  </w:divBdr>
                  <w:divsChild>
                    <w:div w:id="782386242">
                      <w:marLeft w:val="0"/>
                      <w:marRight w:val="0"/>
                      <w:marTop w:val="0"/>
                      <w:marBottom w:val="0"/>
                      <w:divBdr>
                        <w:top w:val="none" w:sz="0" w:space="0" w:color="auto"/>
                        <w:left w:val="none" w:sz="0" w:space="0" w:color="auto"/>
                        <w:bottom w:val="none" w:sz="0" w:space="0" w:color="auto"/>
                        <w:right w:val="none" w:sz="0" w:space="0" w:color="auto"/>
                      </w:divBdr>
                    </w:div>
                  </w:divsChild>
                </w:div>
                <w:div w:id="1156604418">
                  <w:marLeft w:val="0"/>
                  <w:marRight w:val="0"/>
                  <w:marTop w:val="0"/>
                  <w:marBottom w:val="0"/>
                  <w:divBdr>
                    <w:top w:val="none" w:sz="0" w:space="0" w:color="auto"/>
                    <w:left w:val="none" w:sz="0" w:space="0" w:color="auto"/>
                    <w:bottom w:val="none" w:sz="0" w:space="0" w:color="auto"/>
                    <w:right w:val="none" w:sz="0" w:space="0" w:color="auto"/>
                  </w:divBdr>
                  <w:divsChild>
                    <w:div w:id="1283732308">
                      <w:marLeft w:val="0"/>
                      <w:marRight w:val="0"/>
                      <w:marTop w:val="0"/>
                      <w:marBottom w:val="0"/>
                      <w:divBdr>
                        <w:top w:val="none" w:sz="0" w:space="0" w:color="auto"/>
                        <w:left w:val="none" w:sz="0" w:space="0" w:color="auto"/>
                        <w:bottom w:val="none" w:sz="0" w:space="0" w:color="auto"/>
                        <w:right w:val="none" w:sz="0" w:space="0" w:color="auto"/>
                      </w:divBdr>
                    </w:div>
                  </w:divsChild>
                </w:div>
                <w:div w:id="1289511478">
                  <w:marLeft w:val="0"/>
                  <w:marRight w:val="0"/>
                  <w:marTop w:val="0"/>
                  <w:marBottom w:val="0"/>
                  <w:divBdr>
                    <w:top w:val="none" w:sz="0" w:space="0" w:color="auto"/>
                    <w:left w:val="none" w:sz="0" w:space="0" w:color="auto"/>
                    <w:bottom w:val="none" w:sz="0" w:space="0" w:color="auto"/>
                    <w:right w:val="none" w:sz="0" w:space="0" w:color="auto"/>
                  </w:divBdr>
                  <w:divsChild>
                    <w:div w:id="940844824">
                      <w:marLeft w:val="0"/>
                      <w:marRight w:val="0"/>
                      <w:marTop w:val="0"/>
                      <w:marBottom w:val="0"/>
                      <w:divBdr>
                        <w:top w:val="none" w:sz="0" w:space="0" w:color="auto"/>
                        <w:left w:val="none" w:sz="0" w:space="0" w:color="auto"/>
                        <w:bottom w:val="none" w:sz="0" w:space="0" w:color="auto"/>
                        <w:right w:val="none" w:sz="0" w:space="0" w:color="auto"/>
                      </w:divBdr>
                    </w:div>
                  </w:divsChild>
                </w:div>
                <w:div w:id="1364289702">
                  <w:marLeft w:val="0"/>
                  <w:marRight w:val="0"/>
                  <w:marTop w:val="0"/>
                  <w:marBottom w:val="0"/>
                  <w:divBdr>
                    <w:top w:val="none" w:sz="0" w:space="0" w:color="auto"/>
                    <w:left w:val="none" w:sz="0" w:space="0" w:color="auto"/>
                    <w:bottom w:val="none" w:sz="0" w:space="0" w:color="auto"/>
                    <w:right w:val="none" w:sz="0" w:space="0" w:color="auto"/>
                  </w:divBdr>
                  <w:divsChild>
                    <w:div w:id="2089959437">
                      <w:marLeft w:val="0"/>
                      <w:marRight w:val="0"/>
                      <w:marTop w:val="0"/>
                      <w:marBottom w:val="0"/>
                      <w:divBdr>
                        <w:top w:val="none" w:sz="0" w:space="0" w:color="auto"/>
                        <w:left w:val="none" w:sz="0" w:space="0" w:color="auto"/>
                        <w:bottom w:val="none" w:sz="0" w:space="0" w:color="auto"/>
                        <w:right w:val="none" w:sz="0" w:space="0" w:color="auto"/>
                      </w:divBdr>
                    </w:div>
                  </w:divsChild>
                </w:div>
                <w:div w:id="1674139308">
                  <w:marLeft w:val="0"/>
                  <w:marRight w:val="0"/>
                  <w:marTop w:val="0"/>
                  <w:marBottom w:val="0"/>
                  <w:divBdr>
                    <w:top w:val="none" w:sz="0" w:space="0" w:color="auto"/>
                    <w:left w:val="none" w:sz="0" w:space="0" w:color="auto"/>
                    <w:bottom w:val="none" w:sz="0" w:space="0" w:color="auto"/>
                    <w:right w:val="none" w:sz="0" w:space="0" w:color="auto"/>
                  </w:divBdr>
                  <w:divsChild>
                    <w:div w:id="1666393023">
                      <w:marLeft w:val="0"/>
                      <w:marRight w:val="0"/>
                      <w:marTop w:val="0"/>
                      <w:marBottom w:val="0"/>
                      <w:divBdr>
                        <w:top w:val="none" w:sz="0" w:space="0" w:color="auto"/>
                        <w:left w:val="none" w:sz="0" w:space="0" w:color="auto"/>
                        <w:bottom w:val="none" w:sz="0" w:space="0" w:color="auto"/>
                        <w:right w:val="none" w:sz="0" w:space="0" w:color="auto"/>
                      </w:divBdr>
                    </w:div>
                  </w:divsChild>
                </w:div>
                <w:div w:id="1765807469">
                  <w:marLeft w:val="0"/>
                  <w:marRight w:val="0"/>
                  <w:marTop w:val="0"/>
                  <w:marBottom w:val="0"/>
                  <w:divBdr>
                    <w:top w:val="none" w:sz="0" w:space="0" w:color="auto"/>
                    <w:left w:val="none" w:sz="0" w:space="0" w:color="auto"/>
                    <w:bottom w:val="none" w:sz="0" w:space="0" w:color="auto"/>
                    <w:right w:val="none" w:sz="0" w:space="0" w:color="auto"/>
                  </w:divBdr>
                  <w:divsChild>
                    <w:div w:id="92479343">
                      <w:marLeft w:val="0"/>
                      <w:marRight w:val="0"/>
                      <w:marTop w:val="0"/>
                      <w:marBottom w:val="0"/>
                      <w:divBdr>
                        <w:top w:val="none" w:sz="0" w:space="0" w:color="auto"/>
                        <w:left w:val="none" w:sz="0" w:space="0" w:color="auto"/>
                        <w:bottom w:val="none" w:sz="0" w:space="0" w:color="auto"/>
                        <w:right w:val="none" w:sz="0" w:space="0" w:color="auto"/>
                      </w:divBdr>
                    </w:div>
                  </w:divsChild>
                </w:div>
                <w:div w:id="1922251561">
                  <w:marLeft w:val="0"/>
                  <w:marRight w:val="0"/>
                  <w:marTop w:val="0"/>
                  <w:marBottom w:val="0"/>
                  <w:divBdr>
                    <w:top w:val="none" w:sz="0" w:space="0" w:color="auto"/>
                    <w:left w:val="none" w:sz="0" w:space="0" w:color="auto"/>
                    <w:bottom w:val="none" w:sz="0" w:space="0" w:color="auto"/>
                    <w:right w:val="none" w:sz="0" w:space="0" w:color="auto"/>
                  </w:divBdr>
                  <w:divsChild>
                    <w:div w:id="439299278">
                      <w:marLeft w:val="0"/>
                      <w:marRight w:val="0"/>
                      <w:marTop w:val="0"/>
                      <w:marBottom w:val="0"/>
                      <w:divBdr>
                        <w:top w:val="none" w:sz="0" w:space="0" w:color="auto"/>
                        <w:left w:val="none" w:sz="0" w:space="0" w:color="auto"/>
                        <w:bottom w:val="none" w:sz="0" w:space="0" w:color="auto"/>
                        <w:right w:val="none" w:sz="0" w:space="0" w:color="auto"/>
                      </w:divBdr>
                    </w:div>
                  </w:divsChild>
                </w:div>
                <w:div w:id="1934320034">
                  <w:marLeft w:val="0"/>
                  <w:marRight w:val="0"/>
                  <w:marTop w:val="0"/>
                  <w:marBottom w:val="0"/>
                  <w:divBdr>
                    <w:top w:val="none" w:sz="0" w:space="0" w:color="auto"/>
                    <w:left w:val="none" w:sz="0" w:space="0" w:color="auto"/>
                    <w:bottom w:val="none" w:sz="0" w:space="0" w:color="auto"/>
                    <w:right w:val="none" w:sz="0" w:space="0" w:color="auto"/>
                  </w:divBdr>
                  <w:divsChild>
                    <w:div w:id="348025296">
                      <w:marLeft w:val="0"/>
                      <w:marRight w:val="0"/>
                      <w:marTop w:val="0"/>
                      <w:marBottom w:val="0"/>
                      <w:divBdr>
                        <w:top w:val="none" w:sz="0" w:space="0" w:color="auto"/>
                        <w:left w:val="none" w:sz="0" w:space="0" w:color="auto"/>
                        <w:bottom w:val="none" w:sz="0" w:space="0" w:color="auto"/>
                        <w:right w:val="none" w:sz="0" w:space="0" w:color="auto"/>
                      </w:divBdr>
                    </w:div>
                  </w:divsChild>
                </w:div>
                <w:div w:id="1991060660">
                  <w:marLeft w:val="0"/>
                  <w:marRight w:val="0"/>
                  <w:marTop w:val="0"/>
                  <w:marBottom w:val="0"/>
                  <w:divBdr>
                    <w:top w:val="none" w:sz="0" w:space="0" w:color="auto"/>
                    <w:left w:val="none" w:sz="0" w:space="0" w:color="auto"/>
                    <w:bottom w:val="none" w:sz="0" w:space="0" w:color="auto"/>
                    <w:right w:val="none" w:sz="0" w:space="0" w:color="auto"/>
                  </w:divBdr>
                  <w:divsChild>
                    <w:div w:id="853880631">
                      <w:marLeft w:val="0"/>
                      <w:marRight w:val="0"/>
                      <w:marTop w:val="0"/>
                      <w:marBottom w:val="0"/>
                      <w:divBdr>
                        <w:top w:val="none" w:sz="0" w:space="0" w:color="auto"/>
                        <w:left w:val="none" w:sz="0" w:space="0" w:color="auto"/>
                        <w:bottom w:val="none" w:sz="0" w:space="0" w:color="auto"/>
                        <w:right w:val="none" w:sz="0" w:space="0" w:color="auto"/>
                      </w:divBdr>
                    </w:div>
                  </w:divsChild>
                </w:div>
                <w:div w:id="2044790118">
                  <w:marLeft w:val="0"/>
                  <w:marRight w:val="0"/>
                  <w:marTop w:val="0"/>
                  <w:marBottom w:val="0"/>
                  <w:divBdr>
                    <w:top w:val="none" w:sz="0" w:space="0" w:color="auto"/>
                    <w:left w:val="none" w:sz="0" w:space="0" w:color="auto"/>
                    <w:bottom w:val="none" w:sz="0" w:space="0" w:color="auto"/>
                    <w:right w:val="none" w:sz="0" w:space="0" w:color="auto"/>
                  </w:divBdr>
                  <w:divsChild>
                    <w:div w:id="2968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619630">
          <w:marLeft w:val="0"/>
          <w:marRight w:val="0"/>
          <w:marTop w:val="0"/>
          <w:marBottom w:val="0"/>
          <w:divBdr>
            <w:top w:val="none" w:sz="0" w:space="0" w:color="auto"/>
            <w:left w:val="none" w:sz="0" w:space="0" w:color="auto"/>
            <w:bottom w:val="none" w:sz="0" w:space="0" w:color="auto"/>
            <w:right w:val="none" w:sz="0" w:space="0" w:color="auto"/>
          </w:divBdr>
          <w:divsChild>
            <w:div w:id="404766823">
              <w:marLeft w:val="-75"/>
              <w:marRight w:val="0"/>
              <w:marTop w:val="30"/>
              <w:marBottom w:val="30"/>
              <w:divBdr>
                <w:top w:val="none" w:sz="0" w:space="0" w:color="auto"/>
                <w:left w:val="none" w:sz="0" w:space="0" w:color="auto"/>
                <w:bottom w:val="none" w:sz="0" w:space="0" w:color="auto"/>
                <w:right w:val="none" w:sz="0" w:space="0" w:color="auto"/>
              </w:divBdr>
              <w:divsChild>
                <w:div w:id="233050982">
                  <w:marLeft w:val="0"/>
                  <w:marRight w:val="0"/>
                  <w:marTop w:val="0"/>
                  <w:marBottom w:val="0"/>
                  <w:divBdr>
                    <w:top w:val="none" w:sz="0" w:space="0" w:color="auto"/>
                    <w:left w:val="none" w:sz="0" w:space="0" w:color="auto"/>
                    <w:bottom w:val="none" w:sz="0" w:space="0" w:color="auto"/>
                    <w:right w:val="none" w:sz="0" w:space="0" w:color="auto"/>
                  </w:divBdr>
                  <w:divsChild>
                    <w:div w:id="1009403909">
                      <w:marLeft w:val="0"/>
                      <w:marRight w:val="0"/>
                      <w:marTop w:val="0"/>
                      <w:marBottom w:val="0"/>
                      <w:divBdr>
                        <w:top w:val="none" w:sz="0" w:space="0" w:color="auto"/>
                        <w:left w:val="none" w:sz="0" w:space="0" w:color="auto"/>
                        <w:bottom w:val="none" w:sz="0" w:space="0" w:color="auto"/>
                        <w:right w:val="none" w:sz="0" w:space="0" w:color="auto"/>
                      </w:divBdr>
                    </w:div>
                  </w:divsChild>
                </w:div>
                <w:div w:id="278143483">
                  <w:marLeft w:val="0"/>
                  <w:marRight w:val="0"/>
                  <w:marTop w:val="0"/>
                  <w:marBottom w:val="0"/>
                  <w:divBdr>
                    <w:top w:val="none" w:sz="0" w:space="0" w:color="auto"/>
                    <w:left w:val="none" w:sz="0" w:space="0" w:color="auto"/>
                    <w:bottom w:val="none" w:sz="0" w:space="0" w:color="auto"/>
                    <w:right w:val="none" w:sz="0" w:space="0" w:color="auto"/>
                  </w:divBdr>
                  <w:divsChild>
                    <w:div w:id="1295986595">
                      <w:marLeft w:val="0"/>
                      <w:marRight w:val="0"/>
                      <w:marTop w:val="0"/>
                      <w:marBottom w:val="0"/>
                      <w:divBdr>
                        <w:top w:val="none" w:sz="0" w:space="0" w:color="auto"/>
                        <w:left w:val="none" w:sz="0" w:space="0" w:color="auto"/>
                        <w:bottom w:val="none" w:sz="0" w:space="0" w:color="auto"/>
                        <w:right w:val="none" w:sz="0" w:space="0" w:color="auto"/>
                      </w:divBdr>
                    </w:div>
                  </w:divsChild>
                </w:div>
                <w:div w:id="431633970">
                  <w:marLeft w:val="0"/>
                  <w:marRight w:val="0"/>
                  <w:marTop w:val="0"/>
                  <w:marBottom w:val="0"/>
                  <w:divBdr>
                    <w:top w:val="none" w:sz="0" w:space="0" w:color="auto"/>
                    <w:left w:val="none" w:sz="0" w:space="0" w:color="auto"/>
                    <w:bottom w:val="none" w:sz="0" w:space="0" w:color="auto"/>
                    <w:right w:val="none" w:sz="0" w:space="0" w:color="auto"/>
                  </w:divBdr>
                  <w:divsChild>
                    <w:div w:id="1225485961">
                      <w:marLeft w:val="0"/>
                      <w:marRight w:val="0"/>
                      <w:marTop w:val="0"/>
                      <w:marBottom w:val="0"/>
                      <w:divBdr>
                        <w:top w:val="none" w:sz="0" w:space="0" w:color="auto"/>
                        <w:left w:val="none" w:sz="0" w:space="0" w:color="auto"/>
                        <w:bottom w:val="none" w:sz="0" w:space="0" w:color="auto"/>
                        <w:right w:val="none" w:sz="0" w:space="0" w:color="auto"/>
                      </w:divBdr>
                    </w:div>
                  </w:divsChild>
                </w:div>
                <w:div w:id="2122600202">
                  <w:marLeft w:val="0"/>
                  <w:marRight w:val="0"/>
                  <w:marTop w:val="0"/>
                  <w:marBottom w:val="0"/>
                  <w:divBdr>
                    <w:top w:val="none" w:sz="0" w:space="0" w:color="auto"/>
                    <w:left w:val="none" w:sz="0" w:space="0" w:color="auto"/>
                    <w:bottom w:val="none" w:sz="0" w:space="0" w:color="auto"/>
                    <w:right w:val="none" w:sz="0" w:space="0" w:color="auto"/>
                  </w:divBdr>
                  <w:divsChild>
                    <w:div w:id="9888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69929">
          <w:marLeft w:val="0"/>
          <w:marRight w:val="0"/>
          <w:marTop w:val="0"/>
          <w:marBottom w:val="0"/>
          <w:divBdr>
            <w:top w:val="none" w:sz="0" w:space="0" w:color="auto"/>
            <w:left w:val="none" w:sz="0" w:space="0" w:color="auto"/>
            <w:bottom w:val="none" w:sz="0" w:space="0" w:color="auto"/>
            <w:right w:val="none" w:sz="0" w:space="0" w:color="auto"/>
          </w:divBdr>
        </w:div>
        <w:div w:id="1205097506">
          <w:marLeft w:val="0"/>
          <w:marRight w:val="0"/>
          <w:marTop w:val="0"/>
          <w:marBottom w:val="0"/>
          <w:divBdr>
            <w:top w:val="none" w:sz="0" w:space="0" w:color="auto"/>
            <w:left w:val="none" w:sz="0" w:space="0" w:color="auto"/>
            <w:bottom w:val="none" w:sz="0" w:space="0" w:color="auto"/>
            <w:right w:val="none" w:sz="0" w:space="0" w:color="auto"/>
          </w:divBdr>
          <w:divsChild>
            <w:div w:id="431972871">
              <w:marLeft w:val="-75"/>
              <w:marRight w:val="0"/>
              <w:marTop w:val="30"/>
              <w:marBottom w:val="30"/>
              <w:divBdr>
                <w:top w:val="none" w:sz="0" w:space="0" w:color="auto"/>
                <w:left w:val="none" w:sz="0" w:space="0" w:color="auto"/>
                <w:bottom w:val="none" w:sz="0" w:space="0" w:color="auto"/>
                <w:right w:val="none" w:sz="0" w:space="0" w:color="auto"/>
              </w:divBdr>
              <w:divsChild>
                <w:div w:id="719787269">
                  <w:marLeft w:val="0"/>
                  <w:marRight w:val="0"/>
                  <w:marTop w:val="0"/>
                  <w:marBottom w:val="0"/>
                  <w:divBdr>
                    <w:top w:val="none" w:sz="0" w:space="0" w:color="auto"/>
                    <w:left w:val="none" w:sz="0" w:space="0" w:color="auto"/>
                    <w:bottom w:val="none" w:sz="0" w:space="0" w:color="auto"/>
                    <w:right w:val="none" w:sz="0" w:space="0" w:color="auto"/>
                  </w:divBdr>
                  <w:divsChild>
                    <w:div w:id="1373921681">
                      <w:marLeft w:val="0"/>
                      <w:marRight w:val="0"/>
                      <w:marTop w:val="0"/>
                      <w:marBottom w:val="0"/>
                      <w:divBdr>
                        <w:top w:val="none" w:sz="0" w:space="0" w:color="auto"/>
                        <w:left w:val="none" w:sz="0" w:space="0" w:color="auto"/>
                        <w:bottom w:val="none" w:sz="0" w:space="0" w:color="auto"/>
                        <w:right w:val="none" w:sz="0" w:space="0" w:color="auto"/>
                      </w:divBdr>
                    </w:div>
                  </w:divsChild>
                </w:div>
                <w:div w:id="1330407605">
                  <w:marLeft w:val="0"/>
                  <w:marRight w:val="0"/>
                  <w:marTop w:val="0"/>
                  <w:marBottom w:val="0"/>
                  <w:divBdr>
                    <w:top w:val="none" w:sz="0" w:space="0" w:color="auto"/>
                    <w:left w:val="none" w:sz="0" w:space="0" w:color="auto"/>
                    <w:bottom w:val="none" w:sz="0" w:space="0" w:color="auto"/>
                    <w:right w:val="none" w:sz="0" w:space="0" w:color="auto"/>
                  </w:divBdr>
                  <w:divsChild>
                    <w:div w:id="1157183741">
                      <w:marLeft w:val="0"/>
                      <w:marRight w:val="0"/>
                      <w:marTop w:val="0"/>
                      <w:marBottom w:val="0"/>
                      <w:divBdr>
                        <w:top w:val="none" w:sz="0" w:space="0" w:color="auto"/>
                        <w:left w:val="none" w:sz="0" w:space="0" w:color="auto"/>
                        <w:bottom w:val="none" w:sz="0" w:space="0" w:color="auto"/>
                        <w:right w:val="none" w:sz="0" w:space="0" w:color="auto"/>
                      </w:divBdr>
                    </w:div>
                    <w:div w:id="1348410805">
                      <w:marLeft w:val="0"/>
                      <w:marRight w:val="0"/>
                      <w:marTop w:val="0"/>
                      <w:marBottom w:val="0"/>
                      <w:divBdr>
                        <w:top w:val="none" w:sz="0" w:space="0" w:color="auto"/>
                        <w:left w:val="none" w:sz="0" w:space="0" w:color="auto"/>
                        <w:bottom w:val="none" w:sz="0" w:space="0" w:color="auto"/>
                        <w:right w:val="none" w:sz="0" w:space="0" w:color="auto"/>
                      </w:divBdr>
                    </w:div>
                  </w:divsChild>
                </w:div>
                <w:div w:id="1439063683">
                  <w:marLeft w:val="0"/>
                  <w:marRight w:val="0"/>
                  <w:marTop w:val="0"/>
                  <w:marBottom w:val="0"/>
                  <w:divBdr>
                    <w:top w:val="none" w:sz="0" w:space="0" w:color="auto"/>
                    <w:left w:val="none" w:sz="0" w:space="0" w:color="auto"/>
                    <w:bottom w:val="none" w:sz="0" w:space="0" w:color="auto"/>
                    <w:right w:val="none" w:sz="0" w:space="0" w:color="auto"/>
                  </w:divBdr>
                  <w:divsChild>
                    <w:div w:id="655838999">
                      <w:marLeft w:val="0"/>
                      <w:marRight w:val="0"/>
                      <w:marTop w:val="0"/>
                      <w:marBottom w:val="0"/>
                      <w:divBdr>
                        <w:top w:val="none" w:sz="0" w:space="0" w:color="auto"/>
                        <w:left w:val="none" w:sz="0" w:space="0" w:color="auto"/>
                        <w:bottom w:val="none" w:sz="0" w:space="0" w:color="auto"/>
                        <w:right w:val="none" w:sz="0" w:space="0" w:color="auto"/>
                      </w:divBdr>
                    </w:div>
                    <w:div w:id="1987396140">
                      <w:marLeft w:val="0"/>
                      <w:marRight w:val="0"/>
                      <w:marTop w:val="0"/>
                      <w:marBottom w:val="0"/>
                      <w:divBdr>
                        <w:top w:val="none" w:sz="0" w:space="0" w:color="auto"/>
                        <w:left w:val="none" w:sz="0" w:space="0" w:color="auto"/>
                        <w:bottom w:val="none" w:sz="0" w:space="0" w:color="auto"/>
                        <w:right w:val="none" w:sz="0" w:space="0" w:color="auto"/>
                      </w:divBdr>
                    </w:div>
                  </w:divsChild>
                </w:div>
                <w:div w:id="1920552981">
                  <w:marLeft w:val="0"/>
                  <w:marRight w:val="0"/>
                  <w:marTop w:val="0"/>
                  <w:marBottom w:val="0"/>
                  <w:divBdr>
                    <w:top w:val="none" w:sz="0" w:space="0" w:color="auto"/>
                    <w:left w:val="none" w:sz="0" w:space="0" w:color="auto"/>
                    <w:bottom w:val="none" w:sz="0" w:space="0" w:color="auto"/>
                    <w:right w:val="none" w:sz="0" w:space="0" w:color="auto"/>
                  </w:divBdr>
                  <w:divsChild>
                    <w:div w:id="2114981425">
                      <w:marLeft w:val="0"/>
                      <w:marRight w:val="0"/>
                      <w:marTop w:val="0"/>
                      <w:marBottom w:val="0"/>
                      <w:divBdr>
                        <w:top w:val="none" w:sz="0" w:space="0" w:color="auto"/>
                        <w:left w:val="none" w:sz="0" w:space="0" w:color="auto"/>
                        <w:bottom w:val="none" w:sz="0" w:space="0" w:color="auto"/>
                        <w:right w:val="none" w:sz="0" w:space="0" w:color="auto"/>
                      </w:divBdr>
                    </w:div>
                  </w:divsChild>
                </w:div>
                <w:div w:id="1967924356">
                  <w:marLeft w:val="0"/>
                  <w:marRight w:val="0"/>
                  <w:marTop w:val="0"/>
                  <w:marBottom w:val="0"/>
                  <w:divBdr>
                    <w:top w:val="none" w:sz="0" w:space="0" w:color="auto"/>
                    <w:left w:val="none" w:sz="0" w:space="0" w:color="auto"/>
                    <w:bottom w:val="none" w:sz="0" w:space="0" w:color="auto"/>
                    <w:right w:val="none" w:sz="0" w:space="0" w:color="auto"/>
                  </w:divBdr>
                  <w:divsChild>
                    <w:div w:id="148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7387">
          <w:marLeft w:val="0"/>
          <w:marRight w:val="0"/>
          <w:marTop w:val="0"/>
          <w:marBottom w:val="0"/>
          <w:divBdr>
            <w:top w:val="none" w:sz="0" w:space="0" w:color="auto"/>
            <w:left w:val="none" w:sz="0" w:space="0" w:color="auto"/>
            <w:bottom w:val="none" w:sz="0" w:space="0" w:color="auto"/>
            <w:right w:val="none" w:sz="0" w:space="0" w:color="auto"/>
          </w:divBdr>
        </w:div>
        <w:div w:id="1283001234">
          <w:marLeft w:val="0"/>
          <w:marRight w:val="0"/>
          <w:marTop w:val="0"/>
          <w:marBottom w:val="0"/>
          <w:divBdr>
            <w:top w:val="none" w:sz="0" w:space="0" w:color="auto"/>
            <w:left w:val="none" w:sz="0" w:space="0" w:color="auto"/>
            <w:bottom w:val="none" w:sz="0" w:space="0" w:color="auto"/>
            <w:right w:val="none" w:sz="0" w:space="0" w:color="auto"/>
          </w:divBdr>
        </w:div>
        <w:div w:id="1501238912">
          <w:marLeft w:val="0"/>
          <w:marRight w:val="0"/>
          <w:marTop w:val="0"/>
          <w:marBottom w:val="0"/>
          <w:divBdr>
            <w:top w:val="none" w:sz="0" w:space="0" w:color="auto"/>
            <w:left w:val="none" w:sz="0" w:space="0" w:color="auto"/>
            <w:bottom w:val="none" w:sz="0" w:space="0" w:color="auto"/>
            <w:right w:val="none" w:sz="0" w:space="0" w:color="auto"/>
          </w:divBdr>
        </w:div>
        <w:div w:id="1858495797">
          <w:marLeft w:val="0"/>
          <w:marRight w:val="0"/>
          <w:marTop w:val="0"/>
          <w:marBottom w:val="0"/>
          <w:divBdr>
            <w:top w:val="none" w:sz="0" w:space="0" w:color="auto"/>
            <w:left w:val="none" w:sz="0" w:space="0" w:color="auto"/>
            <w:bottom w:val="none" w:sz="0" w:space="0" w:color="auto"/>
            <w:right w:val="none" w:sz="0" w:space="0" w:color="auto"/>
          </w:divBdr>
        </w:div>
        <w:div w:id="1902864574">
          <w:marLeft w:val="0"/>
          <w:marRight w:val="0"/>
          <w:marTop w:val="0"/>
          <w:marBottom w:val="0"/>
          <w:divBdr>
            <w:top w:val="none" w:sz="0" w:space="0" w:color="auto"/>
            <w:left w:val="none" w:sz="0" w:space="0" w:color="auto"/>
            <w:bottom w:val="none" w:sz="0" w:space="0" w:color="auto"/>
            <w:right w:val="none" w:sz="0" w:space="0" w:color="auto"/>
          </w:divBdr>
          <w:divsChild>
            <w:div w:id="276916828">
              <w:marLeft w:val="-75"/>
              <w:marRight w:val="0"/>
              <w:marTop w:val="30"/>
              <w:marBottom w:val="30"/>
              <w:divBdr>
                <w:top w:val="none" w:sz="0" w:space="0" w:color="auto"/>
                <w:left w:val="none" w:sz="0" w:space="0" w:color="auto"/>
                <w:bottom w:val="none" w:sz="0" w:space="0" w:color="auto"/>
                <w:right w:val="none" w:sz="0" w:space="0" w:color="auto"/>
              </w:divBdr>
              <w:divsChild>
                <w:div w:id="82147768">
                  <w:marLeft w:val="0"/>
                  <w:marRight w:val="0"/>
                  <w:marTop w:val="0"/>
                  <w:marBottom w:val="0"/>
                  <w:divBdr>
                    <w:top w:val="none" w:sz="0" w:space="0" w:color="auto"/>
                    <w:left w:val="none" w:sz="0" w:space="0" w:color="auto"/>
                    <w:bottom w:val="none" w:sz="0" w:space="0" w:color="auto"/>
                    <w:right w:val="none" w:sz="0" w:space="0" w:color="auto"/>
                  </w:divBdr>
                  <w:divsChild>
                    <w:div w:id="1729304207">
                      <w:marLeft w:val="0"/>
                      <w:marRight w:val="0"/>
                      <w:marTop w:val="0"/>
                      <w:marBottom w:val="0"/>
                      <w:divBdr>
                        <w:top w:val="none" w:sz="0" w:space="0" w:color="auto"/>
                        <w:left w:val="none" w:sz="0" w:space="0" w:color="auto"/>
                        <w:bottom w:val="none" w:sz="0" w:space="0" w:color="auto"/>
                        <w:right w:val="none" w:sz="0" w:space="0" w:color="auto"/>
                      </w:divBdr>
                    </w:div>
                  </w:divsChild>
                </w:div>
                <w:div w:id="798376274">
                  <w:marLeft w:val="0"/>
                  <w:marRight w:val="0"/>
                  <w:marTop w:val="0"/>
                  <w:marBottom w:val="0"/>
                  <w:divBdr>
                    <w:top w:val="none" w:sz="0" w:space="0" w:color="auto"/>
                    <w:left w:val="none" w:sz="0" w:space="0" w:color="auto"/>
                    <w:bottom w:val="none" w:sz="0" w:space="0" w:color="auto"/>
                    <w:right w:val="none" w:sz="0" w:space="0" w:color="auto"/>
                  </w:divBdr>
                  <w:divsChild>
                    <w:div w:id="198903216">
                      <w:marLeft w:val="0"/>
                      <w:marRight w:val="0"/>
                      <w:marTop w:val="0"/>
                      <w:marBottom w:val="0"/>
                      <w:divBdr>
                        <w:top w:val="none" w:sz="0" w:space="0" w:color="auto"/>
                        <w:left w:val="none" w:sz="0" w:space="0" w:color="auto"/>
                        <w:bottom w:val="none" w:sz="0" w:space="0" w:color="auto"/>
                        <w:right w:val="none" w:sz="0" w:space="0" w:color="auto"/>
                      </w:divBdr>
                    </w:div>
                  </w:divsChild>
                </w:div>
                <w:div w:id="960038985">
                  <w:marLeft w:val="0"/>
                  <w:marRight w:val="0"/>
                  <w:marTop w:val="0"/>
                  <w:marBottom w:val="0"/>
                  <w:divBdr>
                    <w:top w:val="none" w:sz="0" w:space="0" w:color="auto"/>
                    <w:left w:val="none" w:sz="0" w:space="0" w:color="auto"/>
                    <w:bottom w:val="none" w:sz="0" w:space="0" w:color="auto"/>
                    <w:right w:val="none" w:sz="0" w:space="0" w:color="auto"/>
                  </w:divBdr>
                  <w:divsChild>
                    <w:div w:id="246497976">
                      <w:marLeft w:val="0"/>
                      <w:marRight w:val="0"/>
                      <w:marTop w:val="0"/>
                      <w:marBottom w:val="0"/>
                      <w:divBdr>
                        <w:top w:val="none" w:sz="0" w:space="0" w:color="auto"/>
                        <w:left w:val="none" w:sz="0" w:space="0" w:color="auto"/>
                        <w:bottom w:val="none" w:sz="0" w:space="0" w:color="auto"/>
                        <w:right w:val="none" w:sz="0" w:space="0" w:color="auto"/>
                      </w:divBdr>
                    </w:div>
                  </w:divsChild>
                </w:div>
                <w:div w:id="1810593427">
                  <w:marLeft w:val="0"/>
                  <w:marRight w:val="0"/>
                  <w:marTop w:val="0"/>
                  <w:marBottom w:val="0"/>
                  <w:divBdr>
                    <w:top w:val="none" w:sz="0" w:space="0" w:color="auto"/>
                    <w:left w:val="none" w:sz="0" w:space="0" w:color="auto"/>
                    <w:bottom w:val="none" w:sz="0" w:space="0" w:color="auto"/>
                    <w:right w:val="none" w:sz="0" w:space="0" w:color="auto"/>
                  </w:divBdr>
                  <w:divsChild>
                    <w:div w:id="1420445167">
                      <w:marLeft w:val="0"/>
                      <w:marRight w:val="0"/>
                      <w:marTop w:val="0"/>
                      <w:marBottom w:val="0"/>
                      <w:divBdr>
                        <w:top w:val="none" w:sz="0" w:space="0" w:color="auto"/>
                        <w:left w:val="none" w:sz="0" w:space="0" w:color="auto"/>
                        <w:bottom w:val="none" w:sz="0" w:space="0" w:color="auto"/>
                        <w:right w:val="none" w:sz="0" w:space="0" w:color="auto"/>
                      </w:divBdr>
                    </w:div>
                  </w:divsChild>
                </w:div>
                <w:div w:id="2022974078">
                  <w:marLeft w:val="0"/>
                  <w:marRight w:val="0"/>
                  <w:marTop w:val="0"/>
                  <w:marBottom w:val="0"/>
                  <w:divBdr>
                    <w:top w:val="none" w:sz="0" w:space="0" w:color="auto"/>
                    <w:left w:val="none" w:sz="0" w:space="0" w:color="auto"/>
                    <w:bottom w:val="none" w:sz="0" w:space="0" w:color="auto"/>
                    <w:right w:val="none" w:sz="0" w:space="0" w:color="auto"/>
                  </w:divBdr>
                  <w:divsChild>
                    <w:div w:id="15910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82389">
          <w:marLeft w:val="0"/>
          <w:marRight w:val="0"/>
          <w:marTop w:val="0"/>
          <w:marBottom w:val="0"/>
          <w:divBdr>
            <w:top w:val="none" w:sz="0" w:space="0" w:color="auto"/>
            <w:left w:val="none" w:sz="0" w:space="0" w:color="auto"/>
            <w:bottom w:val="none" w:sz="0" w:space="0" w:color="auto"/>
            <w:right w:val="none" w:sz="0" w:space="0" w:color="auto"/>
          </w:divBdr>
        </w:div>
        <w:div w:id="2008821962">
          <w:marLeft w:val="0"/>
          <w:marRight w:val="0"/>
          <w:marTop w:val="0"/>
          <w:marBottom w:val="0"/>
          <w:divBdr>
            <w:top w:val="none" w:sz="0" w:space="0" w:color="auto"/>
            <w:left w:val="none" w:sz="0" w:space="0" w:color="auto"/>
            <w:bottom w:val="none" w:sz="0" w:space="0" w:color="auto"/>
            <w:right w:val="none" w:sz="0" w:space="0" w:color="auto"/>
          </w:divBdr>
        </w:div>
      </w:divsChild>
    </w:div>
    <w:div w:id="1637876395">
      <w:bodyDiv w:val="1"/>
      <w:marLeft w:val="0"/>
      <w:marRight w:val="0"/>
      <w:marTop w:val="0"/>
      <w:marBottom w:val="0"/>
      <w:divBdr>
        <w:top w:val="none" w:sz="0" w:space="0" w:color="auto"/>
        <w:left w:val="none" w:sz="0" w:space="0" w:color="auto"/>
        <w:bottom w:val="none" w:sz="0" w:space="0" w:color="auto"/>
        <w:right w:val="none" w:sz="0" w:space="0" w:color="auto"/>
      </w:divBdr>
      <w:divsChild>
        <w:div w:id="47147936">
          <w:marLeft w:val="0"/>
          <w:marRight w:val="0"/>
          <w:marTop w:val="0"/>
          <w:marBottom w:val="0"/>
          <w:divBdr>
            <w:top w:val="none" w:sz="0" w:space="0" w:color="auto"/>
            <w:left w:val="none" w:sz="0" w:space="0" w:color="auto"/>
            <w:bottom w:val="none" w:sz="0" w:space="0" w:color="auto"/>
            <w:right w:val="none" w:sz="0" w:space="0" w:color="auto"/>
          </w:divBdr>
          <w:divsChild>
            <w:div w:id="429472589">
              <w:marLeft w:val="0"/>
              <w:marRight w:val="0"/>
              <w:marTop w:val="0"/>
              <w:marBottom w:val="0"/>
              <w:divBdr>
                <w:top w:val="none" w:sz="0" w:space="0" w:color="auto"/>
                <w:left w:val="none" w:sz="0" w:space="0" w:color="auto"/>
                <w:bottom w:val="none" w:sz="0" w:space="0" w:color="auto"/>
                <w:right w:val="none" w:sz="0" w:space="0" w:color="auto"/>
              </w:divBdr>
            </w:div>
          </w:divsChild>
        </w:div>
        <w:div w:id="66924487">
          <w:marLeft w:val="0"/>
          <w:marRight w:val="0"/>
          <w:marTop w:val="0"/>
          <w:marBottom w:val="0"/>
          <w:divBdr>
            <w:top w:val="none" w:sz="0" w:space="0" w:color="auto"/>
            <w:left w:val="none" w:sz="0" w:space="0" w:color="auto"/>
            <w:bottom w:val="none" w:sz="0" w:space="0" w:color="auto"/>
            <w:right w:val="none" w:sz="0" w:space="0" w:color="auto"/>
          </w:divBdr>
          <w:divsChild>
            <w:div w:id="1895966159">
              <w:marLeft w:val="0"/>
              <w:marRight w:val="0"/>
              <w:marTop w:val="0"/>
              <w:marBottom w:val="0"/>
              <w:divBdr>
                <w:top w:val="none" w:sz="0" w:space="0" w:color="auto"/>
                <w:left w:val="none" w:sz="0" w:space="0" w:color="auto"/>
                <w:bottom w:val="none" w:sz="0" w:space="0" w:color="auto"/>
                <w:right w:val="none" w:sz="0" w:space="0" w:color="auto"/>
              </w:divBdr>
            </w:div>
          </w:divsChild>
        </w:div>
        <w:div w:id="91516193">
          <w:marLeft w:val="0"/>
          <w:marRight w:val="0"/>
          <w:marTop w:val="0"/>
          <w:marBottom w:val="0"/>
          <w:divBdr>
            <w:top w:val="none" w:sz="0" w:space="0" w:color="auto"/>
            <w:left w:val="none" w:sz="0" w:space="0" w:color="auto"/>
            <w:bottom w:val="none" w:sz="0" w:space="0" w:color="auto"/>
            <w:right w:val="none" w:sz="0" w:space="0" w:color="auto"/>
          </w:divBdr>
          <w:divsChild>
            <w:div w:id="167060282">
              <w:marLeft w:val="-75"/>
              <w:marRight w:val="0"/>
              <w:marTop w:val="30"/>
              <w:marBottom w:val="30"/>
              <w:divBdr>
                <w:top w:val="none" w:sz="0" w:space="0" w:color="auto"/>
                <w:left w:val="none" w:sz="0" w:space="0" w:color="auto"/>
                <w:bottom w:val="none" w:sz="0" w:space="0" w:color="auto"/>
                <w:right w:val="none" w:sz="0" w:space="0" w:color="auto"/>
              </w:divBdr>
              <w:divsChild>
                <w:div w:id="116875698">
                  <w:marLeft w:val="0"/>
                  <w:marRight w:val="0"/>
                  <w:marTop w:val="0"/>
                  <w:marBottom w:val="0"/>
                  <w:divBdr>
                    <w:top w:val="none" w:sz="0" w:space="0" w:color="auto"/>
                    <w:left w:val="none" w:sz="0" w:space="0" w:color="auto"/>
                    <w:bottom w:val="none" w:sz="0" w:space="0" w:color="auto"/>
                    <w:right w:val="none" w:sz="0" w:space="0" w:color="auto"/>
                  </w:divBdr>
                  <w:divsChild>
                    <w:div w:id="301234391">
                      <w:marLeft w:val="0"/>
                      <w:marRight w:val="0"/>
                      <w:marTop w:val="0"/>
                      <w:marBottom w:val="0"/>
                      <w:divBdr>
                        <w:top w:val="none" w:sz="0" w:space="0" w:color="auto"/>
                        <w:left w:val="none" w:sz="0" w:space="0" w:color="auto"/>
                        <w:bottom w:val="none" w:sz="0" w:space="0" w:color="auto"/>
                        <w:right w:val="none" w:sz="0" w:space="0" w:color="auto"/>
                      </w:divBdr>
                    </w:div>
                  </w:divsChild>
                </w:div>
                <w:div w:id="137116744">
                  <w:marLeft w:val="0"/>
                  <w:marRight w:val="0"/>
                  <w:marTop w:val="0"/>
                  <w:marBottom w:val="0"/>
                  <w:divBdr>
                    <w:top w:val="none" w:sz="0" w:space="0" w:color="auto"/>
                    <w:left w:val="none" w:sz="0" w:space="0" w:color="auto"/>
                    <w:bottom w:val="none" w:sz="0" w:space="0" w:color="auto"/>
                    <w:right w:val="none" w:sz="0" w:space="0" w:color="auto"/>
                  </w:divBdr>
                  <w:divsChild>
                    <w:div w:id="588005427">
                      <w:marLeft w:val="0"/>
                      <w:marRight w:val="0"/>
                      <w:marTop w:val="0"/>
                      <w:marBottom w:val="0"/>
                      <w:divBdr>
                        <w:top w:val="none" w:sz="0" w:space="0" w:color="auto"/>
                        <w:left w:val="none" w:sz="0" w:space="0" w:color="auto"/>
                        <w:bottom w:val="none" w:sz="0" w:space="0" w:color="auto"/>
                        <w:right w:val="none" w:sz="0" w:space="0" w:color="auto"/>
                      </w:divBdr>
                    </w:div>
                  </w:divsChild>
                </w:div>
                <w:div w:id="233711071">
                  <w:marLeft w:val="0"/>
                  <w:marRight w:val="0"/>
                  <w:marTop w:val="0"/>
                  <w:marBottom w:val="0"/>
                  <w:divBdr>
                    <w:top w:val="none" w:sz="0" w:space="0" w:color="auto"/>
                    <w:left w:val="none" w:sz="0" w:space="0" w:color="auto"/>
                    <w:bottom w:val="none" w:sz="0" w:space="0" w:color="auto"/>
                    <w:right w:val="none" w:sz="0" w:space="0" w:color="auto"/>
                  </w:divBdr>
                  <w:divsChild>
                    <w:div w:id="1355423099">
                      <w:marLeft w:val="0"/>
                      <w:marRight w:val="0"/>
                      <w:marTop w:val="0"/>
                      <w:marBottom w:val="0"/>
                      <w:divBdr>
                        <w:top w:val="none" w:sz="0" w:space="0" w:color="auto"/>
                        <w:left w:val="none" w:sz="0" w:space="0" w:color="auto"/>
                        <w:bottom w:val="none" w:sz="0" w:space="0" w:color="auto"/>
                        <w:right w:val="none" w:sz="0" w:space="0" w:color="auto"/>
                      </w:divBdr>
                    </w:div>
                  </w:divsChild>
                </w:div>
                <w:div w:id="258878309">
                  <w:marLeft w:val="0"/>
                  <w:marRight w:val="0"/>
                  <w:marTop w:val="0"/>
                  <w:marBottom w:val="0"/>
                  <w:divBdr>
                    <w:top w:val="none" w:sz="0" w:space="0" w:color="auto"/>
                    <w:left w:val="none" w:sz="0" w:space="0" w:color="auto"/>
                    <w:bottom w:val="none" w:sz="0" w:space="0" w:color="auto"/>
                    <w:right w:val="none" w:sz="0" w:space="0" w:color="auto"/>
                  </w:divBdr>
                  <w:divsChild>
                    <w:div w:id="1364945107">
                      <w:marLeft w:val="0"/>
                      <w:marRight w:val="0"/>
                      <w:marTop w:val="0"/>
                      <w:marBottom w:val="0"/>
                      <w:divBdr>
                        <w:top w:val="none" w:sz="0" w:space="0" w:color="auto"/>
                        <w:left w:val="none" w:sz="0" w:space="0" w:color="auto"/>
                        <w:bottom w:val="none" w:sz="0" w:space="0" w:color="auto"/>
                        <w:right w:val="none" w:sz="0" w:space="0" w:color="auto"/>
                      </w:divBdr>
                    </w:div>
                  </w:divsChild>
                </w:div>
                <w:div w:id="302656864">
                  <w:marLeft w:val="0"/>
                  <w:marRight w:val="0"/>
                  <w:marTop w:val="0"/>
                  <w:marBottom w:val="0"/>
                  <w:divBdr>
                    <w:top w:val="none" w:sz="0" w:space="0" w:color="auto"/>
                    <w:left w:val="none" w:sz="0" w:space="0" w:color="auto"/>
                    <w:bottom w:val="none" w:sz="0" w:space="0" w:color="auto"/>
                    <w:right w:val="none" w:sz="0" w:space="0" w:color="auto"/>
                  </w:divBdr>
                  <w:divsChild>
                    <w:div w:id="1187403779">
                      <w:marLeft w:val="0"/>
                      <w:marRight w:val="0"/>
                      <w:marTop w:val="0"/>
                      <w:marBottom w:val="0"/>
                      <w:divBdr>
                        <w:top w:val="none" w:sz="0" w:space="0" w:color="auto"/>
                        <w:left w:val="none" w:sz="0" w:space="0" w:color="auto"/>
                        <w:bottom w:val="none" w:sz="0" w:space="0" w:color="auto"/>
                        <w:right w:val="none" w:sz="0" w:space="0" w:color="auto"/>
                      </w:divBdr>
                    </w:div>
                  </w:divsChild>
                </w:div>
                <w:div w:id="333993125">
                  <w:marLeft w:val="0"/>
                  <w:marRight w:val="0"/>
                  <w:marTop w:val="0"/>
                  <w:marBottom w:val="0"/>
                  <w:divBdr>
                    <w:top w:val="none" w:sz="0" w:space="0" w:color="auto"/>
                    <w:left w:val="none" w:sz="0" w:space="0" w:color="auto"/>
                    <w:bottom w:val="none" w:sz="0" w:space="0" w:color="auto"/>
                    <w:right w:val="none" w:sz="0" w:space="0" w:color="auto"/>
                  </w:divBdr>
                  <w:divsChild>
                    <w:div w:id="884945517">
                      <w:marLeft w:val="0"/>
                      <w:marRight w:val="0"/>
                      <w:marTop w:val="0"/>
                      <w:marBottom w:val="0"/>
                      <w:divBdr>
                        <w:top w:val="none" w:sz="0" w:space="0" w:color="auto"/>
                        <w:left w:val="none" w:sz="0" w:space="0" w:color="auto"/>
                        <w:bottom w:val="none" w:sz="0" w:space="0" w:color="auto"/>
                        <w:right w:val="none" w:sz="0" w:space="0" w:color="auto"/>
                      </w:divBdr>
                    </w:div>
                  </w:divsChild>
                </w:div>
                <w:div w:id="455216100">
                  <w:marLeft w:val="0"/>
                  <w:marRight w:val="0"/>
                  <w:marTop w:val="0"/>
                  <w:marBottom w:val="0"/>
                  <w:divBdr>
                    <w:top w:val="none" w:sz="0" w:space="0" w:color="auto"/>
                    <w:left w:val="none" w:sz="0" w:space="0" w:color="auto"/>
                    <w:bottom w:val="none" w:sz="0" w:space="0" w:color="auto"/>
                    <w:right w:val="none" w:sz="0" w:space="0" w:color="auto"/>
                  </w:divBdr>
                  <w:divsChild>
                    <w:div w:id="453713716">
                      <w:marLeft w:val="0"/>
                      <w:marRight w:val="0"/>
                      <w:marTop w:val="0"/>
                      <w:marBottom w:val="0"/>
                      <w:divBdr>
                        <w:top w:val="none" w:sz="0" w:space="0" w:color="auto"/>
                        <w:left w:val="none" w:sz="0" w:space="0" w:color="auto"/>
                        <w:bottom w:val="none" w:sz="0" w:space="0" w:color="auto"/>
                        <w:right w:val="none" w:sz="0" w:space="0" w:color="auto"/>
                      </w:divBdr>
                    </w:div>
                  </w:divsChild>
                </w:div>
                <w:div w:id="464277967">
                  <w:marLeft w:val="0"/>
                  <w:marRight w:val="0"/>
                  <w:marTop w:val="0"/>
                  <w:marBottom w:val="0"/>
                  <w:divBdr>
                    <w:top w:val="none" w:sz="0" w:space="0" w:color="auto"/>
                    <w:left w:val="none" w:sz="0" w:space="0" w:color="auto"/>
                    <w:bottom w:val="none" w:sz="0" w:space="0" w:color="auto"/>
                    <w:right w:val="none" w:sz="0" w:space="0" w:color="auto"/>
                  </w:divBdr>
                  <w:divsChild>
                    <w:div w:id="964776676">
                      <w:marLeft w:val="0"/>
                      <w:marRight w:val="0"/>
                      <w:marTop w:val="0"/>
                      <w:marBottom w:val="0"/>
                      <w:divBdr>
                        <w:top w:val="none" w:sz="0" w:space="0" w:color="auto"/>
                        <w:left w:val="none" w:sz="0" w:space="0" w:color="auto"/>
                        <w:bottom w:val="none" w:sz="0" w:space="0" w:color="auto"/>
                        <w:right w:val="none" w:sz="0" w:space="0" w:color="auto"/>
                      </w:divBdr>
                    </w:div>
                  </w:divsChild>
                </w:div>
                <w:div w:id="511071045">
                  <w:marLeft w:val="0"/>
                  <w:marRight w:val="0"/>
                  <w:marTop w:val="0"/>
                  <w:marBottom w:val="0"/>
                  <w:divBdr>
                    <w:top w:val="none" w:sz="0" w:space="0" w:color="auto"/>
                    <w:left w:val="none" w:sz="0" w:space="0" w:color="auto"/>
                    <w:bottom w:val="none" w:sz="0" w:space="0" w:color="auto"/>
                    <w:right w:val="none" w:sz="0" w:space="0" w:color="auto"/>
                  </w:divBdr>
                  <w:divsChild>
                    <w:div w:id="49963309">
                      <w:marLeft w:val="0"/>
                      <w:marRight w:val="0"/>
                      <w:marTop w:val="0"/>
                      <w:marBottom w:val="0"/>
                      <w:divBdr>
                        <w:top w:val="none" w:sz="0" w:space="0" w:color="auto"/>
                        <w:left w:val="none" w:sz="0" w:space="0" w:color="auto"/>
                        <w:bottom w:val="none" w:sz="0" w:space="0" w:color="auto"/>
                        <w:right w:val="none" w:sz="0" w:space="0" w:color="auto"/>
                      </w:divBdr>
                    </w:div>
                  </w:divsChild>
                </w:div>
                <w:div w:id="580679678">
                  <w:marLeft w:val="0"/>
                  <w:marRight w:val="0"/>
                  <w:marTop w:val="0"/>
                  <w:marBottom w:val="0"/>
                  <w:divBdr>
                    <w:top w:val="none" w:sz="0" w:space="0" w:color="auto"/>
                    <w:left w:val="none" w:sz="0" w:space="0" w:color="auto"/>
                    <w:bottom w:val="none" w:sz="0" w:space="0" w:color="auto"/>
                    <w:right w:val="none" w:sz="0" w:space="0" w:color="auto"/>
                  </w:divBdr>
                  <w:divsChild>
                    <w:div w:id="1638030360">
                      <w:marLeft w:val="0"/>
                      <w:marRight w:val="0"/>
                      <w:marTop w:val="0"/>
                      <w:marBottom w:val="0"/>
                      <w:divBdr>
                        <w:top w:val="none" w:sz="0" w:space="0" w:color="auto"/>
                        <w:left w:val="none" w:sz="0" w:space="0" w:color="auto"/>
                        <w:bottom w:val="none" w:sz="0" w:space="0" w:color="auto"/>
                        <w:right w:val="none" w:sz="0" w:space="0" w:color="auto"/>
                      </w:divBdr>
                    </w:div>
                  </w:divsChild>
                </w:div>
                <w:div w:id="595019578">
                  <w:marLeft w:val="0"/>
                  <w:marRight w:val="0"/>
                  <w:marTop w:val="0"/>
                  <w:marBottom w:val="0"/>
                  <w:divBdr>
                    <w:top w:val="none" w:sz="0" w:space="0" w:color="auto"/>
                    <w:left w:val="none" w:sz="0" w:space="0" w:color="auto"/>
                    <w:bottom w:val="none" w:sz="0" w:space="0" w:color="auto"/>
                    <w:right w:val="none" w:sz="0" w:space="0" w:color="auto"/>
                  </w:divBdr>
                  <w:divsChild>
                    <w:div w:id="590772480">
                      <w:marLeft w:val="0"/>
                      <w:marRight w:val="0"/>
                      <w:marTop w:val="0"/>
                      <w:marBottom w:val="0"/>
                      <w:divBdr>
                        <w:top w:val="none" w:sz="0" w:space="0" w:color="auto"/>
                        <w:left w:val="none" w:sz="0" w:space="0" w:color="auto"/>
                        <w:bottom w:val="none" w:sz="0" w:space="0" w:color="auto"/>
                        <w:right w:val="none" w:sz="0" w:space="0" w:color="auto"/>
                      </w:divBdr>
                    </w:div>
                  </w:divsChild>
                </w:div>
                <w:div w:id="651065758">
                  <w:marLeft w:val="0"/>
                  <w:marRight w:val="0"/>
                  <w:marTop w:val="0"/>
                  <w:marBottom w:val="0"/>
                  <w:divBdr>
                    <w:top w:val="none" w:sz="0" w:space="0" w:color="auto"/>
                    <w:left w:val="none" w:sz="0" w:space="0" w:color="auto"/>
                    <w:bottom w:val="none" w:sz="0" w:space="0" w:color="auto"/>
                    <w:right w:val="none" w:sz="0" w:space="0" w:color="auto"/>
                  </w:divBdr>
                  <w:divsChild>
                    <w:div w:id="1838425475">
                      <w:marLeft w:val="0"/>
                      <w:marRight w:val="0"/>
                      <w:marTop w:val="0"/>
                      <w:marBottom w:val="0"/>
                      <w:divBdr>
                        <w:top w:val="none" w:sz="0" w:space="0" w:color="auto"/>
                        <w:left w:val="none" w:sz="0" w:space="0" w:color="auto"/>
                        <w:bottom w:val="none" w:sz="0" w:space="0" w:color="auto"/>
                        <w:right w:val="none" w:sz="0" w:space="0" w:color="auto"/>
                      </w:divBdr>
                    </w:div>
                  </w:divsChild>
                </w:div>
                <w:div w:id="717434907">
                  <w:marLeft w:val="0"/>
                  <w:marRight w:val="0"/>
                  <w:marTop w:val="0"/>
                  <w:marBottom w:val="0"/>
                  <w:divBdr>
                    <w:top w:val="none" w:sz="0" w:space="0" w:color="auto"/>
                    <w:left w:val="none" w:sz="0" w:space="0" w:color="auto"/>
                    <w:bottom w:val="none" w:sz="0" w:space="0" w:color="auto"/>
                    <w:right w:val="none" w:sz="0" w:space="0" w:color="auto"/>
                  </w:divBdr>
                  <w:divsChild>
                    <w:div w:id="1456607611">
                      <w:marLeft w:val="0"/>
                      <w:marRight w:val="0"/>
                      <w:marTop w:val="0"/>
                      <w:marBottom w:val="0"/>
                      <w:divBdr>
                        <w:top w:val="none" w:sz="0" w:space="0" w:color="auto"/>
                        <w:left w:val="none" w:sz="0" w:space="0" w:color="auto"/>
                        <w:bottom w:val="none" w:sz="0" w:space="0" w:color="auto"/>
                        <w:right w:val="none" w:sz="0" w:space="0" w:color="auto"/>
                      </w:divBdr>
                    </w:div>
                  </w:divsChild>
                </w:div>
                <w:div w:id="785657550">
                  <w:marLeft w:val="0"/>
                  <w:marRight w:val="0"/>
                  <w:marTop w:val="0"/>
                  <w:marBottom w:val="0"/>
                  <w:divBdr>
                    <w:top w:val="none" w:sz="0" w:space="0" w:color="auto"/>
                    <w:left w:val="none" w:sz="0" w:space="0" w:color="auto"/>
                    <w:bottom w:val="none" w:sz="0" w:space="0" w:color="auto"/>
                    <w:right w:val="none" w:sz="0" w:space="0" w:color="auto"/>
                  </w:divBdr>
                  <w:divsChild>
                    <w:div w:id="400061733">
                      <w:marLeft w:val="0"/>
                      <w:marRight w:val="0"/>
                      <w:marTop w:val="0"/>
                      <w:marBottom w:val="0"/>
                      <w:divBdr>
                        <w:top w:val="none" w:sz="0" w:space="0" w:color="auto"/>
                        <w:left w:val="none" w:sz="0" w:space="0" w:color="auto"/>
                        <w:bottom w:val="none" w:sz="0" w:space="0" w:color="auto"/>
                        <w:right w:val="none" w:sz="0" w:space="0" w:color="auto"/>
                      </w:divBdr>
                    </w:div>
                  </w:divsChild>
                </w:div>
                <w:div w:id="859784525">
                  <w:marLeft w:val="0"/>
                  <w:marRight w:val="0"/>
                  <w:marTop w:val="0"/>
                  <w:marBottom w:val="0"/>
                  <w:divBdr>
                    <w:top w:val="none" w:sz="0" w:space="0" w:color="auto"/>
                    <w:left w:val="none" w:sz="0" w:space="0" w:color="auto"/>
                    <w:bottom w:val="none" w:sz="0" w:space="0" w:color="auto"/>
                    <w:right w:val="none" w:sz="0" w:space="0" w:color="auto"/>
                  </w:divBdr>
                  <w:divsChild>
                    <w:div w:id="855465655">
                      <w:marLeft w:val="0"/>
                      <w:marRight w:val="0"/>
                      <w:marTop w:val="0"/>
                      <w:marBottom w:val="0"/>
                      <w:divBdr>
                        <w:top w:val="none" w:sz="0" w:space="0" w:color="auto"/>
                        <w:left w:val="none" w:sz="0" w:space="0" w:color="auto"/>
                        <w:bottom w:val="none" w:sz="0" w:space="0" w:color="auto"/>
                        <w:right w:val="none" w:sz="0" w:space="0" w:color="auto"/>
                      </w:divBdr>
                    </w:div>
                  </w:divsChild>
                </w:div>
                <w:div w:id="997616533">
                  <w:marLeft w:val="0"/>
                  <w:marRight w:val="0"/>
                  <w:marTop w:val="0"/>
                  <w:marBottom w:val="0"/>
                  <w:divBdr>
                    <w:top w:val="none" w:sz="0" w:space="0" w:color="auto"/>
                    <w:left w:val="none" w:sz="0" w:space="0" w:color="auto"/>
                    <w:bottom w:val="none" w:sz="0" w:space="0" w:color="auto"/>
                    <w:right w:val="none" w:sz="0" w:space="0" w:color="auto"/>
                  </w:divBdr>
                  <w:divsChild>
                    <w:div w:id="119614869">
                      <w:marLeft w:val="0"/>
                      <w:marRight w:val="0"/>
                      <w:marTop w:val="0"/>
                      <w:marBottom w:val="0"/>
                      <w:divBdr>
                        <w:top w:val="none" w:sz="0" w:space="0" w:color="auto"/>
                        <w:left w:val="none" w:sz="0" w:space="0" w:color="auto"/>
                        <w:bottom w:val="none" w:sz="0" w:space="0" w:color="auto"/>
                        <w:right w:val="none" w:sz="0" w:space="0" w:color="auto"/>
                      </w:divBdr>
                    </w:div>
                  </w:divsChild>
                </w:div>
                <w:div w:id="1076248577">
                  <w:marLeft w:val="0"/>
                  <w:marRight w:val="0"/>
                  <w:marTop w:val="0"/>
                  <w:marBottom w:val="0"/>
                  <w:divBdr>
                    <w:top w:val="none" w:sz="0" w:space="0" w:color="auto"/>
                    <w:left w:val="none" w:sz="0" w:space="0" w:color="auto"/>
                    <w:bottom w:val="none" w:sz="0" w:space="0" w:color="auto"/>
                    <w:right w:val="none" w:sz="0" w:space="0" w:color="auto"/>
                  </w:divBdr>
                  <w:divsChild>
                    <w:div w:id="859275194">
                      <w:marLeft w:val="0"/>
                      <w:marRight w:val="0"/>
                      <w:marTop w:val="0"/>
                      <w:marBottom w:val="0"/>
                      <w:divBdr>
                        <w:top w:val="none" w:sz="0" w:space="0" w:color="auto"/>
                        <w:left w:val="none" w:sz="0" w:space="0" w:color="auto"/>
                        <w:bottom w:val="none" w:sz="0" w:space="0" w:color="auto"/>
                        <w:right w:val="none" w:sz="0" w:space="0" w:color="auto"/>
                      </w:divBdr>
                    </w:div>
                  </w:divsChild>
                </w:div>
                <w:div w:id="1130780420">
                  <w:marLeft w:val="0"/>
                  <w:marRight w:val="0"/>
                  <w:marTop w:val="0"/>
                  <w:marBottom w:val="0"/>
                  <w:divBdr>
                    <w:top w:val="none" w:sz="0" w:space="0" w:color="auto"/>
                    <w:left w:val="none" w:sz="0" w:space="0" w:color="auto"/>
                    <w:bottom w:val="none" w:sz="0" w:space="0" w:color="auto"/>
                    <w:right w:val="none" w:sz="0" w:space="0" w:color="auto"/>
                  </w:divBdr>
                  <w:divsChild>
                    <w:div w:id="36320945">
                      <w:marLeft w:val="0"/>
                      <w:marRight w:val="0"/>
                      <w:marTop w:val="0"/>
                      <w:marBottom w:val="0"/>
                      <w:divBdr>
                        <w:top w:val="none" w:sz="0" w:space="0" w:color="auto"/>
                        <w:left w:val="none" w:sz="0" w:space="0" w:color="auto"/>
                        <w:bottom w:val="none" w:sz="0" w:space="0" w:color="auto"/>
                        <w:right w:val="none" w:sz="0" w:space="0" w:color="auto"/>
                      </w:divBdr>
                    </w:div>
                  </w:divsChild>
                </w:div>
                <w:div w:id="1230844249">
                  <w:marLeft w:val="0"/>
                  <w:marRight w:val="0"/>
                  <w:marTop w:val="0"/>
                  <w:marBottom w:val="0"/>
                  <w:divBdr>
                    <w:top w:val="none" w:sz="0" w:space="0" w:color="auto"/>
                    <w:left w:val="none" w:sz="0" w:space="0" w:color="auto"/>
                    <w:bottom w:val="none" w:sz="0" w:space="0" w:color="auto"/>
                    <w:right w:val="none" w:sz="0" w:space="0" w:color="auto"/>
                  </w:divBdr>
                  <w:divsChild>
                    <w:div w:id="1133600269">
                      <w:marLeft w:val="0"/>
                      <w:marRight w:val="0"/>
                      <w:marTop w:val="0"/>
                      <w:marBottom w:val="0"/>
                      <w:divBdr>
                        <w:top w:val="none" w:sz="0" w:space="0" w:color="auto"/>
                        <w:left w:val="none" w:sz="0" w:space="0" w:color="auto"/>
                        <w:bottom w:val="none" w:sz="0" w:space="0" w:color="auto"/>
                        <w:right w:val="none" w:sz="0" w:space="0" w:color="auto"/>
                      </w:divBdr>
                    </w:div>
                  </w:divsChild>
                </w:div>
                <w:div w:id="1327435926">
                  <w:marLeft w:val="0"/>
                  <w:marRight w:val="0"/>
                  <w:marTop w:val="0"/>
                  <w:marBottom w:val="0"/>
                  <w:divBdr>
                    <w:top w:val="none" w:sz="0" w:space="0" w:color="auto"/>
                    <w:left w:val="none" w:sz="0" w:space="0" w:color="auto"/>
                    <w:bottom w:val="none" w:sz="0" w:space="0" w:color="auto"/>
                    <w:right w:val="none" w:sz="0" w:space="0" w:color="auto"/>
                  </w:divBdr>
                  <w:divsChild>
                    <w:div w:id="1557542671">
                      <w:marLeft w:val="0"/>
                      <w:marRight w:val="0"/>
                      <w:marTop w:val="0"/>
                      <w:marBottom w:val="0"/>
                      <w:divBdr>
                        <w:top w:val="none" w:sz="0" w:space="0" w:color="auto"/>
                        <w:left w:val="none" w:sz="0" w:space="0" w:color="auto"/>
                        <w:bottom w:val="none" w:sz="0" w:space="0" w:color="auto"/>
                        <w:right w:val="none" w:sz="0" w:space="0" w:color="auto"/>
                      </w:divBdr>
                    </w:div>
                  </w:divsChild>
                </w:div>
                <w:div w:id="1418016460">
                  <w:marLeft w:val="0"/>
                  <w:marRight w:val="0"/>
                  <w:marTop w:val="0"/>
                  <w:marBottom w:val="0"/>
                  <w:divBdr>
                    <w:top w:val="none" w:sz="0" w:space="0" w:color="auto"/>
                    <w:left w:val="none" w:sz="0" w:space="0" w:color="auto"/>
                    <w:bottom w:val="none" w:sz="0" w:space="0" w:color="auto"/>
                    <w:right w:val="none" w:sz="0" w:space="0" w:color="auto"/>
                  </w:divBdr>
                  <w:divsChild>
                    <w:div w:id="310409033">
                      <w:marLeft w:val="0"/>
                      <w:marRight w:val="0"/>
                      <w:marTop w:val="0"/>
                      <w:marBottom w:val="0"/>
                      <w:divBdr>
                        <w:top w:val="none" w:sz="0" w:space="0" w:color="auto"/>
                        <w:left w:val="none" w:sz="0" w:space="0" w:color="auto"/>
                        <w:bottom w:val="none" w:sz="0" w:space="0" w:color="auto"/>
                        <w:right w:val="none" w:sz="0" w:space="0" w:color="auto"/>
                      </w:divBdr>
                    </w:div>
                  </w:divsChild>
                </w:div>
                <w:div w:id="1473908489">
                  <w:marLeft w:val="0"/>
                  <w:marRight w:val="0"/>
                  <w:marTop w:val="0"/>
                  <w:marBottom w:val="0"/>
                  <w:divBdr>
                    <w:top w:val="none" w:sz="0" w:space="0" w:color="auto"/>
                    <w:left w:val="none" w:sz="0" w:space="0" w:color="auto"/>
                    <w:bottom w:val="none" w:sz="0" w:space="0" w:color="auto"/>
                    <w:right w:val="none" w:sz="0" w:space="0" w:color="auto"/>
                  </w:divBdr>
                  <w:divsChild>
                    <w:div w:id="1604604913">
                      <w:marLeft w:val="0"/>
                      <w:marRight w:val="0"/>
                      <w:marTop w:val="0"/>
                      <w:marBottom w:val="0"/>
                      <w:divBdr>
                        <w:top w:val="none" w:sz="0" w:space="0" w:color="auto"/>
                        <w:left w:val="none" w:sz="0" w:space="0" w:color="auto"/>
                        <w:bottom w:val="none" w:sz="0" w:space="0" w:color="auto"/>
                        <w:right w:val="none" w:sz="0" w:space="0" w:color="auto"/>
                      </w:divBdr>
                    </w:div>
                  </w:divsChild>
                </w:div>
                <w:div w:id="1491798100">
                  <w:marLeft w:val="0"/>
                  <w:marRight w:val="0"/>
                  <w:marTop w:val="0"/>
                  <w:marBottom w:val="0"/>
                  <w:divBdr>
                    <w:top w:val="none" w:sz="0" w:space="0" w:color="auto"/>
                    <w:left w:val="none" w:sz="0" w:space="0" w:color="auto"/>
                    <w:bottom w:val="none" w:sz="0" w:space="0" w:color="auto"/>
                    <w:right w:val="none" w:sz="0" w:space="0" w:color="auto"/>
                  </w:divBdr>
                  <w:divsChild>
                    <w:div w:id="1483081400">
                      <w:marLeft w:val="0"/>
                      <w:marRight w:val="0"/>
                      <w:marTop w:val="0"/>
                      <w:marBottom w:val="0"/>
                      <w:divBdr>
                        <w:top w:val="none" w:sz="0" w:space="0" w:color="auto"/>
                        <w:left w:val="none" w:sz="0" w:space="0" w:color="auto"/>
                        <w:bottom w:val="none" w:sz="0" w:space="0" w:color="auto"/>
                        <w:right w:val="none" w:sz="0" w:space="0" w:color="auto"/>
                      </w:divBdr>
                    </w:div>
                  </w:divsChild>
                </w:div>
                <w:div w:id="1677531867">
                  <w:marLeft w:val="0"/>
                  <w:marRight w:val="0"/>
                  <w:marTop w:val="0"/>
                  <w:marBottom w:val="0"/>
                  <w:divBdr>
                    <w:top w:val="none" w:sz="0" w:space="0" w:color="auto"/>
                    <w:left w:val="none" w:sz="0" w:space="0" w:color="auto"/>
                    <w:bottom w:val="none" w:sz="0" w:space="0" w:color="auto"/>
                    <w:right w:val="none" w:sz="0" w:space="0" w:color="auto"/>
                  </w:divBdr>
                  <w:divsChild>
                    <w:div w:id="764306515">
                      <w:marLeft w:val="0"/>
                      <w:marRight w:val="0"/>
                      <w:marTop w:val="0"/>
                      <w:marBottom w:val="0"/>
                      <w:divBdr>
                        <w:top w:val="none" w:sz="0" w:space="0" w:color="auto"/>
                        <w:left w:val="none" w:sz="0" w:space="0" w:color="auto"/>
                        <w:bottom w:val="none" w:sz="0" w:space="0" w:color="auto"/>
                        <w:right w:val="none" w:sz="0" w:space="0" w:color="auto"/>
                      </w:divBdr>
                    </w:div>
                  </w:divsChild>
                </w:div>
                <w:div w:id="1717385781">
                  <w:marLeft w:val="0"/>
                  <w:marRight w:val="0"/>
                  <w:marTop w:val="0"/>
                  <w:marBottom w:val="0"/>
                  <w:divBdr>
                    <w:top w:val="none" w:sz="0" w:space="0" w:color="auto"/>
                    <w:left w:val="none" w:sz="0" w:space="0" w:color="auto"/>
                    <w:bottom w:val="none" w:sz="0" w:space="0" w:color="auto"/>
                    <w:right w:val="none" w:sz="0" w:space="0" w:color="auto"/>
                  </w:divBdr>
                  <w:divsChild>
                    <w:div w:id="1532375436">
                      <w:marLeft w:val="0"/>
                      <w:marRight w:val="0"/>
                      <w:marTop w:val="0"/>
                      <w:marBottom w:val="0"/>
                      <w:divBdr>
                        <w:top w:val="none" w:sz="0" w:space="0" w:color="auto"/>
                        <w:left w:val="none" w:sz="0" w:space="0" w:color="auto"/>
                        <w:bottom w:val="none" w:sz="0" w:space="0" w:color="auto"/>
                        <w:right w:val="none" w:sz="0" w:space="0" w:color="auto"/>
                      </w:divBdr>
                    </w:div>
                  </w:divsChild>
                </w:div>
                <w:div w:id="1719472080">
                  <w:marLeft w:val="0"/>
                  <w:marRight w:val="0"/>
                  <w:marTop w:val="0"/>
                  <w:marBottom w:val="0"/>
                  <w:divBdr>
                    <w:top w:val="none" w:sz="0" w:space="0" w:color="auto"/>
                    <w:left w:val="none" w:sz="0" w:space="0" w:color="auto"/>
                    <w:bottom w:val="none" w:sz="0" w:space="0" w:color="auto"/>
                    <w:right w:val="none" w:sz="0" w:space="0" w:color="auto"/>
                  </w:divBdr>
                  <w:divsChild>
                    <w:div w:id="555092008">
                      <w:marLeft w:val="0"/>
                      <w:marRight w:val="0"/>
                      <w:marTop w:val="0"/>
                      <w:marBottom w:val="0"/>
                      <w:divBdr>
                        <w:top w:val="none" w:sz="0" w:space="0" w:color="auto"/>
                        <w:left w:val="none" w:sz="0" w:space="0" w:color="auto"/>
                        <w:bottom w:val="none" w:sz="0" w:space="0" w:color="auto"/>
                        <w:right w:val="none" w:sz="0" w:space="0" w:color="auto"/>
                      </w:divBdr>
                    </w:div>
                  </w:divsChild>
                </w:div>
                <w:div w:id="1748305277">
                  <w:marLeft w:val="0"/>
                  <w:marRight w:val="0"/>
                  <w:marTop w:val="0"/>
                  <w:marBottom w:val="0"/>
                  <w:divBdr>
                    <w:top w:val="none" w:sz="0" w:space="0" w:color="auto"/>
                    <w:left w:val="none" w:sz="0" w:space="0" w:color="auto"/>
                    <w:bottom w:val="none" w:sz="0" w:space="0" w:color="auto"/>
                    <w:right w:val="none" w:sz="0" w:space="0" w:color="auto"/>
                  </w:divBdr>
                  <w:divsChild>
                    <w:div w:id="1825858062">
                      <w:marLeft w:val="0"/>
                      <w:marRight w:val="0"/>
                      <w:marTop w:val="0"/>
                      <w:marBottom w:val="0"/>
                      <w:divBdr>
                        <w:top w:val="none" w:sz="0" w:space="0" w:color="auto"/>
                        <w:left w:val="none" w:sz="0" w:space="0" w:color="auto"/>
                        <w:bottom w:val="none" w:sz="0" w:space="0" w:color="auto"/>
                        <w:right w:val="none" w:sz="0" w:space="0" w:color="auto"/>
                      </w:divBdr>
                    </w:div>
                  </w:divsChild>
                </w:div>
                <w:div w:id="1760444397">
                  <w:marLeft w:val="0"/>
                  <w:marRight w:val="0"/>
                  <w:marTop w:val="0"/>
                  <w:marBottom w:val="0"/>
                  <w:divBdr>
                    <w:top w:val="none" w:sz="0" w:space="0" w:color="auto"/>
                    <w:left w:val="none" w:sz="0" w:space="0" w:color="auto"/>
                    <w:bottom w:val="none" w:sz="0" w:space="0" w:color="auto"/>
                    <w:right w:val="none" w:sz="0" w:space="0" w:color="auto"/>
                  </w:divBdr>
                  <w:divsChild>
                    <w:div w:id="213657789">
                      <w:marLeft w:val="0"/>
                      <w:marRight w:val="0"/>
                      <w:marTop w:val="0"/>
                      <w:marBottom w:val="0"/>
                      <w:divBdr>
                        <w:top w:val="none" w:sz="0" w:space="0" w:color="auto"/>
                        <w:left w:val="none" w:sz="0" w:space="0" w:color="auto"/>
                        <w:bottom w:val="none" w:sz="0" w:space="0" w:color="auto"/>
                        <w:right w:val="none" w:sz="0" w:space="0" w:color="auto"/>
                      </w:divBdr>
                    </w:div>
                  </w:divsChild>
                </w:div>
                <w:div w:id="1905532453">
                  <w:marLeft w:val="0"/>
                  <w:marRight w:val="0"/>
                  <w:marTop w:val="0"/>
                  <w:marBottom w:val="0"/>
                  <w:divBdr>
                    <w:top w:val="none" w:sz="0" w:space="0" w:color="auto"/>
                    <w:left w:val="none" w:sz="0" w:space="0" w:color="auto"/>
                    <w:bottom w:val="none" w:sz="0" w:space="0" w:color="auto"/>
                    <w:right w:val="none" w:sz="0" w:space="0" w:color="auto"/>
                  </w:divBdr>
                  <w:divsChild>
                    <w:div w:id="1588998444">
                      <w:marLeft w:val="0"/>
                      <w:marRight w:val="0"/>
                      <w:marTop w:val="0"/>
                      <w:marBottom w:val="0"/>
                      <w:divBdr>
                        <w:top w:val="none" w:sz="0" w:space="0" w:color="auto"/>
                        <w:left w:val="none" w:sz="0" w:space="0" w:color="auto"/>
                        <w:bottom w:val="none" w:sz="0" w:space="0" w:color="auto"/>
                        <w:right w:val="none" w:sz="0" w:space="0" w:color="auto"/>
                      </w:divBdr>
                    </w:div>
                  </w:divsChild>
                </w:div>
                <w:div w:id="2016376020">
                  <w:marLeft w:val="0"/>
                  <w:marRight w:val="0"/>
                  <w:marTop w:val="0"/>
                  <w:marBottom w:val="0"/>
                  <w:divBdr>
                    <w:top w:val="none" w:sz="0" w:space="0" w:color="auto"/>
                    <w:left w:val="none" w:sz="0" w:space="0" w:color="auto"/>
                    <w:bottom w:val="none" w:sz="0" w:space="0" w:color="auto"/>
                    <w:right w:val="none" w:sz="0" w:space="0" w:color="auto"/>
                  </w:divBdr>
                  <w:divsChild>
                    <w:div w:id="2052877646">
                      <w:marLeft w:val="0"/>
                      <w:marRight w:val="0"/>
                      <w:marTop w:val="0"/>
                      <w:marBottom w:val="0"/>
                      <w:divBdr>
                        <w:top w:val="none" w:sz="0" w:space="0" w:color="auto"/>
                        <w:left w:val="none" w:sz="0" w:space="0" w:color="auto"/>
                        <w:bottom w:val="none" w:sz="0" w:space="0" w:color="auto"/>
                        <w:right w:val="none" w:sz="0" w:space="0" w:color="auto"/>
                      </w:divBdr>
                    </w:div>
                  </w:divsChild>
                </w:div>
                <w:div w:id="2075005585">
                  <w:marLeft w:val="0"/>
                  <w:marRight w:val="0"/>
                  <w:marTop w:val="0"/>
                  <w:marBottom w:val="0"/>
                  <w:divBdr>
                    <w:top w:val="none" w:sz="0" w:space="0" w:color="auto"/>
                    <w:left w:val="none" w:sz="0" w:space="0" w:color="auto"/>
                    <w:bottom w:val="none" w:sz="0" w:space="0" w:color="auto"/>
                    <w:right w:val="none" w:sz="0" w:space="0" w:color="auto"/>
                  </w:divBdr>
                  <w:divsChild>
                    <w:div w:id="87584252">
                      <w:marLeft w:val="0"/>
                      <w:marRight w:val="0"/>
                      <w:marTop w:val="0"/>
                      <w:marBottom w:val="0"/>
                      <w:divBdr>
                        <w:top w:val="none" w:sz="0" w:space="0" w:color="auto"/>
                        <w:left w:val="none" w:sz="0" w:space="0" w:color="auto"/>
                        <w:bottom w:val="none" w:sz="0" w:space="0" w:color="auto"/>
                        <w:right w:val="none" w:sz="0" w:space="0" w:color="auto"/>
                      </w:divBdr>
                    </w:div>
                  </w:divsChild>
                </w:div>
                <w:div w:id="2118989168">
                  <w:marLeft w:val="0"/>
                  <w:marRight w:val="0"/>
                  <w:marTop w:val="0"/>
                  <w:marBottom w:val="0"/>
                  <w:divBdr>
                    <w:top w:val="none" w:sz="0" w:space="0" w:color="auto"/>
                    <w:left w:val="none" w:sz="0" w:space="0" w:color="auto"/>
                    <w:bottom w:val="none" w:sz="0" w:space="0" w:color="auto"/>
                    <w:right w:val="none" w:sz="0" w:space="0" w:color="auto"/>
                  </w:divBdr>
                  <w:divsChild>
                    <w:div w:id="2084059146">
                      <w:marLeft w:val="0"/>
                      <w:marRight w:val="0"/>
                      <w:marTop w:val="0"/>
                      <w:marBottom w:val="0"/>
                      <w:divBdr>
                        <w:top w:val="none" w:sz="0" w:space="0" w:color="auto"/>
                        <w:left w:val="none" w:sz="0" w:space="0" w:color="auto"/>
                        <w:bottom w:val="none" w:sz="0" w:space="0" w:color="auto"/>
                        <w:right w:val="none" w:sz="0" w:space="0" w:color="auto"/>
                      </w:divBdr>
                    </w:div>
                  </w:divsChild>
                </w:div>
                <w:div w:id="2146502852">
                  <w:marLeft w:val="0"/>
                  <w:marRight w:val="0"/>
                  <w:marTop w:val="0"/>
                  <w:marBottom w:val="0"/>
                  <w:divBdr>
                    <w:top w:val="none" w:sz="0" w:space="0" w:color="auto"/>
                    <w:left w:val="none" w:sz="0" w:space="0" w:color="auto"/>
                    <w:bottom w:val="none" w:sz="0" w:space="0" w:color="auto"/>
                    <w:right w:val="none" w:sz="0" w:space="0" w:color="auto"/>
                  </w:divBdr>
                  <w:divsChild>
                    <w:div w:id="4404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0054">
          <w:marLeft w:val="0"/>
          <w:marRight w:val="0"/>
          <w:marTop w:val="0"/>
          <w:marBottom w:val="0"/>
          <w:divBdr>
            <w:top w:val="none" w:sz="0" w:space="0" w:color="auto"/>
            <w:left w:val="none" w:sz="0" w:space="0" w:color="auto"/>
            <w:bottom w:val="none" w:sz="0" w:space="0" w:color="auto"/>
            <w:right w:val="none" w:sz="0" w:space="0" w:color="auto"/>
          </w:divBdr>
          <w:divsChild>
            <w:div w:id="235632728">
              <w:marLeft w:val="0"/>
              <w:marRight w:val="0"/>
              <w:marTop w:val="0"/>
              <w:marBottom w:val="0"/>
              <w:divBdr>
                <w:top w:val="none" w:sz="0" w:space="0" w:color="auto"/>
                <w:left w:val="none" w:sz="0" w:space="0" w:color="auto"/>
                <w:bottom w:val="none" w:sz="0" w:space="0" w:color="auto"/>
                <w:right w:val="none" w:sz="0" w:space="0" w:color="auto"/>
              </w:divBdr>
            </w:div>
          </w:divsChild>
        </w:div>
        <w:div w:id="237903300">
          <w:marLeft w:val="0"/>
          <w:marRight w:val="0"/>
          <w:marTop w:val="0"/>
          <w:marBottom w:val="0"/>
          <w:divBdr>
            <w:top w:val="none" w:sz="0" w:space="0" w:color="auto"/>
            <w:left w:val="none" w:sz="0" w:space="0" w:color="auto"/>
            <w:bottom w:val="none" w:sz="0" w:space="0" w:color="auto"/>
            <w:right w:val="none" w:sz="0" w:space="0" w:color="auto"/>
          </w:divBdr>
          <w:divsChild>
            <w:div w:id="1924946260">
              <w:marLeft w:val="0"/>
              <w:marRight w:val="0"/>
              <w:marTop w:val="0"/>
              <w:marBottom w:val="0"/>
              <w:divBdr>
                <w:top w:val="none" w:sz="0" w:space="0" w:color="auto"/>
                <w:left w:val="none" w:sz="0" w:space="0" w:color="auto"/>
                <w:bottom w:val="none" w:sz="0" w:space="0" w:color="auto"/>
                <w:right w:val="none" w:sz="0" w:space="0" w:color="auto"/>
              </w:divBdr>
            </w:div>
          </w:divsChild>
        </w:div>
        <w:div w:id="330177428">
          <w:marLeft w:val="0"/>
          <w:marRight w:val="0"/>
          <w:marTop w:val="0"/>
          <w:marBottom w:val="0"/>
          <w:divBdr>
            <w:top w:val="none" w:sz="0" w:space="0" w:color="auto"/>
            <w:left w:val="none" w:sz="0" w:space="0" w:color="auto"/>
            <w:bottom w:val="none" w:sz="0" w:space="0" w:color="auto"/>
            <w:right w:val="none" w:sz="0" w:space="0" w:color="auto"/>
          </w:divBdr>
          <w:divsChild>
            <w:div w:id="591015312">
              <w:marLeft w:val="0"/>
              <w:marRight w:val="0"/>
              <w:marTop w:val="0"/>
              <w:marBottom w:val="0"/>
              <w:divBdr>
                <w:top w:val="none" w:sz="0" w:space="0" w:color="auto"/>
                <w:left w:val="none" w:sz="0" w:space="0" w:color="auto"/>
                <w:bottom w:val="none" w:sz="0" w:space="0" w:color="auto"/>
                <w:right w:val="none" w:sz="0" w:space="0" w:color="auto"/>
              </w:divBdr>
            </w:div>
          </w:divsChild>
        </w:div>
        <w:div w:id="367221305">
          <w:marLeft w:val="0"/>
          <w:marRight w:val="0"/>
          <w:marTop w:val="0"/>
          <w:marBottom w:val="0"/>
          <w:divBdr>
            <w:top w:val="none" w:sz="0" w:space="0" w:color="auto"/>
            <w:left w:val="none" w:sz="0" w:space="0" w:color="auto"/>
            <w:bottom w:val="none" w:sz="0" w:space="0" w:color="auto"/>
            <w:right w:val="none" w:sz="0" w:space="0" w:color="auto"/>
          </w:divBdr>
        </w:div>
        <w:div w:id="421027597">
          <w:marLeft w:val="0"/>
          <w:marRight w:val="0"/>
          <w:marTop w:val="0"/>
          <w:marBottom w:val="0"/>
          <w:divBdr>
            <w:top w:val="none" w:sz="0" w:space="0" w:color="auto"/>
            <w:left w:val="none" w:sz="0" w:space="0" w:color="auto"/>
            <w:bottom w:val="none" w:sz="0" w:space="0" w:color="auto"/>
            <w:right w:val="none" w:sz="0" w:space="0" w:color="auto"/>
          </w:divBdr>
          <w:divsChild>
            <w:div w:id="344132819">
              <w:marLeft w:val="0"/>
              <w:marRight w:val="0"/>
              <w:marTop w:val="0"/>
              <w:marBottom w:val="0"/>
              <w:divBdr>
                <w:top w:val="none" w:sz="0" w:space="0" w:color="auto"/>
                <w:left w:val="none" w:sz="0" w:space="0" w:color="auto"/>
                <w:bottom w:val="none" w:sz="0" w:space="0" w:color="auto"/>
                <w:right w:val="none" w:sz="0" w:space="0" w:color="auto"/>
              </w:divBdr>
            </w:div>
          </w:divsChild>
        </w:div>
        <w:div w:id="424770180">
          <w:marLeft w:val="0"/>
          <w:marRight w:val="0"/>
          <w:marTop w:val="0"/>
          <w:marBottom w:val="0"/>
          <w:divBdr>
            <w:top w:val="none" w:sz="0" w:space="0" w:color="auto"/>
            <w:left w:val="none" w:sz="0" w:space="0" w:color="auto"/>
            <w:bottom w:val="none" w:sz="0" w:space="0" w:color="auto"/>
            <w:right w:val="none" w:sz="0" w:space="0" w:color="auto"/>
          </w:divBdr>
        </w:div>
        <w:div w:id="542399399">
          <w:marLeft w:val="0"/>
          <w:marRight w:val="0"/>
          <w:marTop w:val="0"/>
          <w:marBottom w:val="0"/>
          <w:divBdr>
            <w:top w:val="none" w:sz="0" w:space="0" w:color="auto"/>
            <w:left w:val="none" w:sz="0" w:space="0" w:color="auto"/>
            <w:bottom w:val="none" w:sz="0" w:space="0" w:color="auto"/>
            <w:right w:val="none" w:sz="0" w:space="0" w:color="auto"/>
          </w:divBdr>
        </w:div>
        <w:div w:id="599680996">
          <w:marLeft w:val="0"/>
          <w:marRight w:val="0"/>
          <w:marTop w:val="0"/>
          <w:marBottom w:val="0"/>
          <w:divBdr>
            <w:top w:val="none" w:sz="0" w:space="0" w:color="auto"/>
            <w:left w:val="none" w:sz="0" w:space="0" w:color="auto"/>
            <w:bottom w:val="none" w:sz="0" w:space="0" w:color="auto"/>
            <w:right w:val="none" w:sz="0" w:space="0" w:color="auto"/>
          </w:divBdr>
          <w:divsChild>
            <w:div w:id="1743790043">
              <w:marLeft w:val="0"/>
              <w:marRight w:val="0"/>
              <w:marTop w:val="0"/>
              <w:marBottom w:val="0"/>
              <w:divBdr>
                <w:top w:val="none" w:sz="0" w:space="0" w:color="auto"/>
                <w:left w:val="none" w:sz="0" w:space="0" w:color="auto"/>
                <w:bottom w:val="none" w:sz="0" w:space="0" w:color="auto"/>
                <w:right w:val="none" w:sz="0" w:space="0" w:color="auto"/>
              </w:divBdr>
            </w:div>
          </w:divsChild>
        </w:div>
        <w:div w:id="689844361">
          <w:marLeft w:val="0"/>
          <w:marRight w:val="0"/>
          <w:marTop w:val="0"/>
          <w:marBottom w:val="0"/>
          <w:divBdr>
            <w:top w:val="none" w:sz="0" w:space="0" w:color="auto"/>
            <w:left w:val="none" w:sz="0" w:space="0" w:color="auto"/>
            <w:bottom w:val="none" w:sz="0" w:space="0" w:color="auto"/>
            <w:right w:val="none" w:sz="0" w:space="0" w:color="auto"/>
          </w:divBdr>
          <w:divsChild>
            <w:div w:id="813716443">
              <w:marLeft w:val="0"/>
              <w:marRight w:val="0"/>
              <w:marTop w:val="0"/>
              <w:marBottom w:val="0"/>
              <w:divBdr>
                <w:top w:val="none" w:sz="0" w:space="0" w:color="auto"/>
                <w:left w:val="none" w:sz="0" w:space="0" w:color="auto"/>
                <w:bottom w:val="none" w:sz="0" w:space="0" w:color="auto"/>
                <w:right w:val="none" w:sz="0" w:space="0" w:color="auto"/>
              </w:divBdr>
            </w:div>
          </w:divsChild>
        </w:div>
        <w:div w:id="776869699">
          <w:marLeft w:val="0"/>
          <w:marRight w:val="0"/>
          <w:marTop w:val="0"/>
          <w:marBottom w:val="0"/>
          <w:divBdr>
            <w:top w:val="none" w:sz="0" w:space="0" w:color="auto"/>
            <w:left w:val="none" w:sz="0" w:space="0" w:color="auto"/>
            <w:bottom w:val="none" w:sz="0" w:space="0" w:color="auto"/>
            <w:right w:val="none" w:sz="0" w:space="0" w:color="auto"/>
          </w:divBdr>
        </w:div>
        <w:div w:id="861555441">
          <w:marLeft w:val="0"/>
          <w:marRight w:val="0"/>
          <w:marTop w:val="0"/>
          <w:marBottom w:val="0"/>
          <w:divBdr>
            <w:top w:val="none" w:sz="0" w:space="0" w:color="auto"/>
            <w:left w:val="none" w:sz="0" w:space="0" w:color="auto"/>
            <w:bottom w:val="none" w:sz="0" w:space="0" w:color="auto"/>
            <w:right w:val="none" w:sz="0" w:space="0" w:color="auto"/>
          </w:divBdr>
          <w:divsChild>
            <w:div w:id="181012952">
              <w:marLeft w:val="0"/>
              <w:marRight w:val="0"/>
              <w:marTop w:val="0"/>
              <w:marBottom w:val="0"/>
              <w:divBdr>
                <w:top w:val="none" w:sz="0" w:space="0" w:color="auto"/>
                <w:left w:val="none" w:sz="0" w:space="0" w:color="auto"/>
                <w:bottom w:val="none" w:sz="0" w:space="0" w:color="auto"/>
                <w:right w:val="none" w:sz="0" w:space="0" w:color="auto"/>
              </w:divBdr>
            </w:div>
          </w:divsChild>
        </w:div>
        <w:div w:id="964698972">
          <w:marLeft w:val="0"/>
          <w:marRight w:val="0"/>
          <w:marTop w:val="0"/>
          <w:marBottom w:val="0"/>
          <w:divBdr>
            <w:top w:val="none" w:sz="0" w:space="0" w:color="auto"/>
            <w:left w:val="none" w:sz="0" w:space="0" w:color="auto"/>
            <w:bottom w:val="none" w:sz="0" w:space="0" w:color="auto"/>
            <w:right w:val="none" w:sz="0" w:space="0" w:color="auto"/>
          </w:divBdr>
          <w:divsChild>
            <w:div w:id="1639409279">
              <w:marLeft w:val="0"/>
              <w:marRight w:val="0"/>
              <w:marTop w:val="0"/>
              <w:marBottom w:val="0"/>
              <w:divBdr>
                <w:top w:val="none" w:sz="0" w:space="0" w:color="auto"/>
                <w:left w:val="none" w:sz="0" w:space="0" w:color="auto"/>
                <w:bottom w:val="none" w:sz="0" w:space="0" w:color="auto"/>
                <w:right w:val="none" w:sz="0" w:space="0" w:color="auto"/>
              </w:divBdr>
            </w:div>
          </w:divsChild>
        </w:div>
        <w:div w:id="976375855">
          <w:marLeft w:val="0"/>
          <w:marRight w:val="0"/>
          <w:marTop w:val="0"/>
          <w:marBottom w:val="0"/>
          <w:divBdr>
            <w:top w:val="none" w:sz="0" w:space="0" w:color="auto"/>
            <w:left w:val="none" w:sz="0" w:space="0" w:color="auto"/>
            <w:bottom w:val="none" w:sz="0" w:space="0" w:color="auto"/>
            <w:right w:val="none" w:sz="0" w:space="0" w:color="auto"/>
          </w:divBdr>
          <w:divsChild>
            <w:div w:id="274597449">
              <w:marLeft w:val="-75"/>
              <w:marRight w:val="0"/>
              <w:marTop w:val="30"/>
              <w:marBottom w:val="30"/>
              <w:divBdr>
                <w:top w:val="none" w:sz="0" w:space="0" w:color="auto"/>
                <w:left w:val="none" w:sz="0" w:space="0" w:color="auto"/>
                <w:bottom w:val="none" w:sz="0" w:space="0" w:color="auto"/>
                <w:right w:val="none" w:sz="0" w:space="0" w:color="auto"/>
              </w:divBdr>
              <w:divsChild>
                <w:div w:id="912468308">
                  <w:marLeft w:val="0"/>
                  <w:marRight w:val="0"/>
                  <w:marTop w:val="0"/>
                  <w:marBottom w:val="0"/>
                  <w:divBdr>
                    <w:top w:val="none" w:sz="0" w:space="0" w:color="auto"/>
                    <w:left w:val="none" w:sz="0" w:space="0" w:color="auto"/>
                    <w:bottom w:val="none" w:sz="0" w:space="0" w:color="auto"/>
                    <w:right w:val="none" w:sz="0" w:space="0" w:color="auto"/>
                  </w:divBdr>
                  <w:divsChild>
                    <w:div w:id="807863668">
                      <w:marLeft w:val="0"/>
                      <w:marRight w:val="0"/>
                      <w:marTop w:val="0"/>
                      <w:marBottom w:val="0"/>
                      <w:divBdr>
                        <w:top w:val="none" w:sz="0" w:space="0" w:color="auto"/>
                        <w:left w:val="none" w:sz="0" w:space="0" w:color="auto"/>
                        <w:bottom w:val="none" w:sz="0" w:space="0" w:color="auto"/>
                        <w:right w:val="none" w:sz="0" w:space="0" w:color="auto"/>
                      </w:divBdr>
                    </w:div>
                  </w:divsChild>
                </w:div>
                <w:div w:id="986013335">
                  <w:marLeft w:val="0"/>
                  <w:marRight w:val="0"/>
                  <w:marTop w:val="0"/>
                  <w:marBottom w:val="0"/>
                  <w:divBdr>
                    <w:top w:val="none" w:sz="0" w:space="0" w:color="auto"/>
                    <w:left w:val="none" w:sz="0" w:space="0" w:color="auto"/>
                    <w:bottom w:val="none" w:sz="0" w:space="0" w:color="auto"/>
                    <w:right w:val="none" w:sz="0" w:space="0" w:color="auto"/>
                  </w:divBdr>
                  <w:divsChild>
                    <w:div w:id="1352493845">
                      <w:marLeft w:val="0"/>
                      <w:marRight w:val="0"/>
                      <w:marTop w:val="0"/>
                      <w:marBottom w:val="0"/>
                      <w:divBdr>
                        <w:top w:val="none" w:sz="0" w:space="0" w:color="auto"/>
                        <w:left w:val="none" w:sz="0" w:space="0" w:color="auto"/>
                        <w:bottom w:val="none" w:sz="0" w:space="0" w:color="auto"/>
                        <w:right w:val="none" w:sz="0" w:space="0" w:color="auto"/>
                      </w:divBdr>
                    </w:div>
                  </w:divsChild>
                </w:div>
                <w:div w:id="1152595940">
                  <w:marLeft w:val="0"/>
                  <w:marRight w:val="0"/>
                  <w:marTop w:val="0"/>
                  <w:marBottom w:val="0"/>
                  <w:divBdr>
                    <w:top w:val="none" w:sz="0" w:space="0" w:color="auto"/>
                    <w:left w:val="none" w:sz="0" w:space="0" w:color="auto"/>
                    <w:bottom w:val="none" w:sz="0" w:space="0" w:color="auto"/>
                    <w:right w:val="none" w:sz="0" w:space="0" w:color="auto"/>
                  </w:divBdr>
                  <w:divsChild>
                    <w:div w:id="1144464845">
                      <w:marLeft w:val="0"/>
                      <w:marRight w:val="0"/>
                      <w:marTop w:val="0"/>
                      <w:marBottom w:val="0"/>
                      <w:divBdr>
                        <w:top w:val="none" w:sz="0" w:space="0" w:color="auto"/>
                        <w:left w:val="none" w:sz="0" w:space="0" w:color="auto"/>
                        <w:bottom w:val="none" w:sz="0" w:space="0" w:color="auto"/>
                        <w:right w:val="none" w:sz="0" w:space="0" w:color="auto"/>
                      </w:divBdr>
                    </w:div>
                  </w:divsChild>
                </w:div>
                <w:div w:id="1304848315">
                  <w:marLeft w:val="0"/>
                  <w:marRight w:val="0"/>
                  <w:marTop w:val="0"/>
                  <w:marBottom w:val="0"/>
                  <w:divBdr>
                    <w:top w:val="none" w:sz="0" w:space="0" w:color="auto"/>
                    <w:left w:val="none" w:sz="0" w:space="0" w:color="auto"/>
                    <w:bottom w:val="none" w:sz="0" w:space="0" w:color="auto"/>
                    <w:right w:val="none" w:sz="0" w:space="0" w:color="auto"/>
                  </w:divBdr>
                  <w:divsChild>
                    <w:div w:id="1360736118">
                      <w:marLeft w:val="0"/>
                      <w:marRight w:val="0"/>
                      <w:marTop w:val="0"/>
                      <w:marBottom w:val="0"/>
                      <w:divBdr>
                        <w:top w:val="none" w:sz="0" w:space="0" w:color="auto"/>
                        <w:left w:val="none" w:sz="0" w:space="0" w:color="auto"/>
                        <w:bottom w:val="none" w:sz="0" w:space="0" w:color="auto"/>
                        <w:right w:val="none" w:sz="0" w:space="0" w:color="auto"/>
                      </w:divBdr>
                    </w:div>
                  </w:divsChild>
                </w:div>
                <w:div w:id="1879508709">
                  <w:marLeft w:val="0"/>
                  <w:marRight w:val="0"/>
                  <w:marTop w:val="0"/>
                  <w:marBottom w:val="0"/>
                  <w:divBdr>
                    <w:top w:val="none" w:sz="0" w:space="0" w:color="auto"/>
                    <w:left w:val="none" w:sz="0" w:space="0" w:color="auto"/>
                    <w:bottom w:val="none" w:sz="0" w:space="0" w:color="auto"/>
                    <w:right w:val="none" w:sz="0" w:space="0" w:color="auto"/>
                  </w:divBdr>
                  <w:divsChild>
                    <w:div w:id="479542476">
                      <w:marLeft w:val="0"/>
                      <w:marRight w:val="0"/>
                      <w:marTop w:val="0"/>
                      <w:marBottom w:val="0"/>
                      <w:divBdr>
                        <w:top w:val="none" w:sz="0" w:space="0" w:color="auto"/>
                        <w:left w:val="none" w:sz="0" w:space="0" w:color="auto"/>
                        <w:bottom w:val="none" w:sz="0" w:space="0" w:color="auto"/>
                        <w:right w:val="none" w:sz="0" w:space="0" w:color="auto"/>
                      </w:divBdr>
                    </w:div>
                  </w:divsChild>
                </w:div>
                <w:div w:id="1899243126">
                  <w:marLeft w:val="0"/>
                  <w:marRight w:val="0"/>
                  <w:marTop w:val="0"/>
                  <w:marBottom w:val="0"/>
                  <w:divBdr>
                    <w:top w:val="none" w:sz="0" w:space="0" w:color="auto"/>
                    <w:left w:val="none" w:sz="0" w:space="0" w:color="auto"/>
                    <w:bottom w:val="none" w:sz="0" w:space="0" w:color="auto"/>
                    <w:right w:val="none" w:sz="0" w:space="0" w:color="auto"/>
                  </w:divBdr>
                  <w:divsChild>
                    <w:div w:id="2136368024">
                      <w:marLeft w:val="0"/>
                      <w:marRight w:val="0"/>
                      <w:marTop w:val="0"/>
                      <w:marBottom w:val="0"/>
                      <w:divBdr>
                        <w:top w:val="none" w:sz="0" w:space="0" w:color="auto"/>
                        <w:left w:val="none" w:sz="0" w:space="0" w:color="auto"/>
                        <w:bottom w:val="none" w:sz="0" w:space="0" w:color="auto"/>
                        <w:right w:val="none" w:sz="0" w:space="0" w:color="auto"/>
                      </w:divBdr>
                    </w:div>
                  </w:divsChild>
                </w:div>
                <w:div w:id="2016299435">
                  <w:marLeft w:val="0"/>
                  <w:marRight w:val="0"/>
                  <w:marTop w:val="0"/>
                  <w:marBottom w:val="0"/>
                  <w:divBdr>
                    <w:top w:val="none" w:sz="0" w:space="0" w:color="auto"/>
                    <w:left w:val="none" w:sz="0" w:space="0" w:color="auto"/>
                    <w:bottom w:val="none" w:sz="0" w:space="0" w:color="auto"/>
                    <w:right w:val="none" w:sz="0" w:space="0" w:color="auto"/>
                  </w:divBdr>
                  <w:divsChild>
                    <w:div w:id="367265305">
                      <w:marLeft w:val="0"/>
                      <w:marRight w:val="0"/>
                      <w:marTop w:val="0"/>
                      <w:marBottom w:val="0"/>
                      <w:divBdr>
                        <w:top w:val="none" w:sz="0" w:space="0" w:color="auto"/>
                        <w:left w:val="none" w:sz="0" w:space="0" w:color="auto"/>
                        <w:bottom w:val="none" w:sz="0" w:space="0" w:color="auto"/>
                        <w:right w:val="none" w:sz="0" w:space="0" w:color="auto"/>
                      </w:divBdr>
                    </w:div>
                  </w:divsChild>
                </w:div>
                <w:div w:id="2101101865">
                  <w:marLeft w:val="0"/>
                  <w:marRight w:val="0"/>
                  <w:marTop w:val="0"/>
                  <w:marBottom w:val="0"/>
                  <w:divBdr>
                    <w:top w:val="none" w:sz="0" w:space="0" w:color="auto"/>
                    <w:left w:val="none" w:sz="0" w:space="0" w:color="auto"/>
                    <w:bottom w:val="none" w:sz="0" w:space="0" w:color="auto"/>
                    <w:right w:val="none" w:sz="0" w:space="0" w:color="auto"/>
                  </w:divBdr>
                  <w:divsChild>
                    <w:div w:id="1791820523">
                      <w:marLeft w:val="0"/>
                      <w:marRight w:val="0"/>
                      <w:marTop w:val="0"/>
                      <w:marBottom w:val="0"/>
                      <w:divBdr>
                        <w:top w:val="none" w:sz="0" w:space="0" w:color="auto"/>
                        <w:left w:val="none" w:sz="0" w:space="0" w:color="auto"/>
                        <w:bottom w:val="none" w:sz="0" w:space="0" w:color="auto"/>
                        <w:right w:val="none" w:sz="0" w:space="0" w:color="auto"/>
                      </w:divBdr>
                    </w:div>
                  </w:divsChild>
                </w:div>
                <w:div w:id="2119136099">
                  <w:marLeft w:val="0"/>
                  <w:marRight w:val="0"/>
                  <w:marTop w:val="0"/>
                  <w:marBottom w:val="0"/>
                  <w:divBdr>
                    <w:top w:val="none" w:sz="0" w:space="0" w:color="auto"/>
                    <w:left w:val="none" w:sz="0" w:space="0" w:color="auto"/>
                    <w:bottom w:val="none" w:sz="0" w:space="0" w:color="auto"/>
                    <w:right w:val="none" w:sz="0" w:space="0" w:color="auto"/>
                  </w:divBdr>
                  <w:divsChild>
                    <w:div w:id="11442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0501">
          <w:marLeft w:val="0"/>
          <w:marRight w:val="0"/>
          <w:marTop w:val="0"/>
          <w:marBottom w:val="0"/>
          <w:divBdr>
            <w:top w:val="none" w:sz="0" w:space="0" w:color="auto"/>
            <w:left w:val="none" w:sz="0" w:space="0" w:color="auto"/>
            <w:bottom w:val="none" w:sz="0" w:space="0" w:color="auto"/>
            <w:right w:val="none" w:sz="0" w:space="0" w:color="auto"/>
          </w:divBdr>
          <w:divsChild>
            <w:div w:id="296031155">
              <w:marLeft w:val="0"/>
              <w:marRight w:val="0"/>
              <w:marTop w:val="0"/>
              <w:marBottom w:val="0"/>
              <w:divBdr>
                <w:top w:val="none" w:sz="0" w:space="0" w:color="auto"/>
                <w:left w:val="none" w:sz="0" w:space="0" w:color="auto"/>
                <w:bottom w:val="none" w:sz="0" w:space="0" w:color="auto"/>
                <w:right w:val="none" w:sz="0" w:space="0" w:color="auto"/>
              </w:divBdr>
            </w:div>
          </w:divsChild>
        </w:div>
        <w:div w:id="983581757">
          <w:marLeft w:val="0"/>
          <w:marRight w:val="0"/>
          <w:marTop w:val="0"/>
          <w:marBottom w:val="0"/>
          <w:divBdr>
            <w:top w:val="none" w:sz="0" w:space="0" w:color="auto"/>
            <w:left w:val="none" w:sz="0" w:space="0" w:color="auto"/>
            <w:bottom w:val="none" w:sz="0" w:space="0" w:color="auto"/>
            <w:right w:val="none" w:sz="0" w:space="0" w:color="auto"/>
          </w:divBdr>
        </w:div>
        <w:div w:id="1060832580">
          <w:marLeft w:val="0"/>
          <w:marRight w:val="0"/>
          <w:marTop w:val="0"/>
          <w:marBottom w:val="0"/>
          <w:divBdr>
            <w:top w:val="none" w:sz="0" w:space="0" w:color="auto"/>
            <w:left w:val="none" w:sz="0" w:space="0" w:color="auto"/>
            <w:bottom w:val="none" w:sz="0" w:space="0" w:color="auto"/>
            <w:right w:val="none" w:sz="0" w:space="0" w:color="auto"/>
          </w:divBdr>
        </w:div>
        <w:div w:id="1199591509">
          <w:marLeft w:val="0"/>
          <w:marRight w:val="0"/>
          <w:marTop w:val="0"/>
          <w:marBottom w:val="0"/>
          <w:divBdr>
            <w:top w:val="none" w:sz="0" w:space="0" w:color="auto"/>
            <w:left w:val="none" w:sz="0" w:space="0" w:color="auto"/>
            <w:bottom w:val="none" w:sz="0" w:space="0" w:color="auto"/>
            <w:right w:val="none" w:sz="0" w:space="0" w:color="auto"/>
          </w:divBdr>
        </w:div>
        <w:div w:id="1236237168">
          <w:marLeft w:val="0"/>
          <w:marRight w:val="0"/>
          <w:marTop w:val="0"/>
          <w:marBottom w:val="0"/>
          <w:divBdr>
            <w:top w:val="none" w:sz="0" w:space="0" w:color="auto"/>
            <w:left w:val="none" w:sz="0" w:space="0" w:color="auto"/>
            <w:bottom w:val="none" w:sz="0" w:space="0" w:color="auto"/>
            <w:right w:val="none" w:sz="0" w:space="0" w:color="auto"/>
          </w:divBdr>
          <w:divsChild>
            <w:div w:id="1381244915">
              <w:marLeft w:val="-75"/>
              <w:marRight w:val="0"/>
              <w:marTop w:val="30"/>
              <w:marBottom w:val="30"/>
              <w:divBdr>
                <w:top w:val="none" w:sz="0" w:space="0" w:color="auto"/>
                <w:left w:val="none" w:sz="0" w:space="0" w:color="auto"/>
                <w:bottom w:val="none" w:sz="0" w:space="0" w:color="auto"/>
                <w:right w:val="none" w:sz="0" w:space="0" w:color="auto"/>
              </w:divBdr>
              <w:divsChild>
                <w:div w:id="76639594">
                  <w:marLeft w:val="0"/>
                  <w:marRight w:val="0"/>
                  <w:marTop w:val="0"/>
                  <w:marBottom w:val="0"/>
                  <w:divBdr>
                    <w:top w:val="none" w:sz="0" w:space="0" w:color="auto"/>
                    <w:left w:val="none" w:sz="0" w:space="0" w:color="auto"/>
                    <w:bottom w:val="none" w:sz="0" w:space="0" w:color="auto"/>
                    <w:right w:val="none" w:sz="0" w:space="0" w:color="auto"/>
                  </w:divBdr>
                  <w:divsChild>
                    <w:div w:id="1255237566">
                      <w:marLeft w:val="0"/>
                      <w:marRight w:val="0"/>
                      <w:marTop w:val="0"/>
                      <w:marBottom w:val="0"/>
                      <w:divBdr>
                        <w:top w:val="none" w:sz="0" w:space="0" w:color="auto"/>
                        <w:left w:val="none" w:sz="0" w:space="0" w:color="auto"/>
                        <w:bottom w:val="none" w:sz="0" w:space="0" w:color="auto"/>
                        <w:right w:val="none" w:sz="0" w:space="0" w:color="auto"/>
                      </w:divBdr>
                    </w:div>
                    <w:div w:id="1711808142">
                      <w:marLeft w:val="0"/>
                      <w:marRight w:val="0"/>
                      <w:marTop w:val="0"/>
                      <w:marBottom w:val="0"/>
                      <w:divBdr>
                        <w:top w:val="none" w:sz="0" w:space="0" w:color="auto"/>
                        <w:left w:val="none" w:sz="0" w:space="0" w:color="auto"/>
                        <w:bottom w:val="none" w:sz="0" w:space="0" w:color="auto"/>
                        <w:right w:val="none" w:sz="0" w:space="0" w:color="auto"/>
                      </w:divBdr>
                    </w:div>
                  </w:divsChild>
                </w:div>
                <w:div w:id="619187807">
                  <w:marLeft w:val="0"/>
                  <w:marRight w:val="0"/>
                  <w:marTop w:val="0"/>
                  <w:marBottom w:val="0"/>
                  <w:divBdr>
                    <w:top w:val="none" w:sz="0" w:space="0" w:color="auto"/>
                    <w:left w:val="none" w:sz="0" w:space="0" w:color="auto"/>
                    <w:bottom w:val="none" w:sz="0" w:space="0" w:color="auto"/>
                    <w:right w:val="none" w:sz="0" w:space="0" w:color="auto"/>
                  </w:divBdr>
                  <w:divsChild>
                    <w:div w:id="403769656">
                      <w:marLeft w:val="0"/>
                      <w:marRight w:val="0"/>
                      <w:marTop w:val="0"/>
                      <w:marBottom w:val="0"/>
                      <w:divBdr>
                        <w:top w:val="none" w:sz="0" w:space="0" w:color="auto"/>
                        <w:left w:val="none" w:sz="0" w:space="0" w:color="auto"/>
                        <w:bottom w:val="none" w:sz="0" w:space="0" w:color="auto"/>
                        <w:right w:val="none" w:sz="0" w:space="0" w:color="auto"/>
                      </w:divBdr>
                    </w:div>
                  </w:divsChild>
                </w:div>
                <w:div w:id="1034380110">
                  <w:marLeft w:val="0"/>
                  <w:marRight w:val="0"/>
                  <w:marTop w:val="0"/>
                  <w:marBottom w:val="0"/>
                  <w:divBdr>
                    <w:top w:val="none" w:sz="0" w:space="0" w:color="auto"/>
                    <w:left w:val="none" w:sz="0" w:space="0" w:color="auto"/>
                    <w:bottom w:val="none" w:sz="0" w:space="0" w:color="auto"/>
                    <w:right w:val="none" w:sz="0" w:space="0" w:color="auto"/>
                  </w:divBdr>
                  <w:divsChild>
                    <w:div w:id="752892170">
                      <w:marLeft w:val="0"/>
                      <w:marRight w:val="0"/>
                      <w:marTop w:val="0"/>
                      <w:marBottom w:val="0"/>
                      <w:divBdr>
                        <w:top w:val="none" w:sz="0" w:space="0" w:color="auto"/>
                        <w:left w:val="none" w:sz="0" w:space="0" w:color="auto"/>
                        <w:bottom w:val="none" w:sz="0" w:space="0" w:color="auto"/>
                        <w:right w:val="none" w:sz="0" w:space="0" w:color="auto"/>
                      </w:divBdr>
                    </w:div>
                    <w:div w:id="1079138128">
                      <w:marLeft w:val="0"/>
                      <w:marRight w:val="0"/>
                      <w:marTop w:val="0"/>
                      <w:marBottom w:val="0"/>
                      <w:divBdr>
                        <w:top w:val="none" w:sz="0" w:space="0" w:color="auto"/>
                        <w:left w:val="none" w:sz="0" w:space="0" w:color="auto"/>
                        <w:bottom w:val="none" w:sz="0" w:space="0" w:color="auto"/>
                        <w:right w:val="none" w:sz="0" w:space="0" w:color="auto"/>
                      </w:divBdr>
                    </w:div>
                  </w:divsChild>
                </w:div>
                <w:div w:id="1311129873">
                  <w:marLeft w:val="0"/>
                  <w:marRight w:val="0"/>
                  <w:marTop w:val="0"/>
                  <w:marBottom w:val="0"/>
                  <w:divBdr>
                    <w:top w:val="none" w:sz="0" w:space="0" w:color="auto"/>
                    <w:left w:val="none" w:sz="0" w:space="0" w:color="auto"/>
                    <w:bottom w:val="none" w:sz="0" w:space="0" w:color="auto"/>
                    <w:right w:val="none" w:sz="0" w:space="0" w:color="auto"/>
                  </w:divBdr>
                  <w:divsChild>
                    <w:div w:id="1770273544">
                      <w:marLeft w:val="0"/>
                      <w:marRight w:val="0"/>
                      <w:marTop w:val="0"/>
                      <w:marBottom w:val="0"/>
                      <w:divBdr>
                        <w:top w:val="none" w:sz="0" w:space="0" w:color="auto"/>
                        <w:left w:val="none" w:sz="0" w:space="0" w:color="auto"/>
                        <w:bottom w:val="none" w:sz="0" w:space="0" w:color="auto"/>
                        <w:right w:val="none" w:sz="0" w:space="0" w:color="auto"/>
                      </w:divBdr>
                    </w:div>
                  </w:divsChild>
                </w:div>
                <w:div w:id="1895121678">
                  <w:marLeft w:val="0"/>
                  <w:marRight w:val="0"/>
                  <w:marTop w:val="0"/>
                  <w:marBottom w:val="0"/>
                  <w:divBdr>
                    <w:top w:val="none" w:sz="0" w:space="0" w:color="auto"/>
                    <w:left w:val="none" w:sz="0" w:space="0" w:color="auto"/>
                    <w:bottom w:val="none" w:sz="0" w:space="0" w:color="auto"/>
                    <w:right w:val="none" w:sz="0" w:space="0" w:color="auto"/>
                  </w:divBdr>
                  <w:divsChild>
                    <w:div w:id="1557934079">
                      <w:marLeft w:val="0"/>
                      <w:marRight w:val="0"/>
                      <w:marTop w:val="0"/>
                      <w:marBottom w:val="0"/>
                      <w:divBdr>
                        <w:top w:val="none" w:sz="0" w:space="0" w:color="auto"/>
                        <w:left w:val="none" w:sz="0" w:space="0" w:color="auto"/>
                        <w:bottom w:val="none" w:sz="0" w:space="0" w:color="auto"/>
                        <w:right w:val="none" w:sz="0" w:space="0" w:color="auto"/>
                      </w:divBdr>
                    </w:div>
                  </w:divsChild>
                </w:div>
                <w:div w:id="1942060735">
                  <w:marLeft w:val="0"/>
                  <w:marRight w:val="0"/>
                  <w:marTop w:val="0"/>
                  <w:marBottom w:val="0"/>
                  <w:divBdr>
                    <w:top w:val="none" w:sz="0" w:space="0" w:color="auto"/>
                    <w:left w:val="none" w:sz="0" w:space="0" w:color="auto"/>
                    <w:bottom w:val="none" w:sz="0" w:space="0" w:color="auto"/>
                    <w:right w:val="none" w:sz="0" w:space="0" w:color="auto"/>
                  </w:divBdr>
                  <w:divsChild>
                    <w:div w:id="866138226">
                      <w:marLeft w:val="0"/>
                      <w:marRight w:val="0"/>
                      <w:marTop w:val="0"/>
                      <w:marBottom w:val="0"/>
                      <w:divBdr>
                        <w:top w:val="none" w:sz="0" w:space="0" w:color="auto"/>
                        <w:left w:val="none" w:sz="0" w:space="0" w:color="auto"/>
                        <w:bottom w:val="none" w:sz="0" w:space="0" w:color="auto"/>
                        <w:right w:val="none" w:sz="0" w:space="0" w:color="auto"/>
                      </w:divBdr>
                    </w:div>
                  </w:divsChild>
                </w:div>
                <w:div w:id="2005352261">
                  <w:marLeft w:val="0"/>
                  <w:marRight w:val="0"/>
                  <w:marTop w:val="0"/>
                  <w:marBottom w:val="0"/>
                  <w:divBdr>
                    <w:top w:val="none" w:sz="0" w:space="0" w:color="auto"/>
                    <w:left w:val="none" w:sz="0" w:space="0" w:color="auto"/>
                    <w:bottom w:val="none" w:sz="0" w:space="0" w:color="auto"/>
                    <w:right w:val="none" w:sz="0" w:space="0" w:color="auto"/>
                  </w:divBdr>
                  <w:divsChild>
                    <w:div w:id="1444694551">
                      <w:marLeft w:val="0"/>
                      <w:marRight w:val="0"/>
                      <w:marTop w:val="0"/>
                      <w:marBottom w:val="0"/>
                      <w:divBdr>
                        <w:top w:val="none" w:sz="0" w:space="0" w:color="auto"/>
                        <w:left w:val="none" w:sz="0" w:space="0" w:color="auto"/>
                        <w:bottom w:val="none" w:sz="0" w:space="0" w:color="auto"/>
                        <w:right w:val="none" w:sz="0" w:space="0" w:color="auto"/>
                      </w:divBdr>
                    </w:div>
                    <w:div w:id="1564876641">
                      <w:marLeft w:val="0"/>
                      <w:marRight w:val="0"/>
                      <w:marTop w:val="0"/>
                      <w:marBottom w:val="0"/>
                      <w:divBdr>
                        <w:top w:val="none" w:sz="0" w:space="0" w:color="auto"/>
                        <w:left w:val="none" w:sz="0" w:space="0" w:color="auto"/>
                        <w:bottom w:val="none" w:sz="0" w:space="0" w:color="auto"/>
                        <w:right w:val="none" w:sz="0" w:space="0" w:color="auto"/>
                      </w:divBdr>
                    </w:div>
                  </w:divsChild>
                </w:div>
                <w:div w:id="2120639523">
                  <w:marLeft w:val="0"/>
                  <w:marRight w:val="0"/>
                  <w:marTop w:val="0"/>
                  <w:marBottom w:val="0"/>
                  <w:divBdr>
                    <w:top w:val="none" w:sz="0" w:space="0" w:color="auto"/>
                    <w:left w:val="none" w:sz="0" w:space="0" w:color="auto"/>
                    <w:bottom w:val="none" w:sz="0" w:space="0" w:color="auto"/>
                    <w:right w:val="none" w:sz="0" w:space="0" w:color="auto"/>
                  </w:divBdr>
                  <w:divsChild>
                    <w:div w:id="26150643">
                      <w:marLeft w:val="0"/>
                      <w:marRight w:val="0"/>
                      <w:marTop w:val="0"/>
                      <w:marBottom w:val="0"/>
                      <w:divBdr>
                        <w:top w:val="none" w:sz="0" w:space="0" w:color="auto"/>
                        <w:left w:val="none" w:sz="0" w:space="0" w:color="auto"/>
                        <w:bottom w:val="none" w:sz="0" w:space="0" w:color="auto"/>
                        <w:right w:val="none" w:sz="0" w:space="0" w:color="auto"/>
                      </w:divBdr>
                    </w:div>
                    <w:div w:id="7131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747914">
          <w:marLeft w:val="0"/>
          <w:marRight w:val="0"/>
          <w:marTop w:val="0"/>
          <w:marBottom w:val="0"/>
          <w:divBdr>
            <w:top w:val="none" w:sz="0" w:space="0" w:color="auto"/>
            <w:left w:val="none" w:sz="0" w:space="0" w:color="auto"/>
            <w:bottom w:val="none" w:sz="0" w:space="0" w:color="auto"/>
            <w:right w:val="none" w:sz="0" w:space="0" w:color="auto"/>
          </w:divBdr>
        </w:div>
        <w:div w:id="1552424373">
          <w:marLeft w:val="0"/>
          <w:marRight w:val="0"/>
          <w:marTop w:val="0"/>
          <w:marBottom w:val="0"/>
          <w:divBdr>
            <w:top w:val="none" w:sz="0" w:space="0" w:color="auto"/>
            <w:left w:val="none" w:sz="0" w:space="0" w:color="auto"/>
            <w:bottom w:val="none" w:sz="0" w:space="0" w:color="auto"/>
            <w:right w:val="none" w:sz="0" w:space="0" w:color="auto"/>
          </w:divBdr>
          <w:divsChild>
            <w:div w:id="994408015">
              <w:marLeft w:val="-75"/>
              <w:marRight w:val="0"/>
              <w:marTop w:val="30"/>
              <w:marBottom w:val="30"/>
              <w:divBdr>
                <w:top w:val="none" w:sz="0" w:space="0" w:color="auto"/>
                <w:left w:val="none" w:sz="0" w:space="0" w:color="auto"/>
                <w:bottom w:val="none" w:sz="0" w:space="0" w:color="auto"/>
                <w:right w:val="none" w:sz="0" w:space="0" w:color="auto"/>
              </w:divBdr>
              <w:divsChild>
                <w:div w:id="267543379">
                  <w:marLeft w:val="0"/>
                  <w:marRight w:val="0"/>
                  <w:marTop w:val="0"/>
                  <w:marBottom w:val="0"/>
                  <w:divBdr>
                    <w:top w:val="none" w:sz="0" w:space="0" w:color="auto"/>
                    <w:left w:val="none" w:sz="0" w:space="0" w:color="auto"/>
                    <w:bottom w:val="none" w:sz="0" w:space="0" w:color="auto"/>
                    <w:right w:val="none" w:sz="0" w:space="0" w:color="auto"/>
                  </w:divBdr>
                  <w:divsChild>
                    <w:div w:id="927811629">
                      <w:marLeft w:val="0"/>
                      <w:marRight w:val="0"/>
                      <w:marTop w:val="0"/>
                      <w:marBottom w:val="0"/>
                      <w:divBdr>
                        <w:top w:val="none" w:sz="0" w:space="0" w:color="auto"/>
                        <w:left w:val="none" w:sz="0" w:space="0" w:color="auto"/>
                        <w:bottom w:val="none" w:sz="0" w:space="0" w:color="auto"/>
                        <w:right w:val="none" w:sz="0" w:space="0" w:color="auto"/>
                      </w:divBdr>
                    </w:div>
                  </w:divsChild>
                </w:div>
                <w:div w:id="418715400">
                  <w:marLeft w:val="0"/>
                  <w:marRight w:val="0"/>
                  <w:marTop w:val="0"/>
                  <w:marBottom w:val="0"/>
                  <w:divBdr>
                    <w:top w:val="none" w:sz="0" w:space="0" w:color="auto"/>
                    <w:left w:val="none" w:sz="0" w:space="0" w:color="auto"/>
                    <w:bottom w:val="none" w:sz="0" w:space="0" w:color="auto"/>
                    <w:right w:val="none" w:sz="0" w:space="0" w:color="auto"/>
                  </w:divBdr>
                  <w:divsChild>
                    <w:div w:id="1346790788">
                      <w:marLeft w:val="0"/>
                      <w:marRight w:val="0"/>
                      <w:marTop w:val="0"/>
                      <w:marBottom w:val="0"/>
                      <w:divBdr>
                        <w:top w:val="none" w:sz="0" w:space="0" w:color="auto"/>
                        <w:left w:val="none" w:sz="0" w:space="0" w:color="auto"/>
                        <w:bottom w:val="none" w:sz="0" w:space="0" w:color="auto"/>
                        <w:right w:val="none" w:sz="0" w:space="0" w:color="auto"/>
                      </w:divBdr>
                    </w:div>
                  </w:divsChild>
                </w:div>
                <w:div w:id="703749709">
                  <w:marLeft w:val="0"/>
                  <w:marRight w:val="0"/>
                  <w:marTop w:val="0"/>
                  <w:marBottom w:val="0"/>
                  <w:divBdr>
                    <w:top w:val="none" w:sz="0" w:space="0" w:color="auto"/>
                    <w:left w:val="none" w:sz="0" w:space="0" w:color="auto"/>
                    <w:bottom w:val="none" w:sz="0" w:space="0" w:color="auto"/>
                    <w:right w:val="none" w:sz="0" w:space="0" w:color="auto"/>
                  </w:divBdr>
                  <w:divsChild>
                    <w:div w:id="1089159771">
                      <w:marLeft w:val="0"/>
                      <w:marRight w:val="0"/>
                      <w:marTop w:val="0"/>
                      <w:marBottom w:val="0"/>
                      <w:divBdr>
                        <w:top w:val="none" w:sz="0" w:space="0" w:color="auto"/>
                        <w:left w:val="none" w:sz="0" w:space="0" w:color="auto"/>
                        <w:bottom w:val="none" w:sz="0" w:space="0" w:color="auto"/>
                        <w:right w:val="none" w:sz="0" w:space="0" w:color="auto"/>
                      </w:divBdr>
                    </w:div>
                  </w:divsChild>
                </w:div>
                <w:div w:id="1306204534">
                  <w:marLeft w:val="0"/>
                  <w:marRight w:val="0"/>
                  <w:marTop w:val="0"/>
                  <w:marBottom w:val="0"/>
                  <w:divBdr>
                    <w:top w:val="none" w:sz="0" w:space="0" w:color="auto"/>
                    <w:left w:val="none" w:sz="0" w:space="0" w:color="auto"/>
                    <w:bottom w:val="none" w:sz="0" w:space="0" w:color="auto"/>
                    <w:right w:val="none" w:sz="0" w:space="0" w:color="auto"/>
                  </w:divBdr>
                  <w:divsChild>
                    <w:div w:id="183251235">
                      <w:marLeft w:val="0"/>
                      <w:marRight w:val="0"/>
                      <w:marTop w:val="0"/>
                      <w:marBottom w:val="0"/>
                      <w:divBdr>
                        <w:top w:val="none" w:sz="0" w:space="0" w:color="auto"/>
                        <w:left w:val="none" w:sz="0" w:space="0" w:color="auto"/>
                        <w:bottom w:val="none" w:sz="0" w:space="0" w:color="auto"/>
                        <w:right w:val="none" w:sz="0" w:space="0" w:color="auto"/>
                      </w:divBdr>
                    </w:div>
                    <w:div w:id="833883049">
                      <w:marLeft w:val="0"/>
                      <w:marRight w:val="0"/>
                      <w:marTop w:val="0"/>
                      <w:marBottom w:val="0"/>
                      <w:divBdr>
                        <w:top w:val="none" w:sz="0" w:space="0" w:color="auto"/>
                        <w:left w:val="none" w:sz="0" w:space="0" w:color="auto"/>
                        <w:bottom w:val="none" w:sz="0" w:space="0" w:color="auto"/>
                        <w:right w:val="none" w:sz="0" w:space="0" w:color="auto"/>
                      </w:divBdr>
                    </w:div>
                  </w:divsChild>
                </w:div>
                <w:div w:id="1361055493">
                  <w:marLeft w:val="0"/>
                  <w:marRight w:val="0"/>
                  <w:marTop w:val="0"/>
                  <w:marBottom w:val="0"/>
                  <w:divBdr>
                    <w:top w:val="none" w:sz="0" w:space="0" w:color="auto"/>
                    <w:left w:val="none" w:sz="0" w:space="0" w:color="auto"/>
                    <w:bottom w:val="none" w:sz="0" w:space="0" w:color="auto"/>
                    <w:right w:val="none" w:sz="0" w:space="0" w:color="auto"/>
                  </w:divBdr>
                  <w:divsChild>
                    <w:div w:id="1220089292">
                      <w:marLeft w:val="0"/>
                      <w:marRight w:val="0"/>
                      <w:marTop w:val="0"/>
                      <w:marBottom w:val="0"/>
                      <w:divBdr>
                        <w:top w:val="none" w:sz="0" w:space="0" w:color="auto"/>
                        <w:left w:val="none" w:sz="0" w:space="0" w:color="auto"/>
                        <w:bottom w:val="none" w:sz="0" w:space="0" w:color="auto"/>
                        <w:right w:val="none" w:sz="0" w:space="0" w:color="auto"/>
                      </w:divBdr>
                    </w:div>
                    <w:div w:id="20880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1966">
          <w:marLeft w:val="0"/>
          <w:marRight w:val="0"/>
          <w:marTop w:val="0"/>
          <w:marBottom w:val="0"/>
          <w:divBdr>
            <w:top w:val="none" w:sz="0" w:space="0" w:color="auto"/>
            <w:left w:val="none" w:sz="0" w:space="0" w:color="auto"/>
            <w:bottom w:val="none" w:sz="0" w:space="0" w:color="auto"/>
            <w:right w:val="none" w:sz="0" w:space="0" w:color="auto"/>
          </w:divBdr>
          <w:divsChild>
            <w:div w:id="649137669">
              <w:marLeft w:val="0"/>
              <w:marRight w:val="0"/>
              <w:marTop w:val="0"/>
              <w:marBottom w:val="0"/>
              <w:divBdr>
                <w:top w:val="none" w:sz="0" w:space="0" w:color="auto"/>
                <w:left w:val="none" w:sz="0" w:space="0" w:color="auto"/>
                <w:bottom w:val="none" w:sz="0" w:space="0" w:color="auto"/>
                <w:right w:val="none" w:sz="0" w:space="0" w:color="auto"/>
              </w:divBdr>
            </w:div>
          </w:divsChild>
        </w:div>
        <w:div w:id="1642807598">
          <w:marLeft w:val="0"/>
          <w:marRight w:val="0"/>
          <w:marTop w:val="0"/>
          <w:marBottom w:val="0"/>
          <w:divBdr>
            <w:top w:val="none" w:sz="0" w:space="0" w:color="auto"/>
            <w:left w:val="none" w:sz="0" w:space="0" w:color="auto"/>
            <w:bottom w:val="none" w:sz="0" w:space="0" w:color="auto"/>
            <w:right w:val="none" w:sz="0" w:space="0" w:color="auto"/>
          </w:divBdr>
          <w:divsChild>
            <w:div w:id="1071082433">
              <w:marLeft w:val="0"/>
              <w:marRight w:val="0"/>
              <w:marTop w:val="0"/>
              <w:marBottom w:val="0"/>
              <w:divBdr>
                <w:top w:val="none" w:sz="0" w:space="0" w:color="auto"/>
                <w:left w:val="none" w:sz="0" w:space="0" w:color="auto"/>
                <w:bottom w:val="none" w:sz="0" w:space="0" w:color="auto"/>
                <w:right w:val="none" w:sz="0" w:space="0" w:color="auto"/>
              </w:divBdr>
            </w:div>
          </w:divsChild>
        </w:div>
        <w:div w:id="1770930003">
          <w:marLeft w:val="0"/>
          <w:marRight w:val="0"/>
          <w:marTop w:val="0"/>
          <w:marBottom w:val="0"/>
          <w:divBdr>
            <w:top w:val="none" w:sz="0" w:space="0" w:color="auto"/>
            <w:left w:val="none" w:sz="0" w:space="0" w:color="auto"/>
            <w:bottom w:val="none" w:sz="0" w:space="0" w:color="auto"/>
            <w:right w:val="none" w:sz="0" w:space="0" w:color="auto"/>
          </w:divBdr>
          <w:divsChild>
            <w:div w:id="523592263">
              <w:marLeft w:val="0"/>
              <w:marRight w:val="0"/>
              <w:marTop w:val="0"/>
              <w:marBottom w:val="0"/>
              <w:divBdr>
                <w:top w:val="none" w:sz="0" w:space="0" w:color="auto"/>
                <w:left w:val="none" w:sz="0" w:space="0" w:color="auto"/>
                <w:bottom w:val="none" w:sz="0" w:space="0" w:color="auto"/>
                <w:right w:val="none" w:sz="0" w:space="0" w:color="auto"/>
              </w:divBdr>
            </w:div>
          </w:divsChild>
        </w:div>
        <w:div w:id="1855924627">
          <w:marLeft w:val="0"/>
          <w:marRight w:val="0"/>
          <w:marTop w:val="0"/>
          <w:marBottom w:val="0"/>
          <w:divBdr>
            <w:top w:val="none" w:sz="0" w:space="0" w:color="auto"/>
            <w:left w:val="none" w:sz="0" w:space="0" w:color="auto"/>
            <w:bottom w:val="none" w:sz="0" w:space="0" w:color="auto"/>
            <w:right w:val="none" w:sz="0" w:space="0" w:color="auto"/>
          </w:divBdr>
        </w:div>
        <w:div w:id="1872104407">
          <w:marLeft w:val="0"/>
          <w:marRight w:val="0"/>
          <w:marTop w:val="0"/>
          <w:marBottom w:val="0"/>
          <w:divBdr>
            <w:top w:val="none" w:sz="0" w:space="0" w:color="auto"/>
            <w:left w:val="none" w:sz="0" w:space="0" w:color="auto"/>
            <w:bottom w:val="none" w:sz="0" w:space="0" w:color="auto"/>
            <w:right w:val="none" w:sz="0" w:space="0" w:color="auto"/>
          </w:divBdr>
        </w:div>
        <w:div w:id="1904412373">
          <w:marLeft w:val="0"/>
          <w:marRight w:val="0"/>
          <w:marTop w:val="0"/>
          <w:marBottom w:val="0"/>
          <w:divBdr>
            <w:top w:val="none" w:sz="0" w:space="0" w:color="auto"/>
            <w:left w:val="none" w:sz="0" w:space="0" w:color="auto"/>
            <w:bottom w:val="none" w:sz="0" w:space="0" w:color="auto"/>
            <w:right w:val="none" w:sz="0" w:space="0" w:color="auto"/>
          </w:divBdr>
          <w:divsChild>
            <w:div w:id="474640785">
              <w:marLeft w:val="0"/>
              <w:marRight w:val="0"/>
              <w:marTop w:val="0"/>
              <w:marBottom w:val="0"/>
              <w:divBdr>
                <w:top w:val="none" w:sz="0" w:space="0" w:color="auto"/>
                <w:left w:val="none" w:sz="0" w:space="0" w:color="auto"/>
                <w:bottom w:val="none" w:sz="0" w:space="0" w:color="auto"/>
                <w:right w:val="none" w:sz="0" w:space="0" w:color="auto"/>
              </w:divBdr>
            </w:div>
          </w:divsChild>
        </w:div>
        <w:div w:id="1967200119">
          <w:marLeft w:val="0"/>
          <w:marRight w:val="0"/>
          <w:marTop w:val="0"/>
          <w:marBottom w:val="0"/>
          <w:divBdr>
            <w:top w:val="none" w:sz="0" w:space="0" w:color="auto"/>
            <w:left w:val="none" w:sz="0" w:space="0" w:color="auto"/>
            <w:bottom w:val="none" w:sz="0" w:space="0" w:color="auto"/>
            <w:right w:val="none" w:sz="0" w:space="0" w:color="auto"/>
          </w:divBdr>
        </w:div>
        <w:div w:id="2077431765">
          <w:marLeft w:val="0"/>
          <w:marRight w:val="0"/>
          <w:marTop w:val="0"/>
          <w:marBottom w:val="0"/>
          <w:divBdr>
            <w:top w:val="none" w:sz="0" w:space="0" w:color="auto"/>
            <w:left w:val="none" w:sz="0" w:space="0" w:color="auto"/>
            <w:bottom w:val="none" w:sz="0" w:space="0" w:color="auto"/>
            <w:right w:val="none" w:sz="0" w:space="0" w:color="auto"/>
          </w:divBdr>
          <w:divsChild>
            <w:div w:id="2137335303">
              <w:marLeft w:val="0"/>
              <w:marRight w:val="0"/>
              <w:marTop w:val="0"/>
              <w:marBottom w:val="0"/>
              <w:divBdr>
                <w:top w:val="none" w:sz="0" w:space="0" w:color="auto"/>
                <w:left w:val="none" w:sz="0" w:space="0" w:color="auto"/>
                <w:bottom w:val="none" w:sz="0" w:space="0" w:color="auto"/>
                <w:right w:val="none" w:sz="0" w:space="0" w:color="auto"/>
              </w:divBdr>
            </w:div>
          </w:divsChild>
        </w:div>
        <w:div w:id="2087023432">
          <w:marLeft w:val="0"/>
          <w:marRight w:val="0"/>
          <w:marTop w:val="0"/>
          <w:marBottom w:val="0"/>
          <w:divBdr>
            <w:top w:val="none" w:sz="0" w:space="0" w:color="auto"/>
            <w:left w:val="none" w:sz="0" w:space="0" w:color="auto"/>
            <w:bottom w:val="none" w:sz="0" w:space="0" w:color="auto"/>
            <w:right w:val="none" w:sz="0" w:space="0" w:color="auto"/>
          </w:divBdr>
          <w:divsChild>
            <w:div w:id="4054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dn-api.markitdigital.com/apiman-gateway/ASX/asx-research/1.0/file/2995-01777129-2A971460" TargetMode="External"/><Relationship Id="rId26" Type="http://schemas.openxmlformats.org/officeDocument/2006/relationships/hyperlink" Target="https://www.listcorp.com/asx/gnx/genex-power-limited/news/annual-report-to-shareholders-2583900.html" TargetMode="External"/><Relationship Id="rId39" Type="http://schemas.openxmlformats.org/officeDocument/2006/relationships/image" Target="media/image15.png"/><Relationship Id="rId21" Type="http://schemas.openxmlformats.org/officeDocument/2006/relationships/hyperlink" Target="https://cdn-api.markitdigital.com/apiman-gateway/ASX/asx-research/1.0/file/2995-01669949-2A883668" TargetMode="External"/><Relationship Id="rId34" Type="http://schemas.openxmlformats.org/officeDocument/2006/relationships/image" Target="media/image10.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enexpower.com.au/wpcontent/uploads/2021/10/genex_power_knowledge_sharing_-_submission_ii.pdf" TargetMode="External"/><Relationship Id="rId29" Type="http://schemas.openxmlformats.org/officeDocument/2006/relationships/hyperlink" Target="https://genexpower.com.au/50mw-kidston-solar-proje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dn-api.markitdigital.com/apiman-gateway/ASX/asx-research/1.0/file/2995-01925535-2A1051457" TargetMode="External"/><Relationship Id="rId32" Type="http://schemas.openxmlformats.org/officeDocument/2006/relationships/hyperlink" Target="https://www.epw.qld.gov.au/__data/assets/pdf_file/0012/16122/solar-farm-guidelines-communities.pdf"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dn-api.markitdigital.com/apiman-gateway/ASX/asx-research/1.0/file/2995-02055600-2A1121405" TargetMode="External"/><Relationship Id="rId28" Type="http://schemas.openxmlformats.org/officeDocument/2006/relationships/hyperlink" Target="https://genexpower.com.au/50mw-kidston-solar-project/" TargetMode="External"/><Relationship Id="rId36"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s://genexpower.com.au/wp-content/uploads/2023/06/kidston-pumped-hydro-energy-storage-construction-report.pdf" TargetMode="External"/><Relationship Id="rId31" Type="http://schemas.openxmlformats.org/officeDocument/2006/relationships/hyperlink" Target="https://www.powerlink.com.au/projects/genex-kidston-connection-project"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dn-api.markitdigital.com/apiman-gateway/ASX/asx-research/1.0/file/2995-01750692-2A956819" TargetMode="External"/><Relationship Id="rId27" Type="http://schemas.openxmlformats.org/officeDocument/2006/relationships/hyperlink" Target="https://genexpower.com.au/50mw-kidston-solar-project/" TargetMode="External"/><Relationship Id="rId30" Type="http://schemas.openxmlformats.org/officeDocument/2006/relationships/hyperlink" Target="https://genexpower.com.au/50mw-kidston-solar-project/" TargetMode="External"/><Relationship Id="rId35" Type="http://schemas.openxmlformats.org/officeDocument/2006/relationships/image" Target="media/image11.png"/><Relationship Id="rId43" Type="http://schemas.openxmlformats.org/officeDocument/2006/relationships/footer" Target="footer2.xml"/><Relationship Id="rId48"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ena.gov.au/projects/kidston-solar-project-phase-1/" TargetMode="External"/><Relationship Id="rId25" Type="http://schemas.openxmlformats.org/officeDocument/2006/relationships/hyperlink" Target="https://genexpower.com.au/wp-content/uploads/2021/10/genex_power_knowledge_sharing_-_submission_ii.pdf"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0" Type="http://schemas.openxmlformats.org/officeDocument/2006/relationships/hyperlink" Target="https://lms.uwa.edu.au/"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E86AA-0BC9-2E4A-BF7D-B8A57B4D6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13229</Words>
  <Characters>75407</Characters>
  <Application>Microsoft Office Word</Application>
  <DocSecurity>4</DocSecurity>
  <Lines>628</Lines>
  <Paragraphs>176</Paragraphs>
  <ScaleCrop>false</ScaleCrop>
  <Company/>
  <LinksUpToDate>false</LinksUpToDate>
  <CharactersWithSpaces>88460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Tausem (23071639)</dc:creator>
  <cp:keywords/>
  <dc:description/>
  <cp:lastModifiedBy>Pritam Suwal Shrestha (23771397)</cp:lastModifiedBy>
  <cp:revision>469</cp:revision>
  <dcterms:created xsi:type="dcterms:W3CDTF">2024-03-28T18:30:00Z</dcterms:created>
  <dcterms:modified xsi:type="dcterms:W3CDTF">2024-04-15T11:48:00Z</dcterms:modified>
</cp:coreProperties>
</file>